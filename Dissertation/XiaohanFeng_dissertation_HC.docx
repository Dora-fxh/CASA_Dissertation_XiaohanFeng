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B9622" w14:textId="0A312592" w:rsidR="0046650A" w:rsidRDefault="0046650A" w:rsidP="00754BBE">
      <w:pPr>
        <w:pStyle w:val="Heading1"/>
        <w:rPr>
          <w:sz w:val="36"/>
          <w:szCs w:val="36"/>
        </w:rPr>
      </w:pPr>
    </w:p>
    <w:p w14:paraId="2A4FAFC0" w14:textId="77777777" w:rsidR="0046650A" w:rsidRDefault="0046650A" w:rsidP="0046650A">
      <w:pPr>
        <w:pStyle w:val="Heading1"/>
        <w:jc w:val="center"/>
        <w:rPr>
          <w:sz w:val="36"/>
          <w:szCs w:val="36"/>
        </w:rPr>
      </w:pPr>
    </w:p>
    <w:p w14:paraId="043C199A" w14:textId="535CCDCA" w:rsidR="0046650A" w:rsidRPr="0046650A" w:rsidRDefault="0046650A" w:rsidP="0046650A">
      <w:pPr>
        <w:pStyle w:val="Heading1"/>
        <w:jc w:val="center"/>
        <w:rPr>
          <w:sz w:val="36"/>
          <w:szCs w:val="36"/>
        </w:rPr>
      </w:pPr>
      <w:r w:rsidRPr="0046650A">
        <w:rPr>
          <w:sz w:val="36"/>
          <w:szCs w:val="36"/>
        </w:rPr>
        <w:t>Decomposition Analysis of Index of Multiple Deprivation</w:t>
      </w:r>
      <w:r>
        <w:rPr>
          <w:sz w:val="36"/>
          <w:szCs w:val="36"/>
        </w:rPr>
        <w:t xml:space="preserve"> (IMD)</w:t>
      </w:r>
      <w:r w:rsidRPr="0046650A">
        <w:rPr>
          <w:sz w:val="36"/>
          <w:szCs w:val="36"/>
        </w:rPr>
        <w:t xml:space="preserve"> Based on Shapley Value</w:t>
      </w:r>
    </w:p>
    <w:p w14:paraId="50F62A10" w14:textId="52CBDDF5" w:rsidR="0046650A" w:rsidRPr="0046650A" w:rsidRDefault="0046650A" w:rsidP="0046650A">
      <w:pPr>
        <w:jc w:val="center"/>
        <w:rPr>
          <w:rFonts w:ascii="Tahoma" w:hAnsi="Tahoma" w:cs="Tahoma"/>
          <w:sz w:val="24"/>
          <w:szCs w:val="24"/>
        </w:rPr>
      </w:pPr>
      <w:r w:rsidRPr="0046650A">
        <w:rPr>
          <w:rFonts w:ascii="Tahoma" w:hAnsi="Tahoma" w:cs="Tahoma"/>
          <w:sz w:val="24"/>
          <w:szCs w:val="24"/>
        </w:rPr>
        <w:t>Candidate:</w:t>
      </w:r>
      <w:r w:rsidR="00E5743D">
        <w:rPr>
          <w:rFonts w:ascii="Tahoma" w:hAnsi="Tahoma" w:cs="Tahoma"/>
          <w:sz w:val="24"/>
          <w:szCs w:val="24"/>
        </w:rPr>
        <w:t xml:space="preserve"> </w:t>
      </w:r>
      <w:r>
        <w:rPr>
          <w:rFonts w:ascii="Tahoma" w:hAnsi="Tahoma" w:cs="Tahoma"/>
          <w:sz w:val="24"/>
          <w:szCs w:val="24"/>
        </w:rPr>
        <w:t>Xiaohan Feng</w:t>
      </w:r>
    </w:p>
    <w:p w14:paraId="0EB87A63" w14:textId="1CB47A7D" w:rsidR="0046650A" w:rsidRDefault="0046650A" w:rsidP="0046650A">
      <w:pPr>
        <w:jc w:val="center"/>
        <w:rPr>
          <w:rFonts w:ascii="Tahoma" w:hAnsi="Tahoma" w:cs="Tahoma"/>
        </w:rPr>
      </w:pPr>
      <w:r w:rsidRPr="0046650A">
        <w:rPr>
          <w:rFonts w:ascii="Tahoma" w:hAnsi="Tahoma" w:cs="Tahoma"/>
        </w:rPr>
        <w:t xml:space="preserve">Submission Date: </w:t>
      </w:r>
      <w:r w:rsidR="00E5743D">
        <w:rPr>
          <w:rFonts w:ascii="Tahoma" w:hAnsi="Tahoma" w:cs="Tahoma"/>
        </w:rPr>
        <w:t>25</w:t>
      </w:r>
      <w:r>
        <w:rPr>
          <w:rFonts w:ascii="Tahoma" w:hAnsi="Tahoma" w:cs="Tahoma"/>
        </w:rPr>
        <w:t>/</w:t>
      </w:r>
      <w:r w:rsidR="00E5743D">
        <w:rPr>
          <w:rFonts w:ascii="Tahoma" w:hAnsi="Tahoma" w:cs="Tahoma"/>
        </w:rPr>
        <w:t>08/2020</w:t>
      </w:r>
    </w:p>
    <w:p w14:paraId="7946CFAC" w14:textId="77777777" w:rsidR="0046650A" w:rsidRDefault="0046650A" w:rsidP="0046650A">
      <w:pPr>
        <w:jc w:val="center"/>
      </w:pPr>
    </w:p>
    <w:p w14:paraId="563BE1E2" w14:textId="2F13A4DC" w:rsidR="0046650A" w:rsidRPr="0046650A" w:rsidRDefault="0046650A" w:rsidP="0046650A">
      <w:pPr>
        <w:jc w:val="center"/>
        <w:rPr>
          <w:rFonts w:ascii="Tahoma" w:hAnsi="Tahoma" w:cs="Tahoma"/>
          <w:sz w:val="24"/>
          <w:szCs w:val="24"/>
        </w:rPr>
      </w:pPr>
      <w:r w:rsidRPr="0046650A">
        <w:rPr>
          <w:rFonts w:ascii="Tahoma" w:hAnsi="Tahoma" w:cs="Tahoma"/>
          <w:sz w:val="24"/>
          <w:szCs w:val="24"/>
        </w:rPr>
        <w:t>Module Name: MSc Dissertation</w:t>
      </w:r>
    </w:p>
    <w:p w14:paraId="5255849A" w14:textId="2C99FEA2" w:rsidR="0046650A" w:rsidRDefault="0046650A" w:rsidP="0046650A">
      <w:pPr>
        <w:jc w:val="center"/>
        <w:rPr>
          <w:rFonts w:ascii="Tahoma" w:hAnsi="Tahoma" w:cs="Tahoma"/>
          <w:sz w:val="24"/>
          <w:szCs w:val="24"/>
        </w:rPr>
      </w:pPr>
      <w:r w:rsidRPr="0046650A">
        <w:rPr>
          <w:rFonts w:ascii="Tahoma" w:hAnsi="Tahoma" w:cs="Tahoma"/>
          <w:sz w:val="24"/>
          <w:szCs w:val="24"/>
        </w:rPr>
        <w:t>Module ID: CASA0004</w:t>
      </w:r>
    </w:p>
    <w:p w14:paraId="2ACA5E26" w14:textId="77777777" w:rsidR="0046650A" w:rsidRPr="0046650A" w:rsidRDefault="0046650A" w:rsidP="0046650A">
      <w:pPr>
        <w:jc w:val="center"/>
        <w:rPr>
          <w:rFonts w:ascii="Tahoma" w:hAnsi="Tahoma" w:cs="Tahoma"/>
          <w:sz w:val="24"/>
          <w:szCs w:val="24"/>
        </w:rPr>
      </w:pPr>
    </w:p>
    <w:p w14:paraId="35CCD832" w14:textId="718425EA"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Supervisor: </w:t>
      </w:r>
      <w:del w:id="0" w:author="Chen, Huanfa" w:date="2021-08-26T10:01:00Z">
        <w:r w:rsidRPr="0046650A" w:rsidDel="000C11D1">
          <w:rPr>
            <w:rFonts w:ascii="Tahoma" w:hAnsi="Tahoma" w:cs="Tahoma"/>
            <w:sz w:val="24"/>
            <w:szCs w:val="24"/>
          </w:rPr>
          <w:delText>Prof</w:delText>
        </w:r>
      </w:del>
      <w:ins w:id="1" w:author="Chen, Huanfa" w:date="2021-08-26T10:01:00Z">
        <w:r w:rsidR="000C11D1">
          <w:rPr>
            <w:rFonts w:ascii="Tahoma" w:hAnsi="Tahoma" w:cs="Tahoma"/>
            <w:sz w:val="24"/>
            <w:szCs w:val="24"/>
          </w:rPr>
          <w:t>Dr</w:t>
        </w:r>
      </w:ins>
      <w:r w:rsidRPr="0046650A">
        <w:rPr>
          <w:rFonts w:ascii="Tahoma" w:hAnsi="Tahoma" w:cs="Tahoma"/>
          <w:sz w:val="24"/>
          <w:szCs w:val="24"/>
        </w:rPr>
        <w:t>. Huanfa Chen</w:t>
      </w:r>
    </w:p>
    <w:p w14:paraId="0E8EBE40" w14:textId="78CE61A2"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Word Count: </w:t>
      </w:r>
      <w:r w:rsidR="00E5743D">
        <w:rPr>
          <w:rFonts w:ascii="Tahoma" w:hAnsi="Tahoma" w:cs="Tahoma"/>
          <w:sz w:val="24"/>
          <w:szCs w:val="24"/>
        </w:rPr>
        <w:t>10359</w:t>
      </w:r>
    </w:p>
    <w:p w14:paraId="075C843A" w14:textId="19313F70" w:rsidR="0046650A" w:rsidRDefault="0046650A">
      <w:pPr>
        <w:rPr>
          <w:rFonts w:ascii="Tahoma" w:hAnsi="Tahoma" w:cs="Tahoma"/>
          <w:sz w:val="24"/>
          <w:szCs w:val="24"/>
        </w:rPr>
      </w:pPr>
    </w:p>
    <w:p w14:paraId="115B6CE1" w14:textId="7B6CA842" w:rsidR="0046650A" w:rsidRDefault="0046650A">
      <w:pPr>
        <w:rPr>
          <w:rFonts w:ascii="Tahoma" w:hAnsi="Tahoma" w:cs="Tahoma"/>
          <w:sz w:val="24"/>
          <w:szCs w:val="24"/>
        </w:rPr>
      </w:pPr>
    </w:p>
    <w:p w14:paraId="127FF8D8" w14:textId="527A3C87" w:rsidR="0046650A" w:rsidRDefault="0046650A">
      <w:pPr>
        <w:rPr>
          <w:rFonts w:ascii="Tahoma" w:hAnsi="Tahoma" w:cs="Tahoma"/>
          <w:sz w:val="24"/>
          <w:szCs w:val="24"/>
        </w:rPr>
      </w:pPr>
    </w:p>
    <w:p w14:paraId="3670DA84" w14:textId="227BBAC5" w:rsidR="0046650A" w:rsidRDefault="0046650A">
      <w:pPr>
        <w:rPr>
          <w:rFonts w:ascii="Tahoma" w:hAnsi="Tahoma" w:cs="Tahoma"/>
          <w:sz w:val="24"/>
          <w:szCs w:val="24"/>
        </w:rPr>
      </w:pPr>
    </w:p>
    <w:p w14:paraId="7FB8CF9C" w14:textId="70018EC7" w:rsidR="0046650A" w:rsidRDefault="0046650A">
      <w:pPr>
        <w:rPr>
          <w:rFonts w:ascii="Tahoma" w:hAnsi="Tahoma" w:cs="Tahoma"/>
          <w:sz w:val="24"/>
          <w:szCs w:val="24"/>
        </w:rPr>
      </w:pPr>
    </w:p>
    <w:p w14:paraId="06CF52EB" w14:textId="5AACC721" w:rsidR="0046650A" w:rsidRDefault="0046650A">
      <w:pPr>
        <w:rPr>
          <w:rFonts w:ascii="Tahoma" w:hAnsi="Tahoma" w:cs="Tahoma"/>
          <w:sz w:val="24"/>
          <w:szCs w:val="24"/>
        </w:rPr>
      </w:pPr>
    </w:p>
    <w:p w14:paraId="31601AF3" w14:textId="308AB4B8" w:rsidR="0046650A" w:rsidRDefault="0046650A">
      <w:pPr>
        <w:rPr>
          <w:rFonts w:ascii="Tahoma" w:hAnsi="Tahoma" w:cs="Tahoma"/>
          <w:sz w:val="24"/>
          <w:szCs w:val="24"/>
        </w:rPr>
      </w:pPr>
    </w:p>
    <w:p w14:paraId="5443B34F" w14:textId="77777777" w:rsidR="0046650A" w:rsidRDefault="0046650A">
      <w:pPr>
        <w:rPr>
          <w:rFonts w:ascii="Tahoma" w:hAnsi="Tahoma" w:cs="Tahoma"/>
          <w:sz w:val="24"/>
          <w:szCs w:val="24"/>
        </w:rPr>
      </w:pPr>
    </w:p>
    <w:p w14:paraId="686DBD50" w14:textId="550488E4" w:rsidR="0046650A" w:rsidRDefault="0046650A">
      <w:pPr>
        <w:rPr>
          <w:rFonts w:ascii="Tahoma" w:hAnsi="Tahoma" w:cs="Tahoma"/>
          <w:sz w:val="24"/>
          <w:szCs w:val="24"/>
        </w:rPr>
      </w:pPr>
    </w:p>
    <w:p w14:paraId="2A048313" w14:textId="0A252721" w:rsidR="0046650A" w:rsidRDefault="0046650A">
      <w:pPr>
        <w:rPr>
          <w:rFonts w:ascii="Tahoma" w:hAnsi="Tahoma" w:cs="Tahoma"/>
          <w:sz w:val="24"/>
          <w:szCs w:val="24"/>
        </w:rPr>
      </w:pPr>
    </w:p>
    <w:p w14:paraId="66655EA2" w14:textId="59EC4856" w:rsidR="0046650A" w:rsidRDefault="0046650A">
      <w:pPr>
        <w:rPr>
          <w:rFonts w:ascii="Tahoma" w:hAnsi="Tahoma" w:cs="Tahoma"/>
          <w:sz w:val="24"/>
          <w:szCs w:val="24"/>
        </w:rPr>
      </w:pPr>
    </w:p>
    <w:p w14:paraId="58A00320" w14:textId="0DA4D472" w:rsidR="0046650A" w:rsidRDefault="0046650A">
      <w:pPr>
        <w:rPr>
          <w:rFonts w:ascii="Tahoma" w:hAnsi="Tahoma" w:cs="Tahoma"/>
          <w:sz w:val="24"/>
          <w:szCs w:val="24"/>
        </w:rPr>
      </w:pPr>
    </w:p>
    <w:p w14:paraId="0776C986" w14:textId="731DBE51" w:rsidR="0046650A" w:rsidRDefault="0046650A">
      <w:pPr>
        <w:rPr>
          <w:rFonts w:ascii="Tahoma" w:hAnsi="Tahoma" w:cs="Tahoma"/>
          <w:sz w:val="24"/>
          <w:szCs w:val="24"/>
        </w:rPr>
      </w:pPr>
    </w:p>
    <w:p w14:paraId="1B7AAC44" w14:textId="77777777" w:rsidR="0046650A" w:rsidRDefault="0046650A">
      <w:pPr>
        <w:widowControl/>
        <w:jc w:val="left"/>
        <w:rPr>
          <w:rFonts w:ascii="Tahoma" w:hAnsi="Tahoma" w:cs="Tahoma"/>
          <w:b/>
          <w:bCs/>
        </w:rPr>
      </w:pPr>
    </w:p>
    <w:p w14:paraId="50A09559" w14:textId="77777777" w:rsidR="0046650A" w:rsidRDefault="0046650A">
      <w:pPr>
        <w:widowControl/>
        <w:jc w:val="left"/>
        <w:rPr>
          <w:rFonts w:ascii="Tahoma" w:hAnsi="Tahoma" w:cs="Tahoma"/>
          <w:b/>
          <w:bCs/>
        </w:rPr>
      </w:pPr>
    </w:p>
    <w:p w14:paraId="5E8A8E1F" w14:textId="77777777" w:rsidR="0046650A" w:rsidRDefault="0046650A">
      <w:pPr>
        <w:widowControl/>
        <w:jc w:val="left"/>
        <w:rPr>
          <w:rFonts w:ascii="Tahoma" w:hAnsi="Tahoma" w:cs="Tahoma"/>
          <w:b/>
          <w:bCs/>
        </w:rPr>
      </w:pPr>
    </w:p>
    <w:p w14:paraId="004FDED9" w14:textId="77777777" w:rsidR="0046650A" w:rsidRDefault="0046650A">
      <w:pPr>
        <w:widowControl/>
        <w:jc w:val="left"/>
        <w:rPr>
          <w:rFonts w:ascii="Tahoma" w:hAnsi="Tahoma" w:cs="Tahoma"/>
          <w:b/>
          <w:bCs/>
        </w:rPr>
      </w:pPr>
    </w:p>
    <w:p w14:paraId="1324CDFA" w14:textId="6FB1A674" w:rsidR="0046650A" w:rsidRPr="0046650A" w:rsidRDefault="0046650A" w:rsidP="0046650A">
      <w:pPr>
        <w:jc w:val="center"/>
        <w:rPr>
          <w:rFonts w:ascii="Tahoma" w:hAnsi="Tahoma" w:cs="Tahoma"/>
          <w:sz w:val="24"/>
          <w:szCs w:val="24"/>
        </w:rPr>
      </w:pPr>
      <w:r w:rsidRPr="0046650A">
        <w:rPr>
          <w:rFonts w:ascii="Tahoma" w:hAnsi="Tahoma" w:cs="Tahoma"/>
          <w:sz w:val="24"/>
          <w:szCs w:val="24"/>
        </w:rPr>
        <w:t>This dissertation is submitted in part requirement for the M</w:t>
      </w:r>
      <w:r>
        <w:rPr>
          <w:rFonts w:ascii="Tahoma" w:hAnsi="Tahoma" w:cs="Tahoma"/>
          <w:sz w:val="24"/>
          <w:szCs w:val="24"/>
        </w:rPr>
        <w:t>Sc</w:t>
      </w:r>
      <w:r w:rsidRPr="0046650A">
        <w:rPr>
          <w:rFonts w:ascii="Tahoma" w:hAnsi="Tahoma" w:cs="Tahoma"/>
          <w:sz w:val="24"/>
          <w:szCs w:val="24"/>
        </w:rPr>
        <w:t xml:space="preserve"> in</w:t>
      </w:r>
      <w:bookmarkStart w:id="2" w:name="_GoBack"/>
      <w:bookmarkEnd w:id="2"/>
      <w:r w:rsidRPr="0046650A">
        <w:rPr>
          <w:rFonts w:ascii="Tahoma" w:hAnsi="Tahoma" w:cs="Tahoma"/>
          <w:sz w:val="24"/>
          <w:szCs w:val="24"/>
        </w:rPr>
        <w:t xml:space="preserve"> the Centre</w:t>
      </w:r>
    </w:p>
    <w:p w14:paraId="66026B49" w14:textId="7480CBBB" w:rsidR="00E5743D" w:rsidRDefault="0046650A" w:rsidP="0046650A">
      <w:pPr>
        <w:jc w:val="center"/>
        <w:rPr>
          <w:rFonts w:ascii="Tahoma" w:hAnsi="Tahoma" w:cs="Tahoma"/>
          <w:sz w:val="24"/>
          <w:szCs w:val="24"/>
        </w:rPr>
      </w:pPr>
      <w:r w:rsidRPr="0046650A">
        <w:rPr>
          <w:rFonts w:ascii="Tahoma" w:hAnsi="Tahoma" w:cs="Tahoma"/>
          <w:sz w:val="24"/>
          <w:szCs w:val="24"/>
        </w:rPr>
        <w:t>for Advanced Spatial Analysis, Bartlett Faculty of the Build Environment, UCL</w:t>
      </w:r>
      <w:r>
        <w:rPr>
          <w:rFonts w:ascii="Tahoma" w:hAnsi="Tahoma" w:cs="Tahoma"/>
          <w:sz w:val="24"/>
          <w:szCs w:val="24"/>
        </w:rPr>
        <w:t>.</w:t>
      </w:r>
    </w:p>
    <w:p w14:paraId="0C14C477" w14:textId="77777777" w:rsidR="00E5743D" w:rsidRDefault="00E5743D">
      <w:pPr>
        <w:widowControl/>
        <w:jc w:val="left"/>
        <w:rPr>
          <w:rFonts w:ascii="Tahoma" w:hAnsi="Tahoma" w:cs="Tahoma"/>
          <w:sz w:val="24"/>
          <w:szCs w:val="24"/>
        </w:rPr>
      </w:pPr>
      <w:r>
        <w:rPr>
          <w:rFonts w:ascii="Tahoma" w:hAnsi="Tahoma" w:cs="Tahoma"/>
          <w:sz w:val="24"/>
          <w:szCs w:val="24"/>
        </w:rPr>
        <w:br w:type="page"/>
      </w:r>
    </w:p>
    <w:p w14:paraId="49704E83" w14:textId="13C1C2B4" w:rsidR="00E5743D" w:rsidRDefault="00E5743D">
      <w:pPr>
        <w:widowControl/>
        <w:jc w:val="left"/>
        <w:rPr>
          <w:rFonts w:ascii="Tahoma" w:hAnsi="Tahoma" w:cs="Tahoma"/>
          <w:sz w:val="24"/>
          <w:szCs w:val="24"/>
        </w:rPr>
      </w:pPr>
      <w:r>
        <w:rPr>
          <w:rFonts w:ascii="Tahoma" w:hAnsi="Tahoma" w:cs="Tahoma"/>
          <w:sz w:val="24"/>
          <w:szCs w:val="24"/>
        </w:rPr>
        <w:lastRenderedPageBreak/>
        <w:br w:type="page"/>
      </w:r>
    </w:p>
    <w:p w14:paraId="0B573315" w14:textId="77777777" w:rsidR="0046650A" w:rsidRDefault="0046650A" w:rsidP="0046650A">
      <w:pPr>
        <w:jc w:val="center"/>
        <w:rPr>
          <w:rFonts w:ascii="Tahoma" w:hAnsi="Tahoma" w:cs="Tahoma"/>
          <w:sz w:val="24"/>
          <w:szCs w:val="24"/>
        </w:rPr>
      </w:pPr>
    </w:p>
    <w:p w14:paraId="782542BA" w14:textId="77777777" w:rsidR="001718FB" w:rsidRDefault="00E5743D" w:rsidP="0046650A">
      <w:pPr>
        <w:jc w:val="center"/>
        <w:rPr>
          <w:rFonts w:ascii="Tahoma" w:hAnsi="Tahoma" w:cs="Tahoma"/>
          <w:b/>
          <w:bCs/>
        </w:rPr>
      </w:pPr>
      <w:r>
        <w:rPr>
          <w:rFonts w:ascii="Tahoma" w:hAnsi="Tahoma" w:cs="Tahoma" w:hint="eastAsia"/>
          <w:b/>
          <w:bCs/>
        </w:rPr>
        <w:t>A</w:t>
      </w:r>
      <w:r>
        <w:rPr>
          <w:rFonts w:ascii="Tahoma" w:hAnsi="Tahoma" w:cs="Tahoma"/>
          <w:b/>
          <w:bCs/>
        </w:rPr>
        <w:t>bstract</w:t>
      </w:r>
    </w:p>
    <w:p w14:paraId="7C18DFE0" w14:textId="50338397" w:rsidR="001718FB" w:rsidRPr="00943C9E" w:rsidRDefault="001718FB" w:rsidP="001718FB">
      <w:pPr>
        <w:rPr>
          <w:rFonts w:ascii="Tahoma" w:hAnsi="Tahoma" w:cs="Tahoma"/>
          <w:sz w:val="22"/>
        </w:rPr>
      </w:pPr>
      <w:r w:rsidRPr="006E0578">
        <w:rPr>
          <w:rFonts w:ascii="Tahoma" w:hAnsi="Tahoma" w:cs="Tahoma"/>
          <w:sz w:val="22"/>
        </w:rPr>
        <w:t xml:space="preserve">Many government programs consider IMD a reliable technique to quantify the geographical variation of deprivation and use it as guidance to allocate resources. </w:t>
      </w:r>
      <w:r>
        <w:rPr>
          <w:rFonts w:ascii="Tahoma" w:hAnsi="Tahoma" w:cs="Tahoma"/>
          <w:sz w:val="22"/>
        </w:rPr>
        <w:t xml:space="preserve">However, the </w:t>
      </w:r>
      <w:r w:rsidRPr="001718FB">
        <w:rPr>
          <w:rFonts w:ascii="Tahoma" w:hAnsi="Tahoma" w:cs="Tahoma"/>
          <w:sz w:val="22"/>
        </w:rPr>
        <w:t xml:space="preserve">subjectivity </w:t>
      </w:r>
      <w:r w:rsidR="009A1603">
        <w:rPr>
          <w:rFonts w:ascii="Tahoma" w:hAnsi="Tahoma" w:cs="Tahoma" w:hint="eastAsia"/>
          <w:sz w:val="22"/>
        </w:rPr>
        <w:t>in</w:t>
      </w:r>
      <w:r w:rsidRPr="001718FB">
        <w:rPr>
          <w:rFonts w:ascii="Tahoma" w:hAnsi="Tahoma" w:cs="Tahoma"/>
          <w:sz w:val="22"/>
        </w:rPr>
        <w:t xml:space="preserve"> the settings of the calculation process and the intrinsic flaw of the data may </w:t>
      </w:r>
      <w:r w:rsidR="009A1603">
        <w:rPr>
          <w:rFonts w:ascii="Tahoma" w:hAnsi="Tahoma" w:cs="Tahoma" w:hint="eastAsia"/>
          <w:sz w:val="22"/>
        </w:rPr>
        <w:t>lower</w:t>
      </w:r>
      <w:r w:rsidR="009A1603">
        <w:rPr>
          <w:rFonts w:ascii="Tahoma" w:hAnsi="Tahoma" w:cs="Tahoma"/>
          <w:sz w:val="22"/>
        </w:rPr>
        <w:t xml:space="preserve"> the</w:t>
      </w:r>
      <w:r w:rsidRPr="001718FB">
        <w:rPr>
          <w:rFonts w:ascii="Tahoma" w:hAnsi="Tahoma" w:cs="Tahoma"/>
          <w:sz w:val="22"/>
        </w:rPr>
        <w:t xml:space="preserve"> </w:t>
      </w:r>
      <w:r w:rsidR="009A1603">
        <w:rPr>
          <w:rFonts w:ascii="Tahoma" w:hAnsi="Tahoma" w:cs="Tahoma"/>
          <w:sz w:val="22"/>
        </w:rPr>
        <w:t xml:space="preserve">reliability of </w:t>
      </w:r>
      <w:r w:rsidRPr="001718FB">
        <w:rPr>
          <w:rFonts w:ascii="Tahoma" w:hAnsi="Tahoma" w:cs="Tahoma"/>
          <w:sz w:val="22"/>
        </w:rPr>
        <w:t>IMD</w:t>
      </w:r>
      <w:r>
        <w:rPr>
          <w:rFonts w:ascii="Tahoma" w:hAnsi="Tahoma" w:cs="Tahoma"/>
          <w:sz w:val="22"/>
        </w:rPr>
        <w:t xml:space="preserve">. Additionally, </w:t>
      </w:r>
      <w:r w:rsidRPr="00906E63">
        <w:rPr>
          <w:rFonts w:ascii="Tahoma" w:hAnsi="Tahoma" w:cs="Tahoma"/>
          <w:sz w:val="22"/>
        </w:rPr>
        <w:t>IMD is derived from the composition of seven domain scores. It allocates the fixed weight from the seven domains for each LSOA area and this may induce us to think that the importance of the seven fields is in the same pattern among all these areas</w:t>
      </w:r>
      <w:r>
        <w:rPr>
          <w:rFonts w:ascii="Tahoma" w:hAnsi="Tahoma" w:cs="Tahoma"/>
          <w:sz w:val="22"/>
        </w:rPr>
        <w:t xml:space="preserve">. </w:t>
      </w:r>
      <w:commentRangeStart w:id="3"/>
      <w:r w:rsidRPr="00943C9E">
        <w:rPr>
          <w:rFonts w:ascii="Tahoma" w:hAnsi="Tahoma" w:cs="Tahoma"/>
          <w:sz w:val="22"/>
        </w:rPr>
        <w:t>However, our study found that the contributions of seven deprivation domain scores to the IMDs in England var</w:t>
      </w:r>
      <w:r w:rsidR="009A1603">
        <w:rPr>
          <w:rFonts w:ascii="Tahoma" w:hAnsi="Tahoma" w:cs="Tahoma"/>
          <w:sz w:val="22"/>
        </w:rPr>
        <w:t>y</w:t>
      </w:r>
      <w:r w:rsidRPr="00943C9E">
        <w:rPr>
          <w:rFonts w:ascii="Tahoma" w:hAnsi="Tahoma" w:cs="Tahoma"/>
          <w:sz w:val="22"/>
        </w:rPr>
        <w:t xml:space="preserve"> in LSOAs.</w:t>
      </w:r>
      <w:commentRangeEnd w:id="3"/>
      <w:r w:rsidR="00672CD5">
        <w:rPr>
          <w:rStyle w:val="CommentReference"/>
        </w:rPr>
        <w:commentReference w:id="3"/>
      </w:r>
      <w:r w:rsidRPr="00943C9E">
        <w:rPr>
          <w:rFonts w:ascii="Tahoma" w:hAnsi="Tahoma" w:cs="Tahoma"/>
          <w:sz w:val="22"/>
        </w:rPr>
        <w:t xml:space="preserve"> </w:t>
      </w:r>
      <w:commentRangeStart w:id="4"/>
      <w:r w:rsidRPr="00943C9E">
        <w:rPr>
          <w:rFonts w:ascii="Tahoma" w:hAnsi="Tahoma" w:cs="Tahoma"/>
          <w:sz w:val="22"/>
        </w:rPr>
        <w:t>It is clearer after we divide the similar small areas into 4 clusters</w:t>
      </w:r>
      <w:r w:rsidR="009A1603" w:rsidRPr="009A1603">
        <w:rPr>
          <w:rFonts w:ascii="Tahoma" w:hAnsi="Tahoma" w:cs="Tahoma"/>
          <w:sz w:val="22"/>
        </w:rPr>
        <w:t xml:space="preserve"> </w:t>
      </w:r>
      <w:r w:rsidR="009A1603">
        <w:rPr>
          <w:rFonts w:ascii="Tahoma" w:hAnsi="Tahoma" w:cs="Tahoma"/>
          <w:sz w:val="22"/>
        </w:rPr>
        <w:t>by performing</w:t>
      </w:r>
      <w:r w:rsidR="009A1603" w:rsidRPr="00943C9E">
        <w:rPr>
          <w:rFonts w:ascii="Tahoma" w:hAnsi="Tahoma" w:cs="Tahoma"/>
          <w:sz w:val="22"/>
        </w:rPr>
        <w:t xml:space="preserve"> the</w:t>
      </w:r>
      <w:r w:rsidR="009A1603">
        <w:rPr>
          <w:rFonts w:ascii="Tahoma" w:hAnsi="Tahoma" w:cs="Tahoma"/>
          <w:sz w:val="22"/>
        </w:rPr>
        <w:t xml:space="preserve"> K-Means</w:t>
      </w:r>
      <w:r w:rsidR="009A1603" w:rsidRPr="00943C9E">
        <w:rPr>
          <w:rFonts w:ascii="Tahoma" w:hAnsi="Tahoma" w:cs="Tahoma"/>
          <w:sz w:val="22"/>
        </w:rPr>
        <w:t xml:space="preserve"> clustering</w:t>
      </w:r>
      <w:r w:rsidRPr="00943C9E">
        <w:rPr>
          <w:rFonts w:ascii="Tahoma" w:hAnsi="Tahoma" w:cs="Tahoma"/>
          <w:sz w:val="22"/>
        </w:rPr>
        <w:t>. Most of the</w:t>
      </w:r>
      <w:r w:rsidR="009A1603">
        <w:rPr>
          <w:rFonts w:ascii="Tahoma" w:hAnsi="Tahoma" w:cs="Tahoma"/>
          <w:sz w:val="22"/>
        </w:rPr>
        <w:t xml:space="preserve"> small areas</w:t>
      </w:r>
      <w:r w:rsidRPr="00943C9E">
        <w:rPr>
          <w:rFonts w:ascii="Tahoma" w:hAnsi="Tahoma" w:cs="Tahoma"/>
          <w:sz w:val="22"/>
        </w:rPr>
        <w:t xml:space="preserve"> </w:t>
      </w:r>
      <w:r w:rsidR="009A1603">
        <w:rPr>
          <w:rFonts w:ascii="Tahoma" w:hAnsi="Tahoma" w:cs="Tahoma"/>
          <w:sz w:val="22"/>
        </w:rPr>
        <w:t>are</w:t>
      </w:r>
      <w:r w:rsidRPr="00943C9E">
        <w:rPr>
          <w:rFonts w:ascii="Tahoma" w:hAnsi="Tahoma" w:cs="Tahoma"/>
          <w:sz w:val="22"/>
        </w:rPr>
        <w:t xml:space="preserve"> deprived in </w:t>
      </w:r>
      <w:r w:rsidR="009A1603">
        <w:rPr>
          <w:rFonts w:ascii="Tahoma" w:hAnsi="Tahoma" w:cs="Tahoma"/>
          <w:sz w:val="22"/>
        </w:rPr>
        <w:t xml:space="preserve">the </w:t>
      </w:r>
      <w:r w:rsidRPr="00943C9E">
        <w:rPr>
          <w:rFonts w:ascii="Tahoma" w:hAnsi="Tahoma" w:cs="Tahoma"/>
          <w:sz w:val="22"/>
        </w:rPr>
        <w:t xml:space="preserve">housing and service domain and live environment domain. To cope with it, it is urgent to build more affordable housing with </w:t>
      </w:r>
      <w:r w:rsidR="009A1603">
        <w:rPr>
          <w:rFonts w:ascii="Tahoma" w:hAnsi="Tahoma" w:cs="Tahoma"/>
          <w:sz w:val="22"/>
        </w:rPr>
        <w:t xml:space="preserve">a </w:t>
      </w:r>
      <w:r w:rsidRPr="00943C9E">
        <w:rPr>
          <w:rFonts w:ascii="Tahoma" w:hAnsi="Tahoma" w:cs="Tahoma"/>
          <w:sz w:val="22"/>
        </w:rPr>
        <w:t xml:space="preserve">suitable </w:t>
      </w:r>
      <w:r w:rsidR="009A1603">
        <w:rPr>
          <w:rFonts w:ascii="Tahoma" w:hAnsi="Tahoma" w:cs="Tahoma"/>
          <w:sz w:val="22"/>
        </w:rPr>
        <w:t xml:space="preserve">indoor </w:t>
      </w:r>
      <w:r w:rsidRPr="00943C9E">
        <w:rPr>
          <w:rFonts w:ascii="Tahoma" w:hAnsi="Tahoma" w:cs="Tahoma"/>
          <w:sz w:val="22"/>
        </w:rPr>
        <w:t xml:space="preserve">living environment. In addition, the integration of the </w:t>
      </w:r>
      <w:r w:rsidR="00943C9E" w:rsidRPr="00943C9E">
        <w:rPr>
          <w:rFonts w:ascii="Tahoma" w:hAnsi="Tahoma" w:cs="Tahoma"/>
          <w:sz w:val="22"/>
        </w:rPr>
        <w:t>housing</w:t>
      </w:r>
      <w:r w:rsidRPr="00943C9E">
        <w:rPr>
          <w:rFonts w:ascii="Tahoma" w:hAnsi="Tahoma" w:cs="Tahoma"/>
          <w:sz w:val="22"/>
        </w:rPr>
        <w:t xml:space="preserve"> and services </w:t>
      </w:r>
      <w:r w:rsidR="00943C9E" w:rsidRPr="00943C9E">
        <w:rPr>
          <w:rFonts w:ascii="Tahoma" w:hAnsi="Tahoma" w:cs="Tahoma"/>
          <w:sz w:val="22"/>
        </w:rPr>
        <w:t xml:space="preserve">programs </w:t>
      </w:r>
      <w:r w:rsidRPr="00943C9E">
        <w:rPr>
          <w:rFonts w:ascii="Tahoma" w:hAnsi="Tahoma" w:cs="Tahoma"/>
          <w:sz w:val="22"/>
        </w:rPr>
        <w:t xml:space="preserve">is a good </w:t>
      </w:r>
      <w:r w:rsidR="00943C9E" w:rsidRPr="00943C9E">
        <w:rPr>
          <w:rFonts w:ascii="Tahoma" w:hAnsi="Tahoma" w:cs="Tahoma"/>
          <w:sz w:val="22"/>
        </w:rPr>
        <w:t>way</w:t>
      </w:r>
      <w:r w:rsidRPr="00943C9E">
        <w:rPr>
          <w:rFonts w:ascii="Tahoma" w:hAnsi="Tahoma" w:cs="Tahoma"/>
          <w:sz w:val="22"/>
        </w:rPr>
        <w:t xml:space="preserve"> for elderly people </w:t>
      </w:r>
      <w:r w:rsidR="00943C9E" w:rsidRPr="00943C9E">
        <w:rPr>
          <w:rFonts w:ascii="Tahoma" w:hAnsi="Tahoma" w:cs="Tahoma"/>
          <w:sz w:val="22"/>
        </w:rPr>
        <w:t>who are in bad health</w:t>
      </w:r>
      <w:r w:rsidRPr="00943C9E">
        <w:rPr>
          <w:rFonts w:ascii="Tahoma" w:hAnsi="Tahoma" w:cs="Tahoma"/>
          <w:sz w:val="22"/>
        </w:rPr>
        <w:t>. As for the</w:t>
      </w:r>
      <w:r w:rsidR="009A1603">
        <w:rPr>
          <w:rFonts w:ascii="Tahoma" w:hAnsi="Tahoma" w:cs="Tahoma"/>
          <w:sz w:val="22"/>
        </w:rPr>
        <w:t xml:space="preserve"> LSOA</w:t>
      </w:r>
      <w:r w:rsidR="009A1603" w:rsidRPr="00943C9E">
        <w:rPr>
          <w:rFonts w:ascii="Tahoma" w:hAnsi="Tahoma" w:cs="Tahoma"/>
          <w:sz w:val="22"/>
        </w:rPr>
        <w:t>s</w:t>
      </w:r>
      <w:r w:rsidR="009A1603">
        <w:rPr>
          <w:rFonts w:ascii="Tahoma" w:hAnsi="Tahoma" w:cs="Tahoma"/>
          <w:sz w:val="22"/>
        </w:rPr>
        <w:t xml:space="preserve"> in the</w:t>
      </w:r>
      <w:r w:rsidRPr="00943C9E">
        <w:rPr>
          <w:rFonts w:ascii="Tahoma" w:hAnsi="Tahoma" w:cs="Tahoma"/>
          <w:sz w:val="22"/>
        </w:rPr>
        <w:t xml:space="preserve"> </w:t>
      </w:r>
      <w:r w:rsidR="009A1603">
        <w:rPr>
          <w:rFonts w:ascii="Tahoma" w:hAnsi="Tahoma" w:cs="Tahoma"/>
          <w:sz w:val="22"/>
        </w:rPr>
        <w:t xml:space="preserve">overall most </w:t>
      </w:r>
      <w:r w:rsidRPr="00943C9E">
        <w:rPr>
          <w:rFonts w:ascii="Tahoma" w:hAnsi="Tahoma" w:cs="Tahoma"/>
          <w:sz w:val="22"/>
        </w:rPr>
        <w:t xml:space="preserve">deprived </w:t>
      </w:r>
      <w:r w:rsidR="009A1603">
        <w:rPr>
          <w:rFonts w:ascii="Tahoma" w:hAnsi="Tahoma" w:cs="Tahoma"/>
          <w:sz w:val="22"/>
        </w:rPr>
        <w:t>cluster</w:t>
      </w:r>
      <w:r w:rsidRPr="00943C9E">
        <w:rPr>
          <w:rFonts w:ascii="Tahoma" w:hAnsi="Tahoma" w:cs="Tahoma"/>
          <w:sz w:val="22"/>
        </w:rPr>
        <w:t>,</w:t>
      </w:r>
      <w:r w:rsidR="009A1603">
        <w:rPr>
          <w:rFonts w:ascii="Tahoma" w:hAnsi="Tahoma" w:cs="Tahoma"/>
          <w:sz w:val="22"/>
        </w:rPr>
        <w:t xml:space="preserve"> they are suspected to be the rural areas. The degree of deprivation in a</w:t>
      </w:r>
      <w:r w:rsidRPr="00943C9E">
        <w:rPr>
          <w:rFonts w:ascii="Tahoma" w:hAnsi="Tahoma" w:cs="Tahoma"/>
          <w:sz w:val="22"/>
        </w:rPr>
        <w:t xml:space="preserve">lmost all </w:t>
      </w:r>
      <w:r w:rsidR="009A1603">
        <w:rPr>
          <w:rFonts w:ascii="Tahoma" w:hAnsi="Tahoma" w:cs="Tahoma"/>
          <w:sz w:val="22"/>
        </w:rPr>
        <w:t xml:space="preserve">the </w:t>
      </w:r>
      <w:r w:rsidRPr="00943C9E">
        <w:rPr>
          <w:rFonts w:ascii="Tahoma" w:hAnsi="Tahoma" w:cs="Tahoma"/>
          <w:sz w:val="22"/>
        </w:rPr>
        <w:t>domain</w:t>
      </w:r>
      <w:r w:rsidR="009A1603">
        <w:rPr>
          <w:rFonts w:ascii="Tahoma" w:hAnsi="Tahoma" w:cs="Tahoma"/>
          <w:sz w:val="22"/>
        </w:rPr>
        <w:t>s (</w:t>
      </w:r>
      <w:r w:rsidRPr="00943C9E">
        <w:rPr>
          <w:rFonts w:ascii="Tahoma" w:hAnsi="Tahoma" w:cs="Tahoma"/>
          <w:sz w:val="22"/>
        </w:rPr>
        <w:t xml:space="preserve">except the </w:t>
      </w:r>
      <w:r w:rsidR="009A1603" w:rsidRPr="00943C9E">
        <w:rPr>
          <w:rFonts w:ascii="Tahoma" w:hAnsi="Tahoma" w:cs="Tahoma"/>
          <w:sz w:val="22"/>
        </w:rPr>
        <w:t>housing and service domain and live environment domain</w:t>
      </w:r>
      <w:r w:rsidR="009A1603">
        <w:rPr>
          <w:rFonts w:ascii="Tahoma" w:hAnsi="Tahoma" w:cs="Tahoma"/>
          <w:sz w:val="22"/>
        </w:rPr>
        <w:t>)</w:t>
      </w:r>
      <w:r w:rsidRPr="00943C9E">
        <w:rPr>
          <w:rFonts w:ascii="Tahoma" w:hAnsi="Tahoma" w:cs="Tahoma"/>
          <w:sz w:val="22"/>
        </w:rPr>
        <w:t xml:space="preserve"> </w:t>
      </w:r>
      <w:r w:rsidR="009A1603">
        <w:rPr>
          <w:rFonts w:ascii="Tahoma" w:hAnsi="Tahoma" w:cs="Tahoma"/>
          <w:sz w:val="22"/>
        </w:rPr>
        <w:t>is</w:t>
      </w:r>
      <w:r w:rsidRPr="00943C9E">
        <w:rPr>
          <w:rFonts w:ascii="Tahoma" w:hAnsi="Tahoma" w:cs="Tahoma"/>
          <w:sz w:val="22"/>
        </w:rPr>
        <w:t xml:space="preserve"> </w:t>
      </w:r>
      <w:r w:rsidR="009A1603">
        <w:rPr>
          <w:rFonts w:ascii="Tahoma" w:hAnsi="Tahoma" w:cs="Tahoma" w:hint="eastAsia"/>
          <w:sz w:val="22"/>
        </w:rPr>
        <w:t>high</w:t>
      </w:r>
      <w:r w:rsidRPr="00943C9E">
        <w:rPr>
          <w:rFonts w:ascii="Tahoma" w:hAnsi="Tahoma" w:cs="Tahoma"/>
          <w:sz w:val="22"/>
        </w:rPr>
        <w:t xml:space="preserve">. The </w:t>
      </w:r>
      <w:r w:rsidR="009A1603">
        <w:rPr>
          <w:rFonts w:ascii="Tahoma" w:hAnsi="Tahoma" w:cs="Tahoma"/>
          <w:sz w:val="22"/>
        </w:rPr>
        <w:t>ultimate way</w:t>
      </w:r>
      <w:r w:rsidRPr="00943C9E">
        <w:rPr>
          <w:rFonts w:ascii="Tahoma" w:hAnsi="Tahoma" w:cs="Tahoma"/>
          <w:sz w:val="22"/>
        </w:rPr>
        <w:t xml:space="preserve"> to improve the situation in these areas is to develop the economy. </w:t>
      </w:r>
      <w:r w:rsidR="009A1603">
        <w:rPr>
          <w:rFonts w:ascii="Tahoma" w:hAnsi="Tahoma" w:cs="Tahoma"/>
          <w:sz w:val="22"/>
        </w:rPr>
        <w:t>But the</w:t>
      </w:r>
      <w:r w:rsidRPr="00943C9E">
        <w:rPr>
          <w:rFonts w:ascii="Tahoma" w:hAnsi="Tahoma" w:cs="Tahoma"/>
          <w:sz w:val="22"/>
        </w:rPr>
        <w:t xml:space="preserve"> </w:t>
      </w:r>
      <w:r w:rsidR="009A1603">
        <w:rPr>
          <w:rFonts w:ascii="Tahoma" w:hAnsi="Tahoma" w:cs="Tahoma"/>
          <w:sz w:val="22"/>
        </w:rPr>
        <w:t xml:space="preserve">improvement of the individual income is highly associated with </w:t>
      </w:r>
      <w:r w:rsidR="00943C9E" w:rsidRPr="00943C9E">
        <w:rPr>
          <w:rFonts w:ascii="Tahoma" w:hAnsi="Tahoma" w:cs="Tahoma"/>
          <w:sz w:val="22"/>
        </w:rPr>
        <w:t xml:space="preserve">other </w:t>
      </w:r>
      <w:r w:rsidRPr="00943C9E">
        <w:rPr>
          <w:rFonts w:ascii="Tahoma" w:hAnsi="Tahoma" w:cs="Tahoma"/>
          <w:sz w:val="22"/>
        </w:rPr>
        <w:t>domains, especially the Education Domain and the Unemployment Domain.</w:t>
      </w:r>
      <w:commentRangeEnd w:id="4"/>
      <w:r w:rsidR="004B08BC">
        <w:rPr>
          <w:rStyle w:val="CommentReference"/>
        </w:rPr>
        <w:commentReference w:id="4"/>
      </w:r>
      <w:r w:rsidRPr="00943C9E">
        <w:rPr>
          <w:rFonts w:ascii="Tahoma" w:hAnsi="Tahoma" w:cs="Tahoma"/>
          <w:sz w:val="22"/>
        </w:rPr>
        <w:t xml:space="preserve">   </w:t>
      </w:r>
    </w:p>
    <w:p w14:paraId="74B8A1E7" w14:textId="77777777" w:rsidR="00943C9E" w:rsidRDefault="00943C9E" w:rsidP="0046650A">
      <w:pPr>
        <w:jc w:val="center"/>
        <w:rPr>
          <w:rFonts w:ascii="Tahoma" w:hAnsi="Tahoma" w:cs="Tahoma"/>
          <w:sz w:val="22"/>
        </w:rPr>
      </w:pPr>
    </w:p>
    <w:p w14:paraId="08A85E9D" w14:textId="0BDCFAA2" w:rsidR="00943C9E" w:rsidRDefault="00943C9E" w:rsidP="00943C9E">
      <w:pPr>
        <w:jc w:val="left"/>
        <w:rPr>
          <w:rFonts w:ascii="Tahoma" w:hAnsi="Tahoma" w:cs="Tahoma"/>
          <w:sz w:val="22"/>
        </w:rPr>
      </w:pPr>
      <w:r>
        <w:rPr>
          <w:rFonts w:ascii="Tahoma" w:hAnsi="Tahoma" w:cs="Tahoma"/>
          <w:sz w:val="22"/>
        </w:rPr>
        <w:t xml:space="preserve">Keywords: IMD, geographical variation, Shapley value </w:t>
      </w:r>
    </w:p>
    <w:p w14:paraId="15773C81" w14:textId="77777777" w:rsidR="00943C9E" w:rsidRDefault="00943C9E">
      <w:pPr>
        <w:widowControl/>
        <w:jc w:val="left"/>
        <w:rPr>
          <w:rFonts w:ascii="Tahoma" w:hAnsi="Tahoma" w:cs="Tahoma"/>
          <w:sz w:val="22"/>
        </w:rPr>
      </w:pPr>
      <w:r>
        <w:rPr>
          <w:rFonts w:ascii="Tahoma" w:hAnsi="Tahoma" w:cs="Tahoma"/>
          <w:sz w:val="22"/>
        </w:rPr>
        <w:br w:type="page"/>
      </w:r>
    </w:p>
    <w:p w14:paraId="5E5EA1B1" w14:textId="6C89C496" w:rsidR="00943C9E" w:rsidRDefault="00943C9E" w:rsidP="00943C9E">
      <w:pPr>
        <w:jc w:val="left"/>
        <w:rPr>
          <w:rFonts w:ascii="Tahoma" w:hAnsi="Tahoma" w:cs="Tahoma"/>
          <w:b/>
          <w:bCs/>
        </w:rPr>
      </w:pPr>
      <w:r w:rsidRPr="00943C9E">
        <w:rPr>
          <w:rFonts w:ascii="Tahoma" w:hAnsi="Tahoma" w:cs="Tahoma"/>
          <w:b/>
          <w:bCs/>
        </w:rPr>
        <w:lastRenderedPageBreak/>
        <w:t>Declaration of Authorship</w:t>
      </w:r>
    </w:p>
    <w:p w14:paraId="7C4795D1" w14:textId="614B5F58" w:rsidR="00943C9E" w:rsidRDefault="00943C9E" w:rsidP="00943C9E">
      <w:pPr>
        <w:jc w:val="left"/>
        <w:rPr>
          <w:rFonts w:ascii="Tahoma" w:hAnsi="Tahoma" w:cs="Tahoma"/>
          <w:b/>
          <w:bCs/>
        </w:rPr>
      </w:pPr>
    </w:p>
    <w:p w14:paraId="2395ACE1" w14:textId="4015FB85" w:rsidR="00943C9E" w:rsidRDefault="00943C9E" w:rsidP="00943C9E">
      <w:pPr>
        <w:jc w:val="left"/>
        <w:rPr>
          <w:rFonts w:ascii="Tahoma" w:hAnsi="Tahoma" w:cs="Tahoma"/>
          <w:b/>
          <w:bCs/>
        </w:rPr>
      </w:pPr>
    </w:p>
    <w:p w14:paraId="265EF79B" w14:textId="244DCA6E" w:rsidR="00943C9E" w:rsidRDefault="00943C9E" w:rsidP="00943C9E">
      <w:pPr>
        <w:jc w:val="left"/>
        <w:rPr>
          <w:rFonts w:ascii="Tahoma" w:hAnsi="Tahoma" w:cs="Tahoma"/>
          <w:b/>
          <w:bCs/>
        </w:rPr>
      </w:pPr>
    </w:p>
    <w:p w14:paraId="575B9E9F" w14:textId="70E13098" w:rsidR="00943C9E" w:rsidRDefault="00943C9E" w:rsidP="00943C9E">
      <w:pPr>
        <w:jc w:val="left"/>
        <w:rPr>
          <w:rFonts w:ascii="Tahoma" w:hAnsi="Tahoma" w:cs="Tahoma"/>
          <w:b/>
          <w:bCs/>
        </w:rPr>
      </w:pPr>
    </w:p>
    <w:p w14:paraId="0A123A92" w14:textId="785DB68C" w:rsidR="00943C9E" w:rsidRDefault="00943C9E" w:rsidP="00943C9E">
      <w:pPr>
        <w:jc w:val="left"/>
        <w:rPr>
          <w:rFonts w:ascii="Tahoma" w:hAnsi="Tahoma" w:cs="Tahoma"/>
          <w:b/>
          <w:bCs/>
        </w:rPr>
      </w:pPr>
    </w:p>
    <w:p w14:paraId="3E310BF3" w14:textId="77777777" w:rsidR="00943C9E" w:rsidRPr="00943C9E" w:rsidRDefault="00943C9E" w:rsidP="00943C9E">
      <w:pPr>
        <w:jc w:val="left"/>
        <w:rPr>
          <w:rFonts w:ascii="Tahoma" w:hAnsi="Tahoma" w:cs="Tahoma"/>
          <w:b/>
          <w:bCs/>
        </w:rPr>
      </w:pPr>
    </w:p>
    <w:p w14:paraId="69304D0D" w14:textId="44B0257A" w:rsidR="00943C9E" w:rsidRPr="00943C9E" w:rsidRDefault="00943C9E" w:rsidP="009A1603">
      <w:pPr>
        <w:jc w:val="left"/>
        <w:rPr>
          <w:rFonts w:ascii="Tahoma" w:hAnsi="Tahoma" w:cs="Tahoma"/>
          <w:sz w:val="22"/>
        </w:rPr>
      </w:pPr>
      <w:r w:rsidRPr="00943C9E">
        <w:rPr>
          <w:rFonts w:ascii="Tahoma" w:hAnsi="Tahoma" w:cs="Tahoma"/>
          <w:sz w:val="22"/>
        </w:rPr>
        <w:t xml:space="preserve">I, </w:t>
      </w:r>
      <w:r>
        <w:rPr>
          <w:rFonts w:ascii="Tahoma" w:hAnsi="Tahoma" w:cs="Tahoma"/>
          <w:sz w:val="22"/>
        </w:rPr>
        <w:t>Xiaohan Feng</w:t>
      </w:r>
      <w:r w:rsidRPr="00943C9E">
        <w:rPr>
          <w:rFonts w:ascii="Tahoma" w:hAnsi="Tahoma" w:cs="Tahoma"/>
          <w:sz w:val="22"/>
        </w:rPr>
        <w:t xml:space="preserve">, </w:t>
      </w:r>
      <w:r w:rsidR="009A1603">
        <w:rPr>
          <w:rFonts w:ascii="Tahoma" w:hAnsi="Tahoma" w:cs="Tahoma"/>
          <w:sz w:val="22"/>
        </w:rPr>
        <w:t xml:space="preserve">hereby </w:t>
      </w:r>
      <w:r w:rsidRPr="00943C9E">
        <w:rPr>
          <w:rFonts w:ascii="Tahoma" w:hAnsi="Tahoma" w:cs="Tahoma"/>
          <w:sz w:val="22"/>
        </w:rPr>
        <w:t>declare that this dissertation is entirely my original work</w:t>
      </w:r>
      <w:r w:rsidR="009A1603">
        <w:rPr>
          <w:rFonts w:ascii="Tahoma" w:hAnsi="Tahoma" w:cs="Tahoma" w:hint="eastAsia"/>
          <w:sz w:val="22"/>
        </w:rPr>
        <w:t xml:space="preserve"> </w:t>
      </w:r>
      <w:r w:rsidRPr="00943C9E">
        <w:rPr>
          <w:rFonts w:ascii="Tahoma" w:hAnsi="Tahoma" w:cs="Tahoma"/>
          <w:sz w:val="22"/>
        </w:rPr>
        <w:t xml:space="preserve">and that all sources have been acknowledged. </w:t>
      </w:r>
      <w:r w:rsidR="009A1603">
        <w:rPr>
          <w:rFonts w:ascii="Tahoma" w:hAnsi="Tahoma" w:cs="Tahoma"/>
          <w:sz w:val="22"/>
        </w:rPr>
        <w:t>Besides, t</w:t>
      </w:r>
      <w:r w:rsidRPr="00943C9E">
        <w:rPr>
          <w:rFonts w:ascii="Tahoma" w:hAnsi="Tahoma" w:cs="Tahoma"/>
          <w:sz w:val="22"/>
        </w:rPr>
        <w:t>his dissertation is</w:t>
      </w:r>
      <w:r w:rsidR="009A1603">
        <w:rPr>
          <w:rFonts w:ascii="Tahoma" w:hAnsi="Tahoma" w:cs="Tahoma"/>
          <w:sz w:val="22"/>
        </w:rPr>
        <w:t xml:space="preserve"> </w:t>
      </w:r>
      <w:r w:rsidRPr="00943C9E">
        <w:rPr>
          <w:rFonts w:ascii="Tahoma" w:hAnsi="Tahoma" w:cs="Tahoma"/>
          <w:sz w:val="22"/>
        </w:rPr>
        <w:t>1</w:t>
      </w:r>
      <w:r>
        <w:rPr>
          <w:rFonts w:ascii="Tahoma" w:hAnsi="Tahoma" w:cs="Tahoma"/>
          <w:sz w:val="22"/>
        </w:rPr>
        <w:t>0,359</w:t>
      </w:r>
      <w:r w:rsidR="009A1603">
        <w:rPr>
          <w:rFonts w:ascii="Tahoma" w:hAnsi="Tahoma" w:cs="Tahoma"/>
          <w:sz w:val="22"/>
        </w:rPr>
        <w:t xml:space="preserve"> </w:t>
      </w:r>
      <w:r w:rsidRPr="00943C9E">
        <w:rPr>
          <w:rFonts w:ascii="Tahoma" w:hAnsi="Tahoma" w:cs="Tahoma"/>
          <w:sz w:val="22"/>
        </w:rPr>
        <w:t>words in length.</w:t>
      </w:r>
    </w:p>
    <w:p w14:paraId="0AAFA793" w14:textId="77777777" w:rsidR="00943C9E" w:rsidRDefault="00943C9E" w:rsidP="00943C9E">
      <w:pPr>
        <w:jc w:val="left"/>
        <w:rPr>
          <w:rFonts w:ascii="Tahoma" w:hAnsi="Tahoma" w:cs="Tahoma"/>
          <w:sz w:val="22"/>
        </w:rPr>
      </w:pPr>
    </w:p>
    <w:p w14:paraId="4991BAED" w14:textId="77777777" w:rsidR="00943C9E" w:rsidRDefault="00943C9E" w:rsidP="00943C9E">
      <w:pPr>
        <w:jc w:val="left"/>
        <w:rPr>
          <w:rFonts w:ascii="Tahoma" w:hAnsi="Tahoma" w:cs="Tahoma"/>
          <w:sz w:val="22"/>
        </w:rPr>
      </w:pPr>
    </w:p>
    <w:p w14:paraId="4BB4C02F" w14:textId="77777777" w:rsidR="00943C9E" w:rsidRDefault="00943C9E" w:rsidP="00943C9E">
      <w:pPr>
        <w:jc w:val="left"/>
        <w:rPr>
          <w:rFonts w:ascii="Tahoma" w:hAnsi="Tahoma" w:cs="Tahoma"/>
          <w:sz w:val="22"/>
        </w:rPr>
      </w:pPr>
    </w:p>
    <w:p w14:paraId="07EC76AF" w14:textId="77777777" w:rsidR="00943C9E" w:rsidRDefault="00943C9E" w:rsidP="00943C9E">
      <w:pPr>
        <w:jc w:val="left"/>
        <w:rPr>
          <w:rFonts w:ascii="Tahoma" w:hAnsi="Tahoma" w:cs="Tahoma"/>
          <w:sz w:val="22"/>
        </w:rPr>
      </w:pPr>
    </w:p>
    <w:p w14:paraId="151C03EA" w14:textId="77777777" w:rsidR="00943C9E" w:rsidRDefault="00943C9E" w:rsidP="00943C9E">
      <w:pPr>
        <w:jc w:val="left"/>
        <w:rPr>
          <w:rFonts w:ascii="Tahoma" w:hAnsi="Tahoma" w:cs="Tahoma"/>
          <w:sz w:val="22"/>
        </w:rPr>
      </w:pPr>
    </w:p>
    <w:p w14:paraId="132E1A0C" w14:textId="77777777" w:rsidR="00943C9E" w:rsidRDefault="00943C9E" w:rsidP="00943C9E">
      <w:pPr>
        <w:jc w:val="left"/>
        <w:rPr>
          <w:rFonts w:ascii="Tahoma" w:hAnsi="Tahoma" w:cs="Tahoma"/>
          <w:sz w:val="22"/>
        </w:rPr>
      </w:pPr>
    </w:p>
    <w:p w14:paraId="14AF706B" w14:textId="77777777" w:rsidR="00943C9E" w:rsidRDefault="00943C9E" w:rsidP="00943C9E">
      <w:pPr>
        <w:jc w:val="left"/>
        <w:rPr>
          <w:rFonts w:ascii="Tahoma" w:hAnsi="Tahoma" w:cs="Tahoma"/>
          <w:sz w:val="22"/>
        </w:rPr>
      </w:pPr>
    </w:p>
    <w:p w14:paraId="0BD024C9" w14:textId="77777777" w:rsidR="00943C9E" w:rsidRDefault="00943C9E" w:rsidP="00943C9E">
      <w:pPr>
        <w:jc w:val="left"/>
        <w:rPr>
          <w:rFonts w:ascii="Tahoma" w:hAnsi="Tahoma" w:cs="Tahoma"/>
          <w:sz w:val="22"/>
        </w:rPr>
      </w:pPr>
    </w:p>
    <w:p w14:paraId="1FBE0020" w14:textId="77777777" w:rsidR="00943C9E" w:rsidRDefault="00943C9E" w:rsidP="00943C9E">
      <w:pPr>
        <w:jc w:val="left"/>
        <w:rPr>
          <w:rFonts w:ascii="Tahoma" w:hAnsi="Tahoma" w:cs="Tahoma"/>
          <w:sz w:val="22"/>
        </w:rPr>
      </w:pPr>
    </w:p>
    <w:p w14:paraId="3C820DF6" w14:textId="77777777" w:rsidR="00943C9E" w:rsidRDefault="00943C9E" w:rsidP="00943C9E">
      <w:pPr>
        <w:jc w:val="left"/>
        <w:rPr>
          <w:rFonts w:ascii="Tahoma" w:hAnsi="Tahoma" w:cs="Tahoma"/>
          <w:sz w:val="22"/>
        </w:rPr>
      </w:pPr>
    </w:p>
    <w:p w14:paraId="15627A2C" w14:textId="77777777" w:rsidR="00943C9E" w:rsidRDefault="00943C9E" w:rsidP="00943C9E">
      <w:pPr>
        <w:jc w:val="left"/>
        <w:rPr>
          <w:rFonts w:ascii="Tahoma" w:hAnsi="Tahoma" w:cs="Tahoma"/>
          <w:sz w:val="22"/>
        </w:rPr>
      </w:pPr>
    </w:p>
    <w:p w14:paraId="52AC4948" w14:textId="77777777" w:rsidR="00943C9E" w:rsidRDefault="00943C9E" w:rsidP="00943C9E">
      <w:pPr>
        <w:jc w:val="left"/>
        <w:rPr>
          <w:rFonts w:ascii="Tahoma" w:hAnsi="Tahoma" w:cs="Tahoma"/>
          <w:sz w:val="22"/>
        </w:rPr>
      </w:pPr>
    </w:p>
    <w:p w14:paraId="288A67ED" w14:textId="77777777" w:rsidR="00943C9E" w:rsidRDefault="00943C9E" w:rsidP="00943C9E">
      <w:pPr>
        <w:jc w:val="left"/>
        <w:rPr>
          <w:rFonts w:ascii="Tahoma" w:hAnsi="Tahoma" w:cs="Tahoma"/>
          <w:sz w:val="22"/>
        </w:rPr>
      </w:pPr>
      <w:r>
        <w:rPr>
          <w:rFonts w:ascii="Tahoma" w:hAnsi="Tahoma" w:cs="Tahoma"/>
          <w:sz w:val="22"/>
        </w:rPr>
        <w:t>Signed: Xiaohan Feng</w:t>
      </w:r>
    </w:p>
    <w:p w14:paraId="7A9DB8D9" w14:textId="001E5608" w:rsidR="00943C9E" w:rsidRDefault="00943C9E">
      <w:pPr>
        <w:widowControl/>
        <w:jc w:val="left"/>
        <w:rPr>
          <w:rFonts w:ascii="Tahoma" w:hAnsi="Tahoma" w:cs="Tahoma"/>
          <w:sz w:val="22"/>
        </w:rPr>
      </w:pPr>
      <w:r>
        <w:rPr>
          <w:rFonts w:ascii="Tahoma" w:hAnsi="Tahoma" w:cs="Tahoma"/>
          <w:sz w:val="22"/>
        </w:rPr>
        <w:t>Date: 25/8/2021</w:t>
      </w:r>
      <w:r w:rsidR="0046650A" w:rsidRPr="00943C9E">
        <w:rPr>
          <w:rFonts w:ascii="Tahoma" w:hAnsi="Tahoma" w:cs="Tahoma"/>
          <w:sz w:val="22"/>
        </w:rPr>
        <w:br w:type="page"/>
      </w:r>
      <w:r>
        <w:rPr>
          <w:rFonts w:ascii="Tahoma" w:hAnsi="Tahoma" w:cs="Tahoma"/>
          <w:sz w:val="22"/>
        </w:rPr>
        <w:lastRenderedPageBreak/>
        <w:br w:type="page"/>
      </w:r>
    </w:p>
    <w:p w14:paraId="26D71EFD" w14:textId="77777777" w:rsidR="0046650A" w:rsidRPr="0046650A" w:rsidRDefault="0046650A" w:rsidP="00943C9E">
      <w:pPr>
        <w:jc w:val="left"/>
        <w:rPr>
          <w:rFonts w:ascii="Tahoma" w:hAnsi="Tahoma" w:cs="Tahoma"/>
          <w:sz w:val="24"/>
          <w:szCs w:val="24"/>
        </w:rPr>
      </w:pPr>
    </w:p>
    <w:p w14:paraId="628E0FA2" w14:textId="77777777" w:rsidR="0046650A" w:rsidRDefault="0046650A" w:rsidP="00960C7F">
      <w:pPr>
        <w:pStyle w:val="TOC2"/>
        <w:rPr>
          <w:lang w:eastAsia="en-US"/>
        </w:rPr>
      </w:pPr>
      <w:bookmarkStart w:id="5" w:name="_Toc74832237"/>
    </w:p>
    <w:p w14:paraId="1089AF80" w14:textId="2CB052CC" w:rsidR="00212052" w:rsidRPr="00E1668C" w:rsidRDefault="0046650A" w:rsidP="00E1668C">
      <w:pPr>
        <w:ind w:firstLineChars="150" w:firstLine="450"/>
        <w:jc w:val="center"/>
        <w:rPr>
          <w:rFonts w:ascii="Times New Roman" w:hAnsi="Times New Roman" w:cs="Times New Roman"/>
          <w:b/>
          <w:bCs/>
          <w:color w:val="2F5496" w:themeColor="accent1" w:themeShade="BF"/>
          <w:sz w:val="30"/>
          <w:szCs w:val="30"/>
        </w:rPr>
      </w:pPr>
      <w:r w:rsidRPr="00E1668C">
        <w:rPr>
          <w:rFonts w:ascii="Times New Roman" w:hAnsi="Times New Roman" w:cs="Times New Roman"/>
          <w:b/>
          <w:bCs/>
          <w:color w:val="000000" w:themeColor="text1"/>
          <w:sz w:val="30"/>
          <w:szCs w:val="30"/>
        </w:rPr>
        <w:t>Contents</w:t>
      </w:r>
    </w:p>
    <w:p w14:paraId="7C7748F4" w14:textId="694F1FF8" w:rsidR="00E5743D" w:rsidRDefault="0081590A">
      <w:pPr>
        <w:pStyle w:val="TOC1"/>
        <w:tabs>
          <w:tab w:val="left" w:pos="420"/>
          <w:tab w:val="right" w:leader="dot" w:pos="8296"/>
        </w:tabs>
        <w:rPr>
          <w:rFonts w:eastAsiaTheme="minorEastAsia" w:cstheme="minorBidi"/>
          <w:b w:val="0"/>
          <w:kern w:val="2"/>
          <w:sz w:val="21"/>
          <w:lang w:eastAsia="zh-CN"/>
        </w:rPr>
      </w:pPr>
      <w:r>
        <w:rPr>
          <w:rFonts w:ascii="Tahoma" w:hAnsi="Tahoma" w:cs="Tahoma"/>
          <w:b w:val="0"/>
          <w:bCs/>
        </w:rPr>
        <w:fldChar w:fldCharType="begin"/>
      </w:r>
      <w:r>
        <w:rPr>
          <w:rFonts w:ascii="Tahoma" w:hAnsi="Tahoma" w:cs="Tahoma"/>
          <w:b w:val="0"/>
          <w:bCs/>
        </w:rPr>
        <w:instrText xml:space="preserve"> TOC \h \z \u \t "Heading 2,1,Heading 3,2,Heading 4,3" </w:instrText>
      </w:r>
      <w:r>
        <w:rPr>
          <w:rFonts w:ascii="Tahoma" w:hAnsi="Tahoma" w:cs="Tahoma"/>
          <w:b w:val="0"/>
          <w:bCs/>
        </w:rPr>
        <w:fldChar w:fldCharType="separate"/>
      </w:r>
      <w:hyperlink w:anchor="_Toc80656359" w:history="1">
        <w:r w:rsidR="00E5743D" w:rsidRPr="00871C4E">
          <w:rPr>
            <w:rStyle w:val="Hyperlink"/>
            <w:rFonts w:ascii="Tahoma" w:hAnsi="Tahoma" w:cs="Tahoma"/>
          </w:rPr>
          <w:t>1.</w:t>
        </w:r>
        <w:r w:rsidR="00E5743D">
          <w:rPr>
            <w:rFonts w:eastAsiaTheme="minorEastAsia" w:cstheme="minorBidi"/>
            <w:b w:val="0"/>
            <w:kern w:val="2"/>
            <w:sz w:val="21"/>
            <w:lang w:eastAsia="zh-CN"/>
          </w:rPr>
          <w:tab/>
        </w:r>
        <w:r w:rsidR="00E5743D" w:rsidRPr="00871C4E">
          <w:rPr>
            <w:rStyle w:val="Hyperlink"/>
            <w:rFonts w:ascii="Tahoma" w:hAnsi="Tahoma" w:cs="Tahoma"/>
          </w:rPr>
          <w:t>Introduction</w:t>
        </w:r>
        <w:r w:rsidR="00E5743D">
          <w:rPr>
            <w:webHidden/>
          </w:rPr>
          <w:tab/>
        </w:r>
        <w:r w:rsidR="00E5743D">
          <w:rPr>
            <w:webHidden/>
          </w:rPr>
          <w:fldChar w:fldCharType="begin"/>
        </w:r>
        <w:r w:rsidR="00E5743D">
          <w:rPr>
            <w:webHidden/>
          </w:rPr>
          <w:instrText xml:space="preserve"> PAGEREF _Toc80656359 \h </w:instrText>
        </w:r>
        <w:r w:rsidR="00E5743D">
          <w:rPr>
            <w:webHidden/>
          </w:rPr>
        </w:r>
        <w:r w:rsidR="00E5743D">
          <w:rPr>
            <w:webHidden/>
          </w:rPr>
          <w:fldChar w:fldCharType="separate"/>
        </w:r>
        <w:r w:rsidR="009A425B">
          <w:rPr>
            <w:webHidden/>
          </w:rPr>
          <w:t>1</w:t>
        </w:r>
        <w:r w:rsidR="00E5743D">
          <w:rPr>
            <w:webHidden/>
          </w:rPr>
          <w:fldChar w:fldCharType="end"/>
        </w:r>
      </w:hyperlink>
    </w:p>
    <w:p w14:paraId="0736B0E8" w14:textId="26034BA4" w:rsidR="00E5743D" w:rsidRDefault="000C11D1">
      <w:pPr>
        <w:pStyle w:val="TOC1"/>
        <w:tabs>
          <w:tab w:val="left" w:pos="420"/>
          <w:tab w:val="right" w:leader="dot" w:pos="8296"/>
        </w:tabs>
        <w:rPr>
          <w:rFonts w:eastAsiaTheme="minorEastAsia" w:cstheme="minorBidi"/>
          <w:b w:val="0"/>
          <w:kern w:val="2"/>
          <w:sz w:val="21"/>
          <w:lang w:eastAsia="zh-CN"/>
        </w:rPr>
      </w:pPr>
      <w:hyperlink w:anchor="_Toc80656360" w:history="1">
        <w:r w:rsidR="00E5743D" w:rsidRPr="00871C4E">
          <w:rPr>
            <w:rStyle w:val="Hyperlink"/>
            <w:rFonts w:ascii="Tahoma" w:hAnsi="Tahoma" w:cs="Tahoma"/>
          </w:rPr>
          <w:t>2.</w:t>
        </w:r>
        <w:r w:rsidR="00E5743D">
          <w:rPr>
            <w:rFonts w:eastAsiaTheme="minorEastAsia" w:cstheme="minorBidi"/>
            <w:b w:val="0"/>
            <w:kern w:val="2"/>
            <w:sz w:val="21"/>
            <w:lang w:eastAsia="zh-CN"/>
          </w:rPr>
          <w:tab/>
        </w:r>
        <w:r w:rsidR="00E5743D" w:rsidRPr="00871C4E">
          <w:rPr>
            <w:rStyle w:val="Hyperlink"/>
            <w:rFonts w:ascii="Tahoma" w:hAnsi="Tahoma" w:cs="Tahoma"/>
          </w:rPr>
          <w:t>Research question</w:t>
        </w:r>
        <w:r w:rsidR="00E5743D">
          <w:rPr>
            <w:webHidden/>
          </w:rPr>
          <w:tab/>
        </w:r>
        <w:r w:rsidR="00E5743D">
          <w:rPr>
            <w:webHidden/>
          </w:rPr>
          <w:fldChar w:fldCharType="begin"/>
        </w:r>
        <w:r w:rsidR="00E5743D">
          <w:rPr>
            <w:webHidden/>
          </w:rPr>
          <w:instrText xml:space="preserve"> PAGEREF _Toc80656360 \h </w:instrText>
        </w:r>
        <w:r w:rsidR="00E5743D">
          <w:rPr>
            <w:webHidden/>
          </w:rPr>
        </w:r>
        <w:r w:rsidR="00E5743D">
          <w:rPr>
            <w:webHidden/>
          </w:rPr>
          <w:fldChar w:fldCharType="separate"/>
        </w:r>
        <w:r w:rsidR="009A425B">
          <w:rPr>
            <w:webHidden/>
          </w:rPr>
          <w:t>1</w:t>
        </w:r>
        <w:r w:rsidR="00E5743D">
          <w:rPr>
            <w:webHidden/>
          </w:rPr>
          <w:fldChar w:fldCharType="end"/>
        </w:r>
      </w:hyperlink>
    </w:p>
    <w:p w14:paraId="582D55EC" w14:textId="3E3DA00F" w:rsidR="00E5743D" w:rsidRDefault="000C11D1">
      <w:pPr>
        <w:pStyle w:val="TOC1"/>
        <w:tabs>
          <w:tab w:val="left" w:pos="420"/>
          <w:tab w:val="right" w:leader="dot" w:pos="8296"/>
        </w:tabs>
        <w:rPr>
          <w:rFonts w:eastAsiaTheme="minorEastAsia" w:cstheme="minorBidi"/>
          <w:b w:val="0"/>
          <w:kern w:val="2"/>
          <w:sz w:val="21"/>
          <w:lang w:eastAsia="zh-CN"/>
        </w:rPr>
      </w:pPr>
      <w:hyperlink w:anchor="_Toc80656361" w:history="1">
        <w:r w:rsidR="00E5743D" w:rsidRPr="00871C4E">
          <w:rPr>
            <w:rStyle w:val="Hyperlink"/>
            <w:rFonts w:ascii="Tahoma" w:hAnsi="Tahoma" w:cs="Tahoma"/>
          </w:rPr>
          <w:t>3.</w:t>
        </w:r>
        <w:r w:rsidR="00E5743D">
          <w:rPr>
            <w:rFonts w:eastAsiaTheme="minorEastAsia" w:cstheme="minorBidi"/>
            <w:b w:val="0"/>
            <w:kern w:val="2"/>
            <w:sz w:val="21"/>
            <w:lang w:eastAsia="zh-CN"/>
          </w:rPr>
          <w:tab/>
        </w:r>
        <w:r w:rsidR="00E5743D" w:rsidRPr="00871C4E">
          <w:rPr>
            <w:rStyle w:val="Hyperlink"/>
            <w:rFonts w:ascii="Tahoma" w:hAnsi="Tahoma" w:cs="Tahoma"/>
          </w:rPr>
          <w:t>Literature Review</w:t>
        </w:r>
        <w:r w:rsidR="00E5743D">
          <w:rPr>
            <w:webHidden/>
          </w:rPr>
          <w:tab/>
        </w:r>
        <w:r w:rsidR="00E5743D">
          <w:rPr>
            <w:webHidden/>
          </w:rPr>
          <w:fldChar w:fldCharType="begin"/>
        </w:r>
        <w:r w:rsidR="00E5743D">
          <w:rPr>
            <w:webHidden/>
          </w:rPr>
          <w:instrText xml:space="preserve"> PAGEREF _Toc80656361 \h </w:instrText>
        </w:r>
        <w:r w:rsidR="00E5743D">
          <w:rPr>
            <w:webHidden/>
          </w:rPr>
        </w:r>
        <w:r w:rsidR="00E5743D">
          <w:rPr>
            <w:webHidden/>
          </w:rPr>
          <w:fldChar w:fldCharType="separate"/>
        </w:r>
        <w:r w:rsidR="009A425B">
          <w:rPr>
            <w:webHidden/>
          </w:rPr>
          <w:t>2</w:t>
        </w:r>
        <w:r w:rsidR="00E5743D">
          <w:rPr>
            <w:webHidden/>
          </w:rPr>
          <w:fldChar w:fldCharType="end"/>
        </w:r>
      </w:hyperlink>
    </w:p>
    <w:p w14:paraId="5E462DED" w14:textId="67C1A09A" w:rsidR="00E5743D" w:rsidRDefault="000C11D1">
      <w:pPr>
        <w:pStyle w:val="TOC2"/>
        <w:rPr>
          <w:rFonts w:eastAsiaTheme="minorEastAsia"/>
        </w:rPr>
      </w:pPr>
      <w:hyperlink w:anchor="_Toc80656362" w:history="1">
        <w:r w:rsidR="00E5743D" w:rsidRPr="00871C4E">
          <w:rPr>
            <w:rStyle w:val="Hyperlink"/>
            <w:rFonts w:ascii="Tahoma" w:hAnsi="Tahoma" w:cs="Tahoma"/>
          </w:rPr>
          <w:t>3.1.</w:t>
        </w:r>
        <w:r w:rsidR="00E5743D">
          <w:rPr>
            <w:rFonts w:eastAsiaTheme="minorEastAsia"/>
          </w:rPr>
          <w:tab/>
        </w:r>
        <w:r w:rsidR="00E5743D" w:rsidRPr="00871C4E">
          <w:rPr>
            <w:rStyle w:val="Hyperlink"/>
            <w:rFonts w:ascii="Tahoma" w:hAnsi="Tahoma" w:cs="Tahoma"/>
          </w:rPr>
          <w:t>IMD</w:t>
        </w:r>
        <w:r w:rsidR="00E5743D">
          <w:rPr>
            <w:webHidden/>
          </w:rPr>
          <w:tab/>
        </w:r>
        <w:r w:rsidR="00E5743D">
          <w:rPr>
            <w:webHidden/>
          </w:rPr>
          <w:fldChar w:fldCharType="begin"/>
        </w:r>
        <w:r w:rsidR="00E5743D">
          <w:rPr>
            <w:webHidden/>
          </w:rPr>
          <w:instrText xml:space="preserve"> PAGEREF _Toc80656362 \h </w:instrText>
        </w:r>
        <w:r w:rsidR="00E5743D">
          <w:rPr>
            <w:webHidden/>
          </w:rPr>
        </w:r>
        <w:r w:rsidR="00E5743D">
          <w:rPr>
            <w:webHidden/>
          </w:rPr>
          <w:fldChar w:fldCharType="separate"/>
        </w:r>
        <w:r w:rsidR="009A425B">
          <w:rPr>
            <w:webHidden/>
          </w:rPr>
          <w:t>2</w:t>
        </w:r>
        <w:r w:rsidR="00E5743D">
          <w:rPr>
            <w:webHidden/>
          </w:rPr>
          <w:fldChar w:fldCharType="end"/>
        </w:r>
      </w:hyperlink>
    </w:p>
    <w:p w14:paraId="455CCC37" w14:textId="171F4319" w:rsidR="00E5743D" w:rsidRPr="00876B7D" w:rsidRDefault="000C11D1">
      <w:pPr>
        <w:pStyle w:val="TOC3"/>
        <w:tabs>
          <w:tab w:val="left" w:pos="1680"/>
          <w:tab w:val="right" w:leader="dot" w:pos="8296"/>
        </w:tabs>
        <w:rPr>
          <w:rFonts w:eastAsiaTheme="minorEastAsia"/>
          <w:szCs w:val="21"/>
        </w:rPr>
      </w:pPr>
      <w:hyperlink w:anchor="_Toc80656363" w:history="1">
        <w:r w:rsidR="00E5743D" w:rsidRPr="00876B7D">
          <w:rPr>
            <w:rStyle w:val="Hyperlink"/>
            <w:rFonts w:ascii="Tahoma" w:hAnsi="Tahoma" w:cs="Tahoma"/>
            <w:szCs w:val="21"/>
          </w:rPr>
          <w:t>3.1.1.</w:t>
        </w:r>
        <w:r w:rsidR="00E5743D" w:rsidRPr="00876B7D">
          <w:rPr>
            <w:rFonts w:eastAsiaTheme="minorEastAsia"/>
            <w:szCs w:val="21"/>
          </w:rPr>
          <w:tab/>
        </w:r>
        <w:r w:rsidR="00E5743D" w:rsidRPr="00876B7D">
          <w:rPr>
            <w:rStyle w:val="Hyperlink"/>
            <w:rFonts w:ascii="Tahoma" w:hAnsi="Tahoma" w:cs="Tahoma"/>
            <w:szCs w:val="21"/>
          </w:rPr>
          <w:t>The definition of IMD</w:t>
        </w:r>
        <w:r w:rsidR="00E5743D" w:rsidRPr="00876B7D">
          <w:rPr>
            <w:webHidden/>
            <w:szCs w:val="21"/>
          </w:rPr>
          <w:tab/>
        </w:r>
        <w:r w:rsidR="00E5743D" w:rsidRPr="00876B7D">
          <w:rPr>
            <w:webHidden/>
            <w:szCs w:val="21"/>
          </w:rPr>
          <w:fldChar w:fldCharType="begin"/>
        </w:r>
        <w:r w:rsidR="00E5743D" w:rsidRPr="00876B7D">
          <w:rPr>
            <w:webHidden/>
            <w:szCs w:val="21"/>
          </w:rPr>
          <w:instrText xml:space="preserve"> PAGEREF _Toc80656363 \h </w:instrText>
        </w:r>
        <w:r w:rsidR="00E5743D" w:rsidRPr="00876B7D">
          <w:rPr>
            <w:webHidden/>
            <w:szCs w:val="21"/>
          </w:rPr>
        </w:r>
        <w:r w:rsidR="00E5743D" w:rsidRPr="00876B7D">
          <w:rPr>
            <w:webHidden/>
            <w:szCs w:val="21"/>
          </w:rPr>
          <w:fldChar w:fldCharType="separate"/>
        </w:r>
        <w:r w:rsidR="009A425B">
          <w:rPr>
            <w:webHidden/>
            <w:szCs w:val="21"/>
          </w:rPr>
          <w:t>2</w:t>
        </w:r>
        <w:r w:rsidR="00E5743D" w:rsidRPr="00876B7D">
          <w:rPr>
            <w:webHidden/>
            <w:szCs w:val="21"/>
          </w:rPr>
          <w:fldChar w:fldCharType="end"/>
        </w:r>
      </w:hyperlink>
    </w:p>
    <w:p w14:paraId="14134222" w14:textId="1CF882DF" w:rsidR="00E5743D" w:rsidRPr="00876B7D" w:rsidRDefault="000C11D1">
      <w:pPr>
        <w:pStyle w:val="TOC3"/>
        <w:tabs>
          <w:tab w:val="left" w:pos="1680"/>
          <w:tab w:val="right" w:leader="dot" w:pos="8296"/>
        </w:tabs>
        <w:rPr>
          <w:rFonts w:eastAsiaTheme="minorEastAsia"/>
          <w:szCs w:val="21"/>
        </w:rPr>
      </w:pPr>
      <w:hyperlink w:anchor="_Toc80656364" w:history="1">
        <w:r w:rsidR="00E5743D" w:rsidRPr="00876B7D">
          <w:rPr>
            <w:rStyle w:val="Hyperlink"/>
            <w:rFonts w:ascii="Tahoma" w:hAnsi="Tahoma" w:cs="Tahoma"/>
            <w:szCs w:val="21"/>
          </w:rPr>
          <w:t>3.1.2.</w:t>
        </w:r>
        <w:r w:rsidR="00E5743D" w:rsidRPr="00876B7D">
          <w:rPr>
            <w:rFonts w:eastAsiaTheme="minorEastAsia"/>
            <w:szCs w:val="21"/>
          </w:rPr>
          <w:tab/>
        </w:r>
        <w:r w:rsidR="00E5743D" w:rsidRPr="00876B7D">
          <w:rPr>
            <w:rStyle w:val="Hyperlink"/>
            <w:rFonts w:ascii="Tahoma" w:hAnsi="Tahoma" w:cs="Tahoma"/>
            <w:szCs w:val="21"/>
          </w:rPr>
          <w:t>The function of IMD</w:t>
        </w:r>
        <w:r w:rsidR="00E5743D" w:rsidRPr="00876B7D">
          <w:rPr>
            <w:webHidden/>
            <w:szCs w:val="21"/>
          </w:rPr>
          <w:tab/>
        </w:r>
        <w:r w:rsidR="00E5743D" w:rsidRPr="00876B7D">
          <w:rPr>
            <w:webHidden/>
            <w:szCs w:val="21"/>
          </w:rPr>
          <w:fldChar w:fldCharType="begin"/>
        </w:r>
        <w:r w:rsidR="00E5743D" w:rsidRPr="00876B7D">
          <w:rPr>
            <w:webHidden/>
            <w:szCs w:val="21"/>
          </w:rPr>
          <w:instrText xml:space="preserve"> PAGEREF _Toc80656364 \h </w:instrText>
        </w:r>
        <w:r w:rsidR="00E5743D" w:rsidRPr="00876B7D">
          <w:rPr>
            <w:webHidden/>
            <w:szCs w:val="21"/>
          </w:rPr>
        </w:r>
        <w:r w:rsidR="00E5743D" w:rsidRPr="00876B7D">
          <w:rPr>
            <w:webHidden/>
            <w:szCs w:val="21"/>
          </w:rPr>
          <w:fldChar w:fldCharType="separate"/>
        </w:r>
        <w:r w:rsidR="009A425B">
          <w:rPr>
            <w:webHidden/>
            <w:szCs w:val="21"/>
          </w:rPr>
          <w:t>2</w:t>
        </w:r>
        <w:r w:rsidR="00E5743D" w:rsidRPr="00876B7D">
          <w:rPr>
            <w:webHidden/>
            <w:szCs w:val="21"/>
          </w:rPr>
          <w:fldChar w:fldCharType="end"/>
        </w:r>
      </w:hyperlink>
    </w:p>
    <w:p w14:paraId="41DCD843" w14:textId="0824A852" w:rsidR="00E5743D" w:rsidRPr="00876B7D" w:rsidRDefault="000C11D1">
      <w:pPr>
        <w:pStyle w:val="TOC3"/>
        <w:tabs>
          <w:tab w:val="left" w:pos="1680"/>
          <w:tab w:val="right" w:leader="dot" w:pos="8296"/>
        </w:tabs>
        <w:rPr>
          <w:rFonts w:eastAsiaTheme="minorEastAsia"/>
          <w:szCs w:val="21"/>
        </w:rPr>
      </w:pPr>
      <w:hyperlink w:anchor="_Toc80656365" w:history="1">
        <w:r w:rsidR="00E5743D" w:rsidRPr="00876B7D">
          <w:rPr>
            <w:rStyle w:val="Hyperlink"/>
            <w:rFonts w:ascii="Tahoma" w:hAnsi="Tahoma" w:cs="Tahoma"/>
            <w:szCs w:val="21"/>
          </w:rPr>
          <w:t>3.1.3.</w:t>
        </w:r>
        <w:r w:rsidR="00E5743D" w:rsidRPr="00876B7D">
          <w:rPr>
            <w:rFonts w:eastAsiaTheme="minorEastAsia"/>
            <w:szCs w:val="21"/>
          </w:rPr>
          <w:tab/>
        </w:r>
        <w:r w:rsidR="00E5743D" w:rsidRPr="00876B7D">
          <w:rPr>
            <w:rStyle w:val="Hyperlink"/>
            <w:rFonts w:ascii="Tahoma" w:hAnsi="Tahoma" w:cs="Tahoma"/>
            <w:szCs w:val="21"/>
          </w:rPr>
          <w:t>The limitation of IMD</w:t>
        </w:r>
        <w:r w:rsidR="00E5743D" w:rsidRPr="00876B7D">
          <w:rPr>
            <w:webHidden/>
            <w:szCs w:val="21"/>
          </w:rPr>
          <w:tab/>
        </w:r>
        <w:r w:rsidR="00E5743D" w:rsidRPr="00876B7D">
          <w:rPr>
            <w:webHidden/>
            <w:szCs w:val="21"/>
          </w:rPr>
          <w:fldChar w:fldCharType="begin"/>
        </w:r>
        <w:r w:rsidR="00E5743D" w:rsidRPr="00876B7D">
          <w:rPr>
            <w:webHidden/>
            <w:szCs w:val="21"/>
          </w:rPr>
          <w:instrText xml:space="preserve"> PAGEREF _Toc80656365 \h </w:instrText>
        </w:r>
        <w:r w:rsidR="00E5743D" w:rsidRPr="00876B7D">
          <w:rPr>
            <w:webHidden/>
            <w:szCs w:val="21"/>
          </w:rPr>
        </w:r>
        <w:r w:rsidR="00E5743D" w:rsidRPr="00876B7D">
          <w:rPr>
            <w:webHidden/>
            <w:szCs w:val="21"/>
          </w:rPr>
          <w:fldChar w:fldCharType="separate"/>
        </w:r>
        <w:r w:rsidR="009A425B">
          <w:rPr>
            <w:webHidden/>
            <w:szCs w:val="21"/>
          </w:rPr>
          <w:t>2</w:t>
        </w:r>
        <w:r w:rsidR="00E5743D" w:rsidRPr="00876B7D">
          <w:rPr>
            <w:webHidden/>
            <w:szCs w:val="21"/>
          </w:rPr>
          <w:fldChar w:fldCharType="end"/>
        </w:r>
      </w:hyperlink>
    </w:p>
    <w:p w14:paraId="506147DF" w14:textId="73A8C8F8" w:rsidR="00E5743D" w:rsidRDefault="000C11D1">
      <w:pPr>
        <w:pStyle w:val="TOC2"/>
        <w:rPr>
          <w:rFonts w:eastAsiaTheme="minorEastAsia"/>
        </w:rPr>
      </w:pPr>
      <w:hyperlink w:anchor="_Toc80656366" w:history="1">
        <w:r w:rsidR="00E5743D" w:rsidRPr="00871C4E">
          <w:rPr>
            <w:rStyle w:val="Hyperlink"/>
            <w:rFonts w:ascii="Tahoma" w:hAnsi="Tahoma" w:cs="Tahoma"/>
          </w:rPr>
          <w:t>3.2.</w:t>
        </w:r>
        <w:r w:rsidR="00E5743D">
          <w:rPr>
            <w:rFonts w:eastAsiaTheme="minorEastAsia"/>
          </w:rPr>
          <w:tab/>
        </w:r>
        <w:r w:rsidR="00E5743D" w:rsidRPr="00871C4E">
          <w:rPr>
            <w:rStyle w:val="Hyperlink"/>
            <w:rFonts w:ascii="Tahoma" w:hAnsi="Tahoma" w:cs="Tahoma"/>
          </w:rPr>
          <w:t>Shapley Value</w:t>
        </w:r>
        <w:r w:rsidR="00E5743D">
          <w:rPr>
            <w:webHidden/>
          </w:rPr>
          <w:tab/>
        </w:r>
        <w:r w:rsidR="00E5743D">
          <w:rPr>
            <w:webHidden/>
          </w:rPr>
          <w:fldChar w:fldCharType="begin"/>
        </w:r>
        <w:r w:rsidR="00E5743D">
          <w:rPr>
            <w:webHidden/>
          </w:rPr>
          <w:instrText xml:space="preserve"> PAGEREF _Toc80656366 \h </w:instrText>
        </w:r>
        <w:r w:rsidR="00E5743D">
          <w:rPr>
            <w:webHidden/>
          </w:rPr>
        </w:r>
        <w:r w:rsidR="00E5743D">
          <w:rPr>
            <w:webHidden/>
          </w:rPr>
          <w:fldChar w:fldCharType="separate"/>
        </w:r>
        <w:r w:rsidR="009A425B">
          <w:rPr>
            <w:webHidden/>
          </w:rPr>
          <w:t>4</w:t>
        </w:r>
        <w:r w:rsidR="00E5743D">
          <w:rPr>
            <w:webHidden/>
          </w:rPr>
          <w:fldChar w:fldCharType="end"/>
        </w:r>
      </w:hyperlink>
    </w:p>
    <w:p w14:paraId="3F0F256E" w14:textId="11502F9C" w:rsidR="00E5743D" w:rsidRDefault="000C11D1">
      <w:pPr>
        <w:pStyle w:val="TOC3"/>
        <w:tabs>
          <w:tab w:val="left" w:pos="1680"/>
          <w:tab w:val="right" w:leader="dot" w:pos="8296"/>
        </w:tabs>
        <w:rPr>
          <w:rFonts w:eastAsiaTheme="minorEastAsia"/>
        </w:rPr>
      </w:pPr>
      <w:hyperlink w:anchor="_Toc80656367" w:history="1">
        <w:r w:rsidR="00E5743D" w:rsidRPr="00871C4E">
          <w:rPr>
            <w:rStyle w:val="Hyperlink"/>
            <w:rFonts w:ascii="Tahoma" w:hAnsi="Tahoma" w:cs="Tahoma"/>
          </w:rPr>
          <w:t>3.2.1.</w:t>
        </w:r>
        <w:r w:rsidR="00E5743D">
          <w:rPr>
            <w:rFonts w:eastAsiaTheme="minorEastAsia"/>
          </w:rPr>
          <w:tab/>
        </w:r>
        <w:r w:rsidR="00E5743D" w:rsidRPr="00871C4E">
          <w:rPr>
            <w:rStyle w:val="Hyperlink"/>
            <w:rFonts w:ascii="Tahoma" w:hAnsi="Tahoma" w:cs="Tahoma"/>
          </w:rPr>
          <w:t>Shapley Value in geography / GIS / urban research</w:t>
        </w:r>
        <w:r w:rsidR="00E5743D">
          <w:rPr>
            <w:webHidden/>
          </w:rPr>
          <w:tab/>
        </w:r>
        <w:r w:rsidR="00E5743D">
          <w:rPr>
            <w:webHidden/>
          </w:rPr>
          <w:fldChar w:fldCharType="begin"/>
        </w:r>
        <w:r w:rsidR="00E5743D">
          <w:rPr>
            <w:webHidden/>
          </w:rPr>
          <w:instrText xml:space="preserve"> PAGEREF _Toc80656367 \h </w:instrText>
        </w:r>
        <w:r w:rsidR="00E5743D">
          <w:rPr>
            <w:webHidden/>
          </w:rPr>
        </w:r>
        <w:r w:rsidR="00E5743D">
          <w:rPr>
            <w:webHidden/>
          </w:rPr>
          <w:fldChar w:fldCharType="separate"/>
        </w:r>
        <w:r w:rsidR="009A425B">
          <w:rPr>
            <w:webHidden/>
          </w:rPr>
          <w:t>5</w:t>
        </w:r>
        <w:r w:rsidR="00E5743D">
          <w:rPr>
            <w:webHidden/>
          </w:rPr>
          <w:fldChar w:fldCharType="end"/>
        </w:r>
      </w:hyperlink>
    </w:p>
    <w:p w14:paraId="431BCA9F" w14:textId="2D6ED2BF" w:rsidR="00E5743D" w:rsidRDefault="000C11D1">
      <w:pPr>
        <w:pStyle w:val="TOC1"/>
        <w:tabs>
          <w:tab w:val="left" w:pos="420"/>
          <w:tab w:val="right" w:leader="dot" w:pos="8296"/>
        </w:tabs>
        <w:rPr>
          <w:rFonts w:eastAsiaTheme="minorEastAsia" w:cstheme="minorBidi"/>
          <w:b w:val="0"/>
          <w:kern w:val="2"/>
          <w:sz w:val="21"/>
          <w:lang w:eastAsia="zh-CN"/>
        </w:rPr>
      </w:pPr>
      <w:hyperlink w:anchor="_Toc80656368" w:history="1">
        <w:r w:rsidR="00E5743D" w:rsidRPr="00871C4E">
          <w:rPr>
            <w:rStyle w:val="Hyperlink"/>
            <w:rFonts w:ascii="Tahoma" w:hAnsi="Tahoma" w:cs="Tahoma"/>
          </w:rPr>
          <w:t>4.</w:t>
        </w:r>
        <w:r w:rsidR="00E5743D">
          <w:rPr>
            <w:rFonts w:eastAsiaTheme="minorEastAsia" w:cstheme="minorBidi"/>
            <w:b w:val="0"/>
            <w:kern w:val="2"/>
            <w:sz w:val="21"/>
            <w:lang w:eastAsia="zh-CN"/>
          </w:rPr>
          <w:tab/>
        </w:r>
        <w:r w:rsidR="00E5743D" w:rsidRPr="00871C4E">
          <w:rPr>
            <w:rStyle w:val="Hyperlink"/>
            <w:rFonts w:ascii="Tahoma" w:hAnsi="Tahoma" w:cs="Tahoma"/>
          </w:rPr>
          <w:t>Methodology</w:t>
        </w:r>
        <w:r w:rsidR="00E5743D">
          <w:rPr>
            <w:webHidden/>
          </w:rPr>
          <w:tab/>
        </w:r>
        <w:r w:rsidR="00E5743D">
          <w:rPr>
            <w:webHidden/>
          </w:rPr>
          <w:fldChar w:fldCharType="begin"/>
        </w:r>
        <w:r w:rsidR="00E5743D">
          <w:rPr>
            <w:webHidden/>
          </w:rPr>
          <w:instrText xml:space="preserve"> PAGEREF _Toc80656368 \h </w:instrText>
        </w:r>
        <w:r w:rsidR="00E5743D">
          <w:rPr>
            <w:webHidden/>
          </w:rPr>
        </w:r>
        <w:r w:rsidR="00E5743D">
          <w:rPr>
            <w:webHidden/>
          </w:rPr>
          <w:fldChar w:fldCharType="separate"/>
        </w:r>
        <w:r w:rsidR="009A425B">
          <w:rPr>
            <w:webHidden/>
          </w:rPr>
          <w:t>6</w:t>
        </w:r>
        <w:r w:rsidR="00E5743D">
          <w:rPr>
            <w:webHidden/>
          </w:rPr>
          <w:fldChar w:fldCharType="end"/>
        </w:r>
      </w:hyperlink>
    </w:p>
    <w:p w14:paraId="1C39118D" w14:textId="497A58A7" w:rsidR="00E5743D" w:rsidRDefault="000C11D1">
      <w:pPr>
        <w:pStyle w:val="TOC2"/>
        <w:rPr>
          <w:rFonts w:eastAsiaTheme="minorEastAsia"/>
        </w:rPr>
      </w:pPr>
      <w:hyperlink w:anchor="_Toc80656369" w:history="1">
        <w:r w:rsidR="00E5743D" w:rsidRPr="00871C4E">
          <w:rPr>
            <w:rStyle w:val="Hyperlink"/>
            <w:rFonts w:ascii="Tahoma" w:hAnsi="Tahoma" w:cs="Tahoma"/>
          </w:rPr>
          <w:t>4.1.</w:t>
        </w:r>
        <w:r w:rsidR="00E5743D">
          <w:rPr>
            <w:rFonts w:eastAsiaTheme="minorEastAsia"/>
          </w:rPr>
          <w:tab/>
        </w:r>
        <w:r w:rsidR="00E5743D" w:rsidRPr="00871C4E">
          <w:rPr>
            <w:rStyle w:val="Hyperlink"/>
            <w:rFonts w:ascii="Tahoma" w:hAnsi="Tahoma" w:cs="Tahoma"/>
          </w:rPr>
          <w:t>Shapley Value</w:t>
        </w:r>
        <w:r w:rsidR="00E5743D">
          <w:rPr>
            <w:webHidden/>
          </w:rPr>
          <w:tab/>
        </w:r>
        <w:r w:rsidR="00E5743D">
          <w:rPr>
            <w:webHidden/>
          </w:rPr>
          <w:fldChar w:fldCharType="begin"/>
        </w:r>
        <w:r w:rsidR="00E5743D">
          <w:rPr>
            <w:webHidden/>
          </w:rPr>
          <w:instrText xml:space="preserve"> PAGEREF _Toc80656369 \h </w:instrText>
        </w:r>
        <w:r w:rsidR="00E5743D">
          <w:rPr>
            <w:webHidden/>
          </w:rPr>
        </w:r>
        <w:r w:rsidR="00E5743D">
          <w:rPr>
            <w:webHidden/>
          </w:rPr>
          <w:fldChar w:fldCharType="separate"/>
        </w:r>
        <w:r w:rsidR="009A425B">
          <w:rPr>
            <w:webHidden/>
          </w:rPr>
          <w:t>6</w:t>
        </w:r>
        <w:r w:rsidR="00E5743D">
          <w:rPr>
            <w:webHidden/>
          </w:rPr>
          <w:fldChar w:fldCharType="end"/>
        </w:r>
      </w:hyperlink>
    </w:p>
    <w:p w14:paraId="54631541" w14:textId="41387B46" w:rsidR="00E5743D" w:rsidRDefault="000C11D1">
      <w:pPr>
        <w:pStyle w:val="TOC2"/>
        <w:rPr>
          <w:rFonts w:eastAsiaTheme="minorEastAsia"/>
        </w:rPr>
      </w:pPr>
      <w:hyperlink w:anchor="_Toc80656370" w:history="1">
        <w:r w:rsidR="00E5743D" w:rsidRPr="00871C4E">
          <w:rPr>
            <w:rStyle w:val="Hyperlink"/>
            <w:rFonts w:ascii="Tahoma" w:hAnsi="Tahoma" w:cs="Tahoma"/>
          </w:rPr>
          <w:t>4.2.</w:t>
        </w:r>
        <w:r w:rsidR="00E5743D">
          <w:rPr>
            <w:rFonts w:eastAsiaTheme="minorEastAsia"/>
          </w:rPr>
          <w:tab/>
        </w:r>
        <w:r w:rsidR="00E5743D" w:rsidRPr="00871C4E">
          <w:rPr>
            <w:rStyle w:val="Hyperlink"/>
            <w:rFonts w:ascii="Tahoma" w:hAnsi="Tahoma" w:cs="Tahoma"/>
          </w:rPr>
          <w:t>SHAP(SHapley Additive exPlanations) and KernelSHAP</w:t>
        </w:r>
        <w:r w:rsidR="00E5743D">
          <w:rPr>
            <w:webHidden/>
          </w:rPr>
          <w:tab/>
        </w:r>
        <w:r w:rsidR="00E5743D">
          <w:rPr>
            <w:webHidden/>
          </w:rPr>
          <w:fldChar w:fldCharType="begin"/>
        </w:r>
        <w:r w:rsidR="00E5743D">
          <w:rPr>
            <w:webHidden/>
          </w:rPr>
          <w:instrText xml:space="preserve"> PAGEREF _Toc80656370 \h </w:instrText>
        </w:r>
        <w:r w:rsidR="00E5743D">
          <w:rPr>
            <w:webHidden/>
          </w:rPr>
        </w:r>
        <w:r w:rsidR="00E5743D">
          <w:rPr>
            <w:webHidden/>
          </w:rPr>
          <w:fldChar w:fldCharType="separate"/>
        </w:r>
        <w:r w:rsidR="009A425B">
          <w:rPr>
            <w:webHidden/>
          </w:rPr>
          <w:t>7</w:t>
        </w:r>
        <w:r w:rsidR="00E5743D">
          <w:rPr>
            <w:webHidden/>
          </w:rPr>
          <w:fldChar w:fldCharType="end"/>
        </w:r>
      </w:hyperlink>
    </w:p>
    <w:p w14:paraId="78333FF1" w14:textId="1430B2EF" w:rsidR="00E5743D" w:rsidRDefault="000C11D1">
      <w:pPr>
        <w:pStyle w:val="TOC3"/>
        <w:tabs>
          <w:tab w:val="left" w:pos="1680"/>
          <w:tab w:val="right" w:leader="dot" w:pos="8296"/>
        </w:tabs>
        <w:rPr>
          <w:rFonts w:eastAsiaTheme="minorEastAsia"/>
        </w:rPr>
      </w:pPr>
      <w:hyperlink w:anchor="_Toc80656371" w:history="1">
        <w:r w:rsidR="00E5743D" w:rsidRPr="00871C4E">
          <w:rPr>
            <w:rStyle w:val="Hyperlink"/>
            <w:rFonts w:ascii="Tahoma" w:hAnsi="Tahoma" w:cs="Tahoma"/>
          </w:rPr>
          <w:t>4.2.1.</w:t>
        </w:r>
        <w:r w:rsidR="00E5743D">
          <w:rPr>
            <w:rFonts w:eastAsiaTheme="minorEastAsia"/>
          </w:rPr>
          <w:tab/>
        </w:r>
        <w:r w:rsidR="00E5743D" w:rsidRPr="00871C4E">
          <w:rPr>
            <w:rStyle w:val="Hyperlink"/>
            <w:rFonts w:ascii="Tahoma" w:hAnsi="Tahoma" w:cs="Tahoma"/>
          </w:rPr>
          <w:t>KernelSHAP</w:t>
        </w:r>
        <w:r w:rsidR="00E5743D">
          <w:rPr>
            <w:webHidden/>
          </w:rPr>
          <w:tab/>
        </w:r>
        <w:r w:rsidR="00E5743D">
          <w:rPr>
            <w:webHidden/>
          </w:rPr>
          <w:fldChar w:fldCharType="begin"/>
        </w:r>
        <w:r w:rsidR="00E5743D">
          <w:rPr>
            <w:webHidden/>
          </w:rPr>
          <w:instrText xml:space="preserve"> PAGEREF _Toc80656371 \h </w:instrText>
        </w:r>
        <w:r w:rsidR="00E5743D">
          <w:rPr>
            <w:webHidden/>
          </w:rPr>
        </w:r>
        <w:r w:rsidR="00E5743D">
          <w:rPr>
            <w:webHidden/>
          </w:rPr>
          <w:fldChar w:fldCharType="separate"/>
        </w:r>
        <w:r w:rsidR="009A425B">
          <w:rPr>
            <w:webHidden/>
          </w:rPr>
          <w:t>8</w:t>
        </w:r>
        <w:r w:rsidR="00E5743D">
          <w:rPr>
            <w:webHidden/>
          </w:rPr>
          <w:fldChar w:fldCharType="end"/>
        </w:r>
      </w:hyperlink>
    </w:p>
    <w:p w14:paraId="6128FEE1" w14:textId="4D4BF6BF" w:rsidR="00E5743D" w:rsidRDefault="000C11D1">
      <w:pPr>
        <w:pStyle w:val="TOC2"/>
        <w:rPr>
          <w:rFonts w:eastAsiaTheme="minorEastAsia"/>
        </w:rPr>
      </w:pPr>
      <w:hyperlink w:anchor="_Toc80656372" w:history="1">
        <w:r w:rsidR="00E5743D" w:rsidRPr="00871C4E">
          <w:rPr>
            <w:rStyle w:val="Hyperlink"/>
            <w:rFonts w:ascii="Tahoma" w:hAnsi="Tahoma" w:cs="Tahoma"/>
          </w:rPr>
          <w:t>4.3.</w:t>
        </w:r>
        <w:r w:rsidR="00E5743D">
          <w:rPr>
            <w:rFonts w:eastAsiaTheme="minorEastAsia"/>
          </w:rPr>
          <w:tab/>
        </w:r>
        <w:r w:rsidR="00E5743D" w:rsidRPr="00871C4E">
          <w:rPr>
            <w:rStyle w:val="Hyperlink"/>
            <w:rFonts w:ascii="Tahoma" w:hAnsi="Tahoma" w:cs="Tahoma"/>
          </w:rPr>
          <w:t>K-Mean Clustering</w:t>
        </w:r>
        <w:r w:rsidR="00E5743D">
          <w:rPr>
            <w:webHidden/>
          </w:rPr>
          <w:tab/>
        </w:r>
        <w:r w:rsidR="00E5743D">
          <w:rPr>
            <w:webHidden/>
          </w:rPr>
          <w:fldChar w:fldCharType="begin"/>
        </w:r>
        <w:r w:rsidR="00E5743D">
          <w:rPr>
            <w:webHidden/>
          </w:rPr>
          <w:instrText xml:space="preserve"> PAGEREF _Toc80656372 \h </w:instrText>
        </w:r>
        <w:r w:rsidR="00E5743D">
          <w:rPr>
            <w:webHidden/>
          </w:rPr>
        </w:r>
        <w:r w:rsidR="00E5743D">
          <w:rPr>
            <w:webHidden/>
          </w:rPr>
          <w:fldChar w:fldCharType="separate"/>
        </w:r>
        <w:r w:rsidR="009A425B">
          <w:rPr>
            <w:webHidden/>
          </w:rPr>
          <w:t>10</w:t>
        </w:r>
        <w:r w:rsidR="00E5743D">
          <w:rPr>
            <w:webHidden/>
          </w:rPr>
          <w:fldChar w:fldCharType="end"/>
        </w:r>
      </w:hyperlink>
    </w:p>
    <w:p w14:paraId="7CC6E12A" w14:textId="6E537547" w:rsidR="00E5743D" w:rsidRDefault="000C11D1">
      <w:pPr>
        <w:pStyle w:val="TOC3"/>
        <w:tabs>
          <w:tab w:val="left" w:pos="1680"/>
          <w:tab w:val="right" w:leader="dot" w:pos="8296"/>
        </w:tabs>
        <w:rPr>
          <w:rFonts w:eastAsiaTheme="minorEastAsia"/>
        </w:rPr>
      </w:pPr>
      <w:hyperlink w:anchor="_Toc80656373" w:history="1">
        <w:r w:rsidR="00E5743D" w:rsidRPr="00871C4E">
          <w:rPr>
            <w:rStyle w:val="Hyperlink"/>
            <w:rFonts w:ascii="Tahoma" w:hAnsi="Tahoma" w:cs="Tahoma"/>
          </w:rPr>
          <w:t>4.3.1.</w:t>
        </w:r>
        <w:r w:rsidR="00E5743D">
          <w:rPr>
            <w:rFonts w:eastAsiaTheme="minorEastAsia"/>
          </w:rPr>
          <w:tab/>
        </w:r>
        <w:r w:rsidR="00E5743D" w:rsidRPr="00871C4E">
          <w:rPr>
            <w:rStyle w:val="Hyperlink"/>
            <w:rFonts w:ascii="Tahoma" w:hAnsi="Tahoma" w:cs="Tahoma"/>
          </w:rPr>
          <w:t>K-Means Algorithm: Expectation–Maximization</w:t>
        </w:r>
        <w:r w:rsidR="00E5743D">
          <w:rPr>
            <w:webHidden/>
          </w:rPr>
          <w:tab/>
        </w:r>
        <w:r w:rsidR="00E5743D">
          <w:rPr>
            <w:webHidden/>
          </w:rPr>
          <w:fldChar w:fldCharType="begin"/>
        </w:r>
        <w:r w:rsidR="00E5743D">
          <w:rPr>
            <w:webHidden/>
          </w:rPr>
          <w:instrText xml:space="preserve"> PAGEREF _Toc80656373 \h </w:instrText>
        </w:r>
        <w:r w:rsidR="00E5743D">
          <w:rPr>
            <w:webHidden/>
          </w:rPr>
        </w:r>
        <w:r w:rsidR="00E5743D">
          <w:rPr>
            <w:webHidden/>
          </w:rPr>
          <w:fldChar w:fldCharType="separate"/>
        </w:r>
        <w:r w:rsidR="009A425B">
          <w:rPr>
            <w:webHidden/>
          </w:rPr>
          <w:t>10</w:t>
        </w:r>
        <w:r w:rsidR="00E5743D">
          <w:rPr>
            <w:webHidden/>
          </w:rPr>
          <w:fldChar w:fldCharType="end"/>
        </w:r>
      </w:hyperlink>
    </w:p>
    <w:p w14:paraId="74B909E2" w14:textId="7A3CBAE7" w:rsidR="00E5743D" w:rsidRDefault="000C11D1">
      <w:pPr>
        <w:pStyle w:val="TOC3"/>
        <w:tabs>
          <w:tab w:val="left" w:pos="1680"/>
          <w:tab w:val="right" w:leader="dot" w:pos="8296"/>
        </w:tabs>
        <w:rPr>
          <w:rFonts w:eastAsiaTheme="minorEastAsia"/>
        </w:rPr>
      </w:pPr>
      <w:hyperlink w:anchor="_Toc80656374" w:history="1">
        <w:r w:rsidR="00E5743D" w:rsidRPr="00871C4E">
          <w:rPr>
            <w:rStyle w:val="Hyperlink"/>
            <w:rFonts w:ascii="Tahoma" w:hAnsi="Tahoma" w:cs="Tahoma"/>
          </w:rPr>
          <w:t>4.3.2.</w:t>
        </w:r>
        <w:r w:rsidR="00E5743D">
          <w:rPr>
            <w:rFonts w:eastAsiaTheme="minorEastAsia"/>
          </w:rPr>
          <w:tab/>
        </w:r>
        <w:r w:rsidR="00E5743D" w:rsidRPr="00871C4E">
          <w:rPr>
            <w:rStyle w:val="Hyperlink"/>
            <w:rFonts w:ascii="Tahoma" w:hAnsi="Tahoma" w:cs="Tahoma"/>
          </w:rPr>
          <w:t>Selection for K</w:t>
        </w:r>
        <w:r w:rsidR="00E5743D">
          <w:rPr>
            <w:webHidden/>
          </w:rPr>
          <w:tab/>
        </w:r>
        <w:r w:rsidR="00E5743D">
          <w:rPr>
            <w:webHidden/>
          </w:rPr>
          <w:fldChar w:fldCharType="begin"/>
        </w:r>
        <w:r w:rsidR="00E5743D">
          <w:rPr>
            <w:webHidden/>
          </w:rPr>
          <w:instrText xml:space="preserve"> PAGEREF _Toc80656374 \h </w:instrText>
        </w:r>
        <w:r w:rsidR="00E5743D">
          <w:rPr>
            <w:webHidden/>
          </w:rPr>
        </w:r>
        <w:r w:rsidR="00E5743D">
          <w:rPr>
            <w:webHidden/>
          </w:rPr>
          <w:fldChar w:fldCharType="separate"/>
        </w:r>
        <w:r w:rsidR="009A425B">
          <w:rPr>
            <w:webHidden/>
          </w:rPr>
          <w:t>10</w:t>
        </w:r>
        <w:r w:rsidR="00E5743D">
          <w:rPr>
            <w:webHidden/>
          </w:rPr>
          <w:fldChar w:fldCharType="end"/>
        </w:r>
      </w:hyperlink>
    </w:p>
    <w:p w14:paraId="79BD063A" w14:textId="1F11A6C5" w:rsidR="00E5743D" w:rsidRDefault="000C11D1">
      <w:pPr>
        <w:pStyle w:val="TOC1"/>
        <w:tabs>
          <w:tab w:val="left" w:pos="420"/>
          <w:tab w:val="right" w:leader="dot" w:pos="8296"/>
        </w:tabs>
        <w:rPr>
          <w:rFonts w:eastAsiaTheme="minorEastAsia" w:cstheme="minorBidi"/>
          <w:b w:val="0"/>
          <w:kern w:val="2"/>
          <w:sz w:val="21"/>
          <w:lang w:eastAsia="zh-CN"/>
        </w:rPr>
      </w:pPr>
      <w:hyperlink w:anchor="_Toc80656375" w:history="1">
        <w:r w:rsidR="00E5743D" w:rsidRPr="00871C4E">
          <w:rPr>
            <w:rStyle w:val="Hyperlink"/>
            <w:rFonts w:ascii="Tahoma" w:hAnsi="Tahoma" w:cs="Tahoma"/>
          </w:rPr>
          <w:t>5.</w:t>
        </w:r>
        <w:r w:rsidR="00E5743D">
          <w:rPr>
            <w:rFonts w:eastAsiaTheme="minorEastAsia" w:cstheme="minorBidi"/>
            <w:b w:val="0"/>
            <w:kern w:val="2"/>
            <w:sz w:val="21"/>
            <w:lang w:eastAsia="zh-CN"/>
          </w:rPr>
          <w:tab/>
        </w:r>
        <w:r w:rsidR="00E5743D" w:rsidRPr="00871C4E">
          <w:rPr>
            <w:rStyle w:val="Hyperlink"/>
            <w:rFonts w:ascii="Tahoma" w:hAnsi="Tahoma" w:cs="Tahoma"/>
          </w:rPr>
          <w:t>Experiment and Result</w:t>
        </w:r>
        <w:r w:rsidR="00E5743D">
          <w:rPr>
            <w:webHidden/>
          </w:rPr>
          <w:tab/>
        </w:r>
        <w:r w:rsidR="00E5743D">
          <w:rPr>
            <w:webHidden/>
          </w:rPr>
          <w:fldChar w:fldCharType="begin"/>
        </w:r>
        <w:r w:rsidR="00E5743D">
          <w:rPr>
            <w:webHidden/>
          </w:rPr>
          <w:instrText xml:space="preserve"> PAGEREF _Toc80656375 \h </w:instrText>
        </w:r>
        <w:r w:rsidR="00E5743D">
          <w:rPr>
            <w:webHidden/>
          </w:rPr>
        </w:r>
        <w:r w:rsidR="00E5743D">
          <w:rPr>
            <w:webHidden/>
          </w:rPr>
          <w:fldChar w:fldCharType="separate"/>
        </w:r>
        <w:r w:rsidR="009A425B">
          <w:rPr>
            <w:webHidden/>
          </w:rPr>
          <w:t>11</w:t>
        </w:r>
        <w:r w:rsidR="00E5743D">
          <w:rPr>
            <w:webHidden/>
          </w:rPr>
          <w:fldChar w:fldCharType="end"/>
        </w:r>
      </w:hyperlink>
    </w:p>
    <w:p w14:paraId="63A4EB42" w14:textId="081E7650" w:rsidR="00E5743D" w:rsidRDefault="000C11D1">
      <w:pPr>
        <w:pStyle w:val="TOC2"/>
        <w:rPr>
          <w:rFonts w:eastAsiaTheme="minorEastAsia"/>
        </w:rPr>
      </w:pPr>
      <w:hyperlink w:anchor="_Toc80656376" w:history="1">
        <w:r w:rsidR="00E5743D" w:rsidRPr="00871C4E">
          <w:rPr>
            <w:rStyle w:val="Hyperlink"/>
            <w:rFonts w:ascii="Tahoma" w:hAnsi="Tahoma" w:cs="Tahoma"/>
          </w:rPr>
          <w:t>5.1.</w:t>
        </w:r>
        <w:r w:rsidR="00E5743D">
          <w:rPr>
            <w:rFonts w:eastAsiaTheme="minorEastAsia"/>
          </w:rPr>
          <w:tab/>
        </w:r>
        <w:r w:rsidR="00E5743D" w:rsidRPr="00871C4E">
          <w:rPr>
            <w:rStyle w:val="Hyperlink"/>
            <w:rFonts w:ascii="Tahoma" w:hAnsi="Tahoma" w:cs="Tahoma"/>
          </w:rPr>
          <w:t>Data presentation</w:t>
        </w:r>
        <w:r w:rsidR="00E5743D">
          <w:rPr>
            <w:webHidden/>
          </w:rPr>
          <w:tab/>
        </w:r>
        <w:r w:rsidR="00E5743D">
          <w:rPr>
            <w:webHidden/>
          </w:rPr>
          <w:fldChar w:fldCharType="begin"/>
        </w:r>
        <w:r w:rsidR="00E5743D">
          <w:rPr>
            <w:webHidden/>
          </w:rPr>
          <w:instrText xml:space="preserve"> PAGEREF _Toc80656376 \h </w:instrText>
        </w:r>
        <w:r w:rsidR="00E5743D">
          <w:rPr>
            <w:webHidden/>
          </w:rPr>
        </w:r>
        <w:r w:rsidR="00E5743D">
          <w:rPr>
            <w:webHidden/>
          </w:rPr>
          <w:fldChar w:fldCharType="separate"/>
        </w:r>
        <w:r w:rsidR="009A425B">
          <w:rPr>
            <w:webHidden/>
          </w:rPr>
          <w:t>11</w:t>
        </w:r>
        <w:r w:rsidR="00E5743D">
          <w:rPr>
            <w:webHidden/>
          </w:rPr>
          <w:fldChar w:fldCharType="end"/>
        </w:r>
      </w:hyperlink>
    </w:p>
    <w:p w14:paraId="48E23D7C" w14:textId="0514035D" w:rsidR="00E5743D" w:rsidRDefault="000C11D1">
      <w:pPr>
        <w:pStyle w:val="TOC2"/>
        <w:rPr>
          <w:rFonts w:eastAsiaTheme="minorEastAsia"/>
        </w:rPr>
      </w:pPr>
      <w:hyperlink w:anchor="_Toc80656377" w:history="1">
        <w:r w:rsidR="00E5743D" w:rsidRPr="00871C4E">
          <w:rPr>
            <w:rStyle w:val="Hyperlink"/>
            <w:rFonts w:ascii="Tahoma" w:hAnsi="Tahoma" w:cs="Tahoma"/>
          </w:rPr>
          <w:t>5.2.</w:t>
        </w:r>
        <w:r w:rsidR="00E5743D">
          <w:rPr>
            <w:rFonts w:eastAsiaTheme="minorEastAsia"/>
          </w:rPr>
          <w:tab/>
        </w:r>
        <w:r w:rsidR="00E5743D" w:rsidRPr="00871C4E">
          <w:rPr>
            <w:rStyle w:val="Hyperlink"/>
            <w:rFonts w:ascii="Tahoma" w:hAnsi="Tahoma" w:cs="Tahoma"/>
          </w:rPr>
          <w:t>Data preprocessing</w:t>
        </w:r>
        <w:r w:rsidR="00E5743D">
          <w:rPr>
            <w:webHidden/>
          </w:rPr>
          <w:tab/>
        </w:r>
        <w:r w:rsidR="00E5743D">
          <w:rPr>
            <w:webHidden/>
          </w:rPr>
          <w:fldChar w:fldCharType="begin"/>
        </w:r>
        <w:r w:rsidR="00E5743D">
          <w:rPr>
            <w:webHidden/>
          </w:rPr>
          <w:instrText xml:space="preserve"> PAGEREF _Toc80656377 \h </w:instrText>
        </w:r>
        <w:r w:rsidR="00E5743D">
          <w:rPr>
            <w:webHidden/>
          </w:rPr>
        </w:r>
        <w:r w:rsidR="00E5743D">
          <w:rPr>
            <w:webHidden/>
          </w:rPr>
          <w:fldChar w:fldCharType="separate"/>
        </w:r>
        <w:r w:rsidR="009A425B">
          <w:rPr>
            <w:webHidden/>
          </w:rPr>
          <w:t>11</w:t>
        </w:r>
        <w:r w:rsidR="00E5743D">
          <w:rPr>
            <w:webHidden/>
          </w:rPr>
          <w:fldChar w:fldCharType="end"/>
        </w:r>
      </w:hyperlink>
    </w:p>
    <w:p w14:paraId="2A5D9737" w14:textId="65163E47" w:rsidR="00E5743D" w:rsidRDefault="000C11D1">
      <w:pPr>
        <w:pStyle w:val="TOC2"/>
        <w:rPr>
          <w:rFonts w:eastAsiaTheme="minorEastAsia"/>
        </w:rPr>
      </w:pPr>
      <w:hyperlink w:anchor="_Toc80656378" w:history="1">
        <w:r w:rsidR="00E5743D" w:rsidRPr="00871C4E">
          <w:rPr>
            <w:rStyle w:val="Hyperlink"/>
            <w:rFonts w:ascii="Tahoma" w:hAnsi="Tahoma" w:cs="Tahoma"/>
          </w:rPr>
          <w:t>5.3.</w:t>
        </w:r>
        <w:r w:rsidR="00E5743D">
          <w:rPr>
            <w:rFonts w:eastAsiaTheme="minorEastAsia"/>
          </w:rPr>
          <w:tab/>
        </w:r>
        <w:r w:rsidR="00E5743D" w:rsidRPr="00871C4E">
          <w:rPr>
            <w:rStyle w:val="Hyperlink"/>
            <w:rFonts w:ascii="Tahoma" w:hAnsi="Tahoma" w:cs="Tahoma"/>
          </w:rPr>
          <w:t>Result</w:t>
        </w:r>
        <w:r w:rsidR="00E5743D">
          <w:rPr>
            <w:webHidden/>
          </w:rPr>
          <w:tab/>
        </w:r>
        <w:r w:rsidR="00E5743D">
          <w:rPr>
            <w:webHidden/>
          </w:rPr>
          <w:fldChar w:fldCharType="begin"/>
        </w:r>
        <w:r w:rsidR="00E5743D">
          <w:rPr>
            <w:webHidden/>
          </w:rPr>
          <w:instrText xml:space="preserve"> PAGEREF _Toc80656378 \h </w:instrText>
        </w:r>
        <w:r w:rsidR="00E5743D">
          <w:rPr>
            <w:webHidden/>
          </w:rPr>
        </w:r>
        <w:r w:rsidR="00E5743D">
          <w:rPr>
            <w:webHidden/>
          </w:rPr>
          <w:fldChar w:fldCharType="separate"/>
        </w:r>
        <w:r w:rsidR="009A425B">
          <w:rPr>
            <w:webHidden/>
          </w:rPr>
          <w:t>12</w:t>
        </w:r>
        <w:r w:rsidR="00E5743D">
          <w:rPr>
            <w:webHidden/>
          </w:rPr>
          <w:fldChar w:fldCharType="end"/>
        </w:r>
      </w:hyperlink>
    </w:p>
    <w:p w14:paraId="637ED24C" w14:textId="7D275C1F" w:rsidR="00E5743D" w:rsidRDefault="000C11D1">
      <w:pPr>
        <w:pStyle w:val="TOC3"/>
        <w:tabs>
          <w:tab w:val="left" w:pos="1680"/>
          <w:tab w:val="right" w:leader="dot" w:pos="8296"/>
        </w:tabs>
        <w:rPr>
          <w:rFonts w:eastAsiaTheme="minorEastAsia"/>
        </w:rPr>
      </w:pPr>
      <w:hyperlink w:anchor="_Toc80656379" w:history="1">
        <w:r w:rsidR="00E5743D" w:rsidRPr="00871C4E">
          <w:rPr>
            <w:rStyle w:val="Hyperlink"/>
            <w:rFonts w:ascii="Tahoma" w:hAnsi="Tahoma" w:cs="Tahoma"/>
          </w:rPr>
          <w:t>5.3.1.</w:t>
        </w:r>
        <w:r w:rsidR="00E5743D">
          <w:rPr>
            <w:rFonts w:eastAsiaTheme="minorEastAsia"/>
          </w:rPr>
          <w:tab/>
        </w:r>
        <w:r w:rsidR="00E5743D" w:rsidRPr="00871C4E">
          <w:rPr>
            <w:rStyle w:val="Hyperlink"/>
            <w:rFonts w:ascii="Tahoma" w:hAnsi="Tahoma" w:cs="Tahoma"/>
          </w:rPr>
          <w:t>Shapley value result</w:t>
        </w:r>
        <w:r w:rsidR="00E5743D">
          <w:rPr>
            <w:webHidden/>
          </w:rPr>
          <w:tab/>
        </w:r>
        <w:r w:rsidR="00E5743D">
          <w:rPr>
            <w:webHidden/>
          </w:rPr>
          <w:fldChar w:fldCharType="begin"/>
        </w:r>
        <w:r w:rsidR="00E5743D">
          <w:rPr>
            <w:webHidden/>
          </w:rPr>
          <w:instrText xml:space="preserve"> PAGEREF _Toc80656379 \h </w:instrText>
        </w:r>
        <w:r w:rsidR="00E5743D">
          <w:rPr>
            <w:webHidden/>
          </w:rPr>
        </w:r>
        <w:r w:rsidR="00E5743D">
          <w:rPr>
            <w:webHidden/>
          </w:rPr>
          <w:fldChar w:fldCharType="separate"/>
        </w:r>
        <w:r w:rsidR="009A425B">
          <w:rPr>
            <w:webHidden/>
          </w:rPr>
          <w:t>12</w:t>
        </w:r>
        <w:r w:rsidR="00E5743D">
          <w:rPr>
            <w:webHidden/>
          </w:rPr>
          <w:fldChar w:fldCharType="end"/>
        </w:r>
      </w:hyperlink>
    </w:p>
    <w:p w14:paraId="1356AC17" w14:textId="0520DC42" w:rsidR="00E5743D" w:rsidRDefault="000C11D1">
      <w:pPr>
        <w:pStyle w:val="TOC3"/>
        <w:tabs>
          <w:tab w:val="left" w:pos="1680"/>
          <w:tab w:val="right" w:leader="dot" w:pos="8296"/>
        </w:tabs>
        <w:rPr>
          <w:rFonts w:eastAsiaTheme="minorEastAsia"/>
        </w:rPr>
      </w:pPr>
      <w:hyperlink w:anchor="_Toc80656380" w:history="1">
        <w:r w:rsidR="00E5743D" w:rsidRPr="00871C4E">
          <w:rPr>
            <w:rStyle w:val="Hyperlink"/>
            <w:rFonts w:ascii="Tahoma" w:hAnsi="Tahoma" w:cs="Tahoma"/>
          </w:rPr>
          <w:t>5.3.2.</w:t>
        </w:r>
        <w:r w:rsidR="00E5743D">
          <w:rPr>
            <w:rFonts w:eastAsiaTheme="minorEastAsia"/>
          </w:rPr>
          <w:tab/>
        </w:r>
        <w:r w:rsidR="00E5743D" w:rsidRPr="00871C4E">
          <w:rPr>
            <w:rStyle w:val="Hyperlink"/>
            <w:rFonts w:ascii="Tahoma" w:hAnsi="Tahoma" w:cs="Tahoma"/>
          </w:rPr>
          <w:t>Clustering analysis</w:t>
        </w:r>
        <w:r w:rsidR="00E5743D">
          <w:rPr>
            <w:webHidden/>
          </w:rPr>
          <w:tab/>
        </w:r>
        <w:r w:rsidR="00E5743D">
          <w:rPr>
            <w:webHidden/>
          </w:rPr>
          <w:fldChar w:fldCharType="begin"/>
        </w:r>
        <w:r w:rsidR="00E5743D">
          <w:rPr>
            <w:webHidden/>
          </w:rPr>
          <w:instrText xml:space="preserve"> PAGEREF _Toc80656380 \h </w:instrText>
        </w:r>
        <w:r w:rsidR="00E5743D">
          <w:rPr>
            <w:webHidden/>
          </w:rPr>
        </w:r>
        <w:r w:rsidR="00E5743D">
          <w:rPr>
            <w:webHidden/>
          </w:rPr>
          <w:fldChar w:fldCharType="separate"/>
        </w:r>
        <w:r w:rsidR="009A425B">
          <w:rPr>
            <w:webHidden/>
          </w:rPr>
          <w:t>16</w:t>
        </w:r>
        <w:r w:rsidR="00E5743D">
          <w:rPr>
            <w:webHidden/>
          </w:rPr>
          <w:fldChar w:fldCharType="end"/>
        </w:r>
      </w:hyperlink>
    </w:p>
    <w:p w14:paraId="7F14B935" w14:textId="3A37E7D7" w:rsidR="00E5743D" w:rsidRDefault="000C11D1">
      <w:pPr>
        <w:pStyle w:val="TOC1"/>
        <w:tabs>
          <w:tab w:val="left" w:pos="420"/>
          <w:tab w:val="right" w:leader="dot" w:pos="8296"/>
        </w:tabs>
        <w:rPr>
          <w:rFonts w:eastAsiaTheme="minorEastAsia" w:cstheme="minorBidi"/>
          <w:b w:val="0"/>
          <w:kern w:val="2"/>
          <w:sz w:val="21"/>
          <w:lang w:eastAsia="zh-CN"/>
        </w:rPr>
      </w:pPr>
      <w:hyperlink w:anchor="_Toc80656381" w:history="1">
        <w:r w:rsidR="00E5743D" w:rsidRPr="00871C4E">
          <w:rPr>
            <w:rStyle w:val="Hyperlink"/>
            <w:rFonts w:ascii="Tahoma" w:hAnsi="Tahoma" w:cs="Tahoma"/>
          </w:rPr>
          <w:t>6.</w:t>
        </w:r>
        <w:r w:rsidR="00E5743D">
          <w:rPr>
            <w:rFonts w:eastAsiaTheme="minorEastAsia" w:cstheme="minorBidi"/>
            <w:b w:val="0"/>
            <w:kern w:val="2"/>
            <w:sz w:val="21"/>
            <w:lang w:eastAsia="zh-CN"/>
          </w:rPr>
          <w:tab/>
        </w:r>
        <w:r w:rsidR="00E5743D" w:rsidRPr="00871C4E">
          <w:rPr>
            <w:rStyle w:val="Hyperlink"/>
            <w:rFonts w:ascii="Tahoma" w:hAnsi="Tahoma" w:cs="Tahoma"/>
          </w:rPr>
          <w:t>Discussion</w:t>
        </w:r>
        <w:r w:rsidR="00E5743D">
          <w:rPr>
            <w:webHidden/>
          </w:rPr>
          <w:tab/>
        </w:r>
        <w:r w:rsidR="00E5743D">
          <w:rPr>
            <w:webHidden/>
          </w:rPr>
          <w:fldChar w:fldCharType="begin"/>
        </w:r>
        <w:r w:rsidR="00E5743D">
          <w:rPr>
            <w:webHidden/>
          </w:rPr>
          <w:instrText xml:space="preserve"> PAGEREF _Toc80656381 \h </w:instrText>
        </w:r>
        <w:r w:rsidR="00E5743D">
          <w:rPr>
            <w:webHidden/>
          </w:rPr>
        </w:r>
        <w:r w:rsidR="00E5743D">
          <w:rPr>
            <w:webHidden/>
          </w:rPr>
          <w:fldChar w:fldCharType="separate"/>
        </w:r>
        <w:r w:rsidR="009A425B">
          <w:rPr>
            <w:webHidden/>
          </w:rPr>
          <w:t>24</w:t>
        </w:r>
        <w:r w:rsidR="00E5743D">
          <w:rPr>
            <w:webHidden/>
          </w:rPr>
          <w:fldChar w:fldCharType="end"/>
        </w:r>
      </w:hyperlink>
    </w:p>
    <w:p w14:paraId="591211B3" w14:textId="7CBFA187" w:rsidR="00E5743D" w:rsidRDefault="000C11D1">
      <w:pPr>
        <w:pStyle w:val="TOC1"/>
        <w:tabs>
          <w:tab w:val="left" w:pos="420"/>
          <w:tab w:val="right" w:leader="dot" w:pos="8296"/>
        </w:tabs>
        <w:rPr>
          <w:rFonts w:eastAsiaTheme="minorEastAsia" w:cstheme="minorBidi"/>
          <w:b w:val="0"/>
          <w:kern w:val="2"/>
          <w:sz w:val="21"/>
          <w:lang w:eastAsia="zh-CN"/>
        </w:rPr>
      </w:pPr>
      <w:hyperlink w:anchor="_Toc80656382" w:history="1">
        <w:r w:rsidR="00E5743D" w:rsidRPr="00871C4E">
          <w:rPr>
            <w:rStyle w:val="Hyperlink"/>
            <w:rFonts w:ascii="Tahoma" w:hAnsi="Tahoma" w:cs="Tahoma"/>
          </w:rPr>
          <w:t>7.</w:t>
        </w:r>
        <w:r w:rsidR="00E5743D">
          <w:rPr>
            <w:rFonts w:eastAsiaTheme="minorEastAsia" w:cstheme="minorBidi"/>
            <w:b w:val="0"/>
            <w:kern w:val="2"/>
            <w:sz w:val="21"/>
            <w:lang w:eastAsia="zh-CN"/>
          </w:rPr>
          <w:tab/>
        </w:r>
        <w:r w:rsidR="00E5743D" w:rsidRPr="00871C4E">
          <w:rPr>
            <w:rStyle w:val="Hyperlink"/>
            <w:rFonts w:ascii="Tahoma" w:hAnsi="Tahoma" w:cs="Tahoma"/>
          </w:rPr>
          <w:t>Conclusion and Limitation</w:t>
        </w:r>
        <w:r w:rsidR="00E5743D">
          <w:rPr>
            <w:webHidden/>
          </w:rPr>
          <w:tab/>
        </w:r>
        <w:r w:rsidR="00E5743D">
          <w:rPr>
            <w:webHidden/>
          </w:rPr>
          <w:fldChar w:fldCharType="begin"/>
        </w:r>
        <w:r w:rsidR="00E5743D">
          <w:rPr>
            <w:webHidden/>
          </w:rPr>
          <w:instrText xml:space="preserve"> PAGEREF _Toc80656382 \h </w:instrText>
        </w:r>
        <w:r w:rsidR="00E5743D">
          <w:rPr>
            <w:webHidden/>
          </w:rPr>
        </w:r>
        <w:r w:rsidR="00E5743D">
          <w:rPr>
            <w:webHidden/>
          </w:rPr>
          <w:fldChar w:fldCharType="separate"/>
        </w:r>
        <w:r w:rsidR="009A425B">
          <w:rPr>
            <w:webHidden/>
          </w:rPr>
          <w:t>27</w:t>
        </w:r>
        <w:r w:rsidR="00E5743D">
          <w:rPr>
            <w:webHidden/>
          </w:rPr>
          <w:fldChar w:fldCharType="end"/>
        </w:r>
      </w:hyperlink>
    </w:p>
    <w:p w14:paraId="253DEC27" w14:textId="6D7CDA64" w:rsidR="00E5743D" w:rsidRDefault="000C11D1">
      <w:pPr>
        <w:pStyle w:val="TOC1"/>
        <w:tabs>
          <w:tab w:val="left" w:pos="420"/>
          <w:tab w:val="right" w:leader="dot" w:pos="8296"/>
        </w:tabs>
        <w:rPr>
          <w:rFonts w:eastAsiaTheme="minorEastAsia" w:cstheme="minorBidi"/>
          <w:b w:val="0"/>
          <w:kern w:val="2"/>
          <w:sz w:val="21"/>
          <w:lang w:eastAsia="zh-CN"/>
        </w:rPr>
      </w:pPr>
      <w:hyperlink w:anchor="_Toc80656383" w:history="1">
        <w:r w:rsidR="00E5743D" w:rsidRPr="00871C4E">
          <w:rPr>
            <w:rStyle w:val="Hyperlink"/>
            <w:rFonts w:ascii="Tahoma" w:hAnsi="Tahoma" w:cs="Tahoma"/>
          </w:rPr>
          <w:t>8.</w:t>
        </w:r>
        <w:r w:rsidR="00E5743D">
          <w:rPr>
            <w:rFonts w:eastAsiaTheme="minorEastAsia" w:cstheme="minorBidi"/>
            <w:b w:val="0"/>
            <w:kern w:val="2"/>
            <w:sz w:val="21"/>
            <w:lang w:eastAsia="zh-CN"/>
          </w:rPr>
          <w:tab/>
        </w:r>
        <w:r w:rsidR="00E5743D" w:rsidRPr="00871C4E">
          <w:rPr>
            <w:rStyle w:val="Hyperlink"/>
            <w:rFonts w:ascii="Tahoma" w:hAnsi="Tahoma" w:cs="Tahoma"/>
          </w:rPr>
          <w:t>Reference</w:t>
        </w:r>
        <w:r w:rsidR="00E5743D">
          <w:rPr>
            <w:webHidden/>
          </w:rPr>
          <w:tab/>
        </w:r>
        <w:r w:rsidR="00E5743D">
          <w:rPr>
            <w:webHidden/>
          </w:rPr>
          <w:fldChar w:fldCharType="begin"/>
        </w:r>
        <w:r w:rsidR="00E5743D">
          <w:rPr>
            <w:webHidden/>
          </w:rPr>
          <w:instrText xml:space="preserve"> PAGEREF _Toc80656383 \h </w:instrText>
        </w:r>
        <w:r w:rsidR="00E5743D">
          <w:rPr>
            <w:webHidden/>
          </w:rPr>
        </w:r>
        <w:r w:rsidR="00E5743D">
          <w:rPr>
            <w:webHidden/>
          </w:rPr>
          <w:fldChar w:fldCharType="separate"/>
        </w:r>
        <w:r w:rsidR="009A425B">
          <w:rPr>
            <w:webHidden/>
          </w:rPr>
          <w:t>28</w:t>
        </w:r>
        <w:r w:rsidR="00E5743D">
          <w:rPr>
            <w:webHidden/>
          </w:rPr>
          <w:fldChar w:fldCharType="end"/>
        </w:r>
      </w:hyperlink>
    </w:p>
    <w:p w14:paraId="44E400E7" w14:textId="23BDCB42" w:rsidR="00E1668C" w:rsidRDefault="0081590A" w:rsidP="00A059D9">
      <w:pPr>
        <w:rPr>
          <w:lang w:eastAsia="en-US"/>
        </w:rPr>
      </w:pPr>
      <w:r>
        <w:rPr>
          <w:lang w:eastAsia="en-US"/>
        </w:rPr>
        <w:fldChar w:fldCharType="end"/>
      </w:r>
    </w:p>
    <w:p w14:paraId="432B715A" w14:textId="74A86362" w:rsidR="00A059D9" w:rsidRDefault="00A059D9" w:rsidP="00A059D9">
      <w:pPr>
        <w:rPr>
          <w:lang w:eastAsia="en-US"/>
        </w:rPr>
      </w:pPr>
    </w:p>
    <w:p w14:paraId="7AF990B2" w14:textId="533104A8" w:rsidR="00A059D9" w:rsidRDefault="00A059D9" w:rsidP="00A059D9">
      <w:pPr>
        <w:rPr>
          <w:lang w:eastAsia="en-US"/>
        </w:rPr>
      </w:pPr>
    </w:p>
    <w:p w14:paraId="1A8C94F3" w14:textId="1E3AE1AE" w:rsidR="00A059D9" w:rsidRDefault="00A059D9" w:rsidP="00A059D9">
      <w:pPr>
        <w:rPr>
          <w:lang w:eastAsia="en-US"/>
        </w:rPr>
      </w:pPr>
    </w:p>
    <w:p w14:paraId="53F09AEA" w14:textId="5073E085" w:rsidR="00A059D9" w:rsidRDefault="00A059D9" w:rsidP="00A059D9">
      <w:pPr>
        <w:rPr>
          <w:lang w:eastAsia="en-US"/>
        </w:rPr>
      </w:pPr>
    </w:p>
    <w:p w14:paraId="08791C2C" w14:textId="293A6CE6" w:rsidR="00A059D9" w:rsidRDefault="00A059D9" w:rsidP="00A059D9">
      <w:pPr>
        <w:rPr>
          <w:lang w:eastAsia="en-US"/>
        </w:rPr>
      </w:pPr>
    </w:p>
    <w:p w14:paraId="41706DC6" w14:textId="113023F1" w:rsidR="00A059D9" w:rsidRDefault="00A059D9" w:rsidP="00A059D9">
      <w:pPr>
        <w:rPr>
          <w:lang w:eastAsia="en-US"/>
        </w:rPr>
      </w:pPr>
    </w:p>
    <w:p w14:paraId="7EDF9450" w14:textId="6249B101" w:rsidR="00A059D9" w:rsidRDefault="00A059D9" w:rsidP="00A059D9">
      <w:pPr>
        <w:rPr>
          <w:lang w:eastAsia="en-US"/>
        </w:rPr>
      </w:pPr>
    </w:p>
    <w:p w14:paraId="40185B97" w14:textId="017E7CBC" w:rsidR="00A059D9" w:rsidRDefault="00A059D9" w:rsidP="00A059D9">
      <w:pPr>
        <w:rPr>
          <w:lang w:eastAsia="en-US"/>
        </w:rPr>
      </w:pPr>
    </w:p>
    <w:p w14:paraId="6C83F9B5" w14:textId="1E0F848D" w:rsidR="00A059D9" w:rsidRDefault="00A059D9" w:rsidP="00A059D9">
      <w:pPr>
        <w:rPr>
          <w:lang w:eastAsia="en-US"/>
        </w:rPr>
      </w:pPr>
    </w:p>
    <w:p w14:paraId="545CD489" w14:textId="08527845" w:rsidR="00A059D9" w:rsidRDefault="00A059D9" w:rsidP="00A059D9">
      <w:pPr>
        <w:rPr>
          <w:lang w:eastAsia="en-US"/>
        </w:rPr>
      </w:pPr>
    </w:p>
    <w:p w14:paraId="23F91A23" w14:textId="77777777" w:rsidR="00A059D9" w:rsidRDefault="00A059D9" w:rsidP="00A059D9">
      <w:pPr>
        <w:rPr>
          <w:lang w:eastAsia="en-US"/>
        </w:rPr>
      </w:pPr>
    </w:p>
    <w:p w14:paraId="5238E133" w14:textId="519189EC" w:rsidR="00162937" w:rsidRPr="00162937" w:rsidRDefault="003456A5" w:rsidP="00162937">
      <w:pPr>
        <w:pStyle w:val="TableofFigures"/>
        <w:tabs>
          <w:tab w:val="right" w:leader="dot" w:pos="8296"/>
        </w:tabs>
        <w:jc w:val="center"/>
        <w:rPr>
          <w:rFonts w:eastAsia="Tahoma" w:cs="Times New Roman"/>
          <w:b/>
          <w:bCs/>
          <w:kern w:val="0"/>
          <w:sz w:val="22"/>
          <w:lang w:eastAsia="en-US"/>
        </w:rPr>
      </w:pPr>
      <w:r>
        <w:rPr>
          <w:rFonts w:eastAsia="Tahoma" w:cs="Times New Roman"/>
          <w:b/>
          <w:bCs/>
          <w:kern w:val="0"/>
          <w:sz w:val="22"/>
          <w:lang w:eastAsia="en-US"/>
        </w:rPr>
        <w:lastRenderedPageBreak/>
        <w:t>L</w:t>
      </w:r>
      <w:r w:rsidR="00162937" w:rsidRPr="00162937">
        <w:rPr>
          <w:rFonts w:eastAsia="Tahoma" w:cs="Times New Roman"/>
          <w:b/>
          <w:bCs/>
          <w:kern w:val="0"/>
          <w:sz w:val="22"/>
          <w:lang w:eastAsia="en-US"/>
        </w:rPr>
        <w:t>ist of Figures</w:t>
      </w:r>
    </w:p>
    <w:p w14:paraId="3BFF99B2" w14:textId="3E6914E1" w:rsidR="009A425B" w:rsidRDefault="00B1209D">
      <w:pPr>
        <w:pStyle w:val="TableofFigures"/>
        <w:tabs>
          <w:tab w:val="right" w:leader="dot" w:pos="8296"/>
        </w:tabs>
        <w:rPr>
          <w:rFonts w:asciiTheme="minorHAnsi" w:hAnsiTheme="minorHAnsi"/>
        </w:rPr>
      </w:pPr>
      <w:r>
        <w:rPr>
          <w:rFonts w:eastAsia="Tahoma" w:cs="Times New Roman"/>
          <w:b/>
          <w:bCs/>
          <w:kern w:val="0"/>
          <w:sz w:val="22"/>
          <w:lang w:eastAsia="en-US"/>
        </w:rPr>
        <w:fldChar w:fldCharType="begin"/>
      </w:r>
      <w:r>
        <w:rPr>
          <w:rFonts w:eastAsia="Tahoma" w:cs="Times New Roman"/>
          <w:b/>
          <w:bCs/>
          <w:kern w:val="0"/>
          <w:sz w:val="22"/>
          <w:lang w:eastAsia="en-US"/>
        </w:rPr>
        <w:instrText xml:space="preserve"> TOC \c "Figure" </w:instrText>
      </w:r>
      <w:r>
        <w:rPr>
          <w:rFonts w:eastAsia="Tahoma" w:cs="Times New Roman"/>
          <w:b/>
          <w:bCs/>
          <w:kern w:val="0"/>
          <w:sz w:val="22"/>
          <w:lang w:eastAsia="en-US"/>
        </w:rPr>
        <w:fldChar w:fldCharType="separate"/>
      </w:r>
      <w:r w:rsidR="009A425B" w:rsidRPr="00133243">
        <w:rPr>
          <w:rFonts w:cs="Times New Roman"/>
        </w:rPr>
        <w:t>Figure 1 Sample 1 of force plot</w:t>
      </w:r>
      <w:r w:rsidR="009A425B">
        <w:tab/>
      </w:r>
      <w:r w:rsidR="009A425B">
        <w:fldChar w:fldCharType="begin"/>
      </w:r>
      <w:r w:rsidR="009A425B">
        <w:instrText xml:space="preserve"> PAGEREF _Toc80821906 \h </w:instrText>
      </w:r>
      <w:r w:rsidR="009A425B">
        <w:fldChar w:fldCharType="separate"/>
      </w:r>
      <w:r w:rsidR="009A425B">
        <w:t>12</w:t>
      </w:r>
      <w:r w:rsidR="009A425B">
        <w:fldChar w:fldCharType="end"/>
      </w:r>
    </w:p>
    <w:p w14:paraId="57B816DB" w14:textId="632C13B5" w:rsidR="009A425B" w:rsidRDefault="009A425B">
      <w:pPr>
        <w:pStyle w:val="TableofFigures"/>
        <w:tabs>
          <w:tab w:val="right" w:leader="dot" w:pos="8296"/>
        </w:tabs>
      </w:pPr>
      <w:r w:rsidRPr="00133243">
        <w:rPr>
          <w:rFonts w:cs="Times New Roman"/>
        </w:rPr>
        <w:t>Figure 2 Sample 2 of force plot</w:t>
      </w:r>
      <w:r>
        <w:tab/>
      </w:r>
      <w:r>
        <w:fldChar w:fldCharType="begin"/>
      </w:r>
      <w:r>
        <w:instrText xml:space="preserve"> PAGEREF _Toc80821907 \h </w:instrText>
      </w:r>
      <w:r>
        <w:fldChar w:fldCharType="separate"/>
      </w:r>
      <w:r>
        <w:t>13</w:t>
      </w:r>
      <w:r>
        <w:fldChar w:fldCharType="end"/>
      </w:r>
    </w:p>
    <w:p w14:paraId="75C11F6E" w14:textId="7C385946" w:rsidR="009A425B" w:rsidRPr="009A425B" w:rsidRDefault="009A425B" w:rsidP="009A425B">
      <w:pPr>
        <w:pStyle w:val="TableofFigures"/>
        <w:tabs>
          <w:tab w:val="right" w:leader="dot" w:pos="8296"/>
        </w:tabs>
        <w:rPr>
          <w:rFonts w:asciiTheme="minorHAnsi" w:hAnsiTheme="minorHAnsi"/>
        </w:rPr>
      </w:pPr>
      <w:r>
        <w:t>Figure 3 Scatter plot of Income domain</w:t>
      </w:r>
      <w:r>
        <w:tab/>
      </w:r>
      <w:r>
        <w:fldChar w:fldCharType="begin"/>
      </w:r>
      <w:r>
        <w:instrText xml:space="preserve"> PAGEREF _Toc80821909 \h </w:instrText>
      </w:r>
      <w:r>
        <w:fldChar w:fldCharType="separate"/>
      </w:r>
      <w:r>
        <w:t>13</w:t>
      </w:r>
      <w:r>
        <w:fldChar w:fldCharType="end"/>
      </w:r>
    </w:p>
    <w:p w14:paraId="4C51BD8E" w14:textId="79F76E1B" w:rsidR="009A425B" w:rsidRDefault="009A425B">
      <w:pPr>
        <w:pStyle w:val="TableofFigures"/>
        <w:tabs>
          <w:tab w:val="right" w:leader="dot" w:pos="8296"/>
        </w:tabs>
      </w:pPr>
      <w:r>
        <w:t>Figure 4 Scatter plot of Employment domain</w:t>
      </w:r>
      <w:r>
        <w:tab/>
      </w:r>
      <w:r>
        <w:fldChar w:fldCharType="begin"/>
      </w:r>
      <w:r>
        <w:instrText xml:space="preserve"> PAGEREF _Toc80821908 \h </w:instrText>
      </w:r>
      <w:r>
        <w:fldChar w:fldCharType="separate"/>
      </w:r>
      <w:r>
        <w:t>13</w:t>
      </w:r>
      <w:r>
        <w:fldChar w:fldCharType="end"/>
      </w:r>
    </w:p>
    <w:p w14:paraId="5C966631" w14:textId="7B118CEF" w:rsidR="009A425B" w:rsidRDefault="009A425B" w:rsidP="009A425B">
      <w:pPr>
        <w:pStyle w:val="TableofFigures"/>
        <w:tabs>
          <w:tab w:val="right" w:leader="dot" w:pos="8296"/>
        </w:tabs>
        <w:rPr>
          <w:rFonts w:asciiTheme="minorHAnsi" w:hAnsiTheme="minorHAnsi"/>
        </w:rPr>
      </w:pPr>
      <w:r>
        <w:t>Figure 5 Scatter plot of Edu domain</w:t>
      </w:r>
      <w:r>
        <w:tab/>
      </w:r>
      <w:r>
        <w:fldChar w:fldCharType="begin"/>
      </w:r>
      <w:r>
        <w:instrText xml:space="preserve"> PAGEREF _Toc80821911 \h </w:instrText>
      </w:r>
      <w:r>
        <w:fldChar w:fldCharType="separate"/>
      </w:r>
      <w:r>
        <w:t>14</w:t>
      </w:r>
      <w:r>
        <w:fldChar w:fldCharType="end"/>
      </w:r>
    </w:p>
    <w:p w14:paraId="0696A722" w14:textId="409CFDC6" w:rsidR="009A425B" w:rsidRPr="009A425B" w:rsidRDefault="009A425B" w:rsidP="009A425B">
      <w:pPr>
        <w:pStyle w:val="TableofFigures"/>
        <w:tabs>
          <w:tab w:val="right" w:leader="dot" w:pos="8296"/>
        </w:tabs>
        <w:rPr>
          <w:rFonts w:asciiTheme="minorHAnsi" w:hAnsiTheme="minorHAnsi"/>
        </w:rPr>
      </w:pPr>
      <w:r>
        <w:t>Figure 6 Scatter plot of Live domain</w:t>
      </w:r>
      <w:r>
        <w:tab/>
      </w:r>
      <w:r>
        <w:fldChar w:fldCharType="begin"/>
      </w:r>
      <w:r>
        <w:instrText xml:space="preserve"> PAGEREF _Toc80821912 \h </w:instrText>
      </w:r>
      <w:r>
        <w:fldChar w:fldCharType="separate"/>
      </w:r>
      <w:r>
        <w:t>14</w:t>
      </w:r>
      <w:r>
        <w:fldChar w:fldCharType="end"/>
      </w:r>
    </w:p>
    <w:p w14:paraId="5AAAE0EC" w14:textId="2FE1BC2B" w:rsidR="009A425B" w:rsidRPr="009A425B" w:rsidRDefault="009A425B" w:rsidP="009A425B">
      <w:pPr>
        <w:pStyle w:val="TableofFigures"/>
        <w:tabs>
          <w:tab w:val="right" w:leader="dot" w:pos="8296"/>
        </w:tabs>
      </w:pPr>
      <w:r>
        <w:t>Figure 7 Scatter plot of House domain</w:t>
      </w:r>
      <w:r>
        <w:tab/>
      </w:r>
      <w:r>
        <w:fldChar w:fldCharType="begin"/>
      </w:r>
      <w:r>
        <w:instrText xml:space="preserve"> PAGEREF _Toc80821910 \h </w:instrText>
      </w:r>
      <w:r>
        <w:fldChar w:fldCharType="separate"/>
      </w:r>
      <w:r>
        <w:t>14</w:t>
      </w:r>
      <w:r>
        <w:fldChar w:fldCharType="end"/>
      </w:r>
    </w:p>
    <w:p w14:paraId="1ED9BCE8" w14:textId="5131A836" w:rsidR="009A425B" w:rsidRDefault="009A425B">
      <w:pPr>
        <w:pStyle w:val="TableofFigures"/>
        <w:tabs>
          <w:tab w:val="right" w:leader="dot" w:pos="8296"/>
        </w:tabs>
      </w:pPr>
      <w:r>
        <w:t>Figure 8 Scatter plot of Health domain</w:t>
      </w:r>
      <w:r>
        <w:tab/>
      </w:r>
      <w:r>
        <w:fldChar w:fldCharType="begin"/>
      </w:r>
      <w:r>
        <w:instrText xml:space="preserve"> PAGEREF _Toc80821914 \h </w:instrText>
      </w:r>
      <w:r>
        <w:fldChar w:fldCharType="separate"/>
      </w:r>
      <w:r>
        <w:t>14</w:t>
      </w:r>
      <w:r>
        <w:fldChar w:fldCharType="end"/>
      </w:r>
    </w:p>
    <w:p w14:paraId="25FDB3AB" w14:textId="517BC409" w:rsidR="009A425B" w:rsidRPr="009A425B" w:rsidRDefault="009A425B" w:rsidP="009A425B">
      <w:pPr>
        <w:pStyle w:val="TableofFigures"/>
        <w:tabs>
          <w:tab w:val="right" w:leader="dot" w:pos="8296"/>
        </w:tabs>
        <w:rPr>
          <w:rFonts w:asciiTheme="minorHAnsi" w:hAnsiTheme="minorHAnsi"/>
        </w:rPr>
      </w:pPr>
      <w:r>
        <w:t>Figure 9 Scatter plot of Crime domain</w:t>
      </w:r>
      <w:r>
        <w:tab/>
      </w:r>
      <w:r>
        <w:fldChar w:fldCharType="begin"/>
      </w:r>
      <w:r>
        <w:instrText xml:space="preserve"> PAGEREF _Toc80821913 \h </w:instrText>
      </w:r>
      <w:r>
        <w:fldChar w:fldCharType="separate"/>
      </w:r>
      <w:r>
        <w:t>14</w:t>
      </w:r>
      <w:r>
        <w:fldChar w:fldCharType="end"/>
      </w:r>
    </w:p>
    <w:p w14:paraId="2230C3C2" w14:textId="22F114B9" w:rsidR="009A425B" w:rsidRDefault="009A425B">
      <w:pPr>
        <w:pStyle w:val="TableofFigures"/>
        <w:tabs>
          <w:tab w:val="right" w:leader="dot" w:pos="8296"/>
        </w:tabs>
        <w:rPr>
          <w:rFonts w:asciiTheme="minorHAnsi" w:hAnsiTheme="minorHAnsi"/>
        </w:rPr>
      </w:pPr>
      <w:r>
        <w:t>Figure 10 summary plot of the global importance</w:t>
      </w:r>
      <w:r>
        <w:tab/>
      </w:r>
      <w:r>
        <w:fldChar w:fldCharType="begin"/>
      </w:r>
      <w:r>
        <w:instrText xml:space="preserve"> PAGEREF _Toc80821915 \h </w:instrText>
      </w:r>
      <w:r>
        <w:fldChar w:fldCharType="separate"/>
      </w:r>
      <w:r>
        <w:t>15</w:t>
      </w:r>
      <w:r>
        <w:fldChar w:fldCharType="end"/>
      </w:r>
    </w:p>
    <w:p w14:paraId="43D2BB26" w14:textId="5194681B" w:rsidR="009A425B" w:rsidRDefault="009A425B">
      <w:pPr>
        <w:pStyle w:val="TableofFigures"/>
        <w:tabs>
          <w:tab w:val="right" w:leader="dot" w:pos="8296"/>
        </w:tabs>
      </w:pPr>
      <w:r>
        <w:t>Figure 11 Summary plot contains more information</w:t>
      </w:r>
      <w:r>
        <w:tab/>
      </w:r>
      <w:r>
        <w:fldChar w:fldCharType="begin"/>
      </w:r>
      <w:r>
        <w:instrText xml:space="preserve"> PAGEREF _Toc80821916 \h </w:instrText>
      </w:r>
      <w:r>
        <w:fldChar w:fldCharType="separate"/>
      </w:r>
      <w:r>
        <w:t>16</w:t>
      </w:r>
      <w:r>
        <w:fldChar w:fldCharType="end"/>
      </w:r>
    </w:p>
    <w:p w14:paraId="7AB642C7" w14:textId="2918C507" w:rsidR="009A425B" w:rsidRPr="009A425B" w:rsidRDefault="009A425B" w:rsidP="009A425B">
      <w:pPr>
        <w:pStyle w:val="TableofFigures"/>
        <w:tabs>
          <w:tab w:val="right" w:leader="dot" w:pos="8296"/>
        </w:tabs>
        <w:rPr>
          <w:rFonts w:asciiTheme="minorHAnsi" w:hAnsiTheme="minorHAnsi"/>
        </w:rPr>
      </w:pPr>
      <w:r>
        <w:t>Figure 12 SSE elbow plot for Shapley Value</w:t>
      </w:r>
      <w:r>
        <w:tab/>
      </w:r>
      <w:r>
        <w:fldChar w:fldCharType="begin"/>
      </w:r>
      <w:r>
        <w:instrText xml:space="preserve"> PAGEREF _Toc80821918 \h </w:instrText>
      </w:r>
      <w:r>
        <w:fldChar w:fldCharType="separate"/>
      </w:r>
      <w:r>
        <w:t>17</w:t>
      </w:r>
      <w:r>
        <w:fldChar w:fldCharType="end"/>
      </w:r>
    </w:p>
    <w:p w14:paraId="06627A33" w14:textId="0874B92C" w:rsidR="009A425B" w:rsidRDefault="009A425B">
      <w:pPr>
        <w:pStyle w:val="TableofFigures"/>
        <w:tabs>
          <w:tab w:val="right" w:leader="dot" w:pos="8296"/>
        </w:tabs>
        <w:rPr>
          <w:rFonts w:asciiTheme="minorHAnsi" w:hAnsiTheme="minorHAnsi"/>
        </w:rPr>
      </w:pPr>
      <w:r>
        <w:t>Figure 13 line plots of Silhouette Coefficient for Shapley Value</w:t>
      </w:r>
      <w:r>
        <w:tab/>
      </w:r>
      <w:r>
        <w:fldChar w:fldCharType="begin"/>
      </w:r>
      <w:r>
        <w:instrText xml:space="preserve"> PAGEREF _Toc80821917 \h </w:instrText>
      </w:r>
      <w:r>
        <w:fldChar w:fldCharType="separate"/>
      </w:r>
      <w:r>
        <w:t>17</w:t>
      </w:r>
      <w:r>
        <w:fldChar w:fldCharType="end"/>
      </w:r>
    </w:p>
    <w:p w14:paraId="32272E15" w14:textId="27D8A562" w:rsidR="009A425B" w:rsidRDefault="009A425B">
      <w:pPr>
        <w:pStyle w:val="TableofFigures"/>
        <w:tabs>
          <w:tab w:val="right" w:leader="dot" w:pos="8296"/>
        </w:tabs>
      </w:pPr>
      <w:r>
        <w:t>Figure 14 Heat map of shaley value</w:t>
      </w:r>
      <w:r>
        <w:tab/>
      </w:r>
      <w:r>
        <w:fldChar w:fldCharType="begin"/>
      </w:r>
      <w:r>
        <w:instrText xml:space="preserve"> PAGEREF _Toc80821919 \h </w:instrText>
      </w:r>
      <w:r>
        <w:fldChar w:fldCharType="separate"/>
      </w:r>
      <w:r>
        <w:t>18</w:t>
      </w:r>
      <w:r>
        <w:fldChar w:fldCharType="end"/>
      </w:r>
    </w:p>
    <w:p w14:paraId="1CF70776" w14:textId="5D17C3FC" w:rsidR="009A425B" w:rsidRPr="009A425B" w:rsidRDefault="009A425B" w:rsidP="009A425B">
      <w:pPr>
        <w:pStyle w:val="TableofFigures"/>
        <w:tabs>
          <w:tab w:val="right" w:leader="dot" w:pos="8296"/>
        </w:tabs>
        <w:rPr>
          <w:rFonts w:asciiTheme="minorHAnsi" w:hAnsiTheme="minorHAnsi"/>
        </w:rPr>
      </w:pPr>
      <w:r>
        <w:t>Figure 15 SSE elbow plot for score</w:t>
      </w:r>
      <w:r>
        <w:tab/>
      </w:r>
      <w:r>
        <w:fldChar w:fldCharType="begin"/>
      </w:r>
      <w:r>
        <w:instrText xml:space="preserve"> PAGEREF _Toc80821921 \h </w:instrText>
      </w:r>
      <w:r>
        <w:fldChar w:fldCharType="separate"/>
      </w:r>
      <w:r>
        <w:t>19</w:t>
      </w:r>
      <w:r>
        <w:fldChar w:fldCharType="end"/>
      </w:r>
    </w:p>
    <w:p w14:paraId="241FA79C" w14:textId="23A77AE2" w:rsidR="009A425B" w:rsidRDefault="009A425B">
      <w:pPr>
        <w:pStyle w:val="TableofFigures"/>
        <w:tabs>
          <w:tab w:val="right" w:leader="dot" w:pos="8296"/>
        </w:tabs>
        <w:rPr>
          <w:rFonts w:asciiTheme="minorHAnsi" w:hAnsiTheme="minorHAnsi"/>
        </w:rPr>
      </w:pPr>
      <w:r>
        <w:t>Figure 16 Silhouette Coefficient line plots for score</w:t>
      </w:r>
      <w:r>
        <w:tab/>
      </w:r>
      <w:r>
        <w:fldChar w:fldCharType="begin"/>
      </w:r>
      <w:r>
        <w:instrText xml:space="preserve"> PAGEREF _Toc80821920 \h </w:instrText>
      </w:r>
      <w:r>
        <w:fldChar w:fldCharType="separate"/>
      </w:r>
      <w:r>
        <w:t>19</w:t>
      </w:r>
      <w:r>
        <w:fldChar w:fldCharType="end"/>
      </w:r>
    </w:p>
    <w:p w14:paraId="27591A52" w14:textId="10F8D5DA" w:rsidR="009A425B" w:rsidRDefault="009A425B">
      <w:pPr>
        <w:pStyle w:val="TableofFigures"/>
        <w:tabs>
          <w:tab w:val="right" w:leader="dot" w:pos="8296"/>
        </w:tabs>
        <w:rPr>
          <w:rFonts w:asciiTheme="minorHAnsi" w:hAnsiTheme="minorHAnsi"/>
        </w:rPr>
      </w:pPr>
      <w:r>
        <w:t>Figure 17 Heat map of Score</w:t>
      </w:r>
      <w:r>
        <w:tab/>
      </w:r>
      <w:r>
        <w:fldChar w:fldCharType="begin"/>
      </w:r>
      <w:r>
        <w:instrText xml:space="preserve"> PAGEREF _Toc80821922 \h </w:instrText>
      </w:r>
      <w:r>
        <w:fldChar w:fldCharType="separate"/>
      </w:r>
      <w:r>
        <w:t>21</w:t>
      </w:r>
      <w:r>
        <w:fldChar w:fldCharType="end"/>
      </w:r>
    </w:p>
    <w:p w14:paraId="2053916F" w14:textId="29C30055" w:rsidR="009A425B" w:rsidRDefault="009A425B">
      <w:pPr>
        <w:pStyle w:val="TableofFigures"/>
        <w:tabs>
          <w:tab w:val="right" w:leader="dot" w:pos="8296"/>
        </w:tabs>
        <w:rPr>
          <w:rFonts w:asciiTheme="minorHAnsi" w:hAnsiTheme="minorHAnsi"/>
        </w:rPr>
      </w:pPr>
      <w:r>
        <w:t>Figure 18 Radar plot of the clusters for SHAP</w:t>
      </w:r>
      <w:r>
        <w:tab/>
      </w:r>
      <w:r>
        <w:fldChar w:fldCharType="begin"/>
      </w:r>
      <w:r>
        <w:instrText xml:space="preserve"> PAGEREF _Toc80821923 \h </w:instrText>
      </w:r>
      <w:r>
        <w:fldChar w:fldCharType="separate"/>
      </w:r>
      <w:r>
        <w:t>22</w:t>
      </w:r>
      <w:r>
        <w:fldChar w:fldCharType="end"/>
      </w:r>
    </w:p>
    <w:p w14:paraId="40FF1A67" w14:textId="7CB6D1D8" w:rsidR="009A425B" w:rsidRDefault="009A425B">
      <w:pPr>
        <w:pStyle w:val="TableofFigures"/>
        <w:tabs>
          <w:tab w:val="right" w:leader="dot" w:pos="8296"/>
        </w:tabs>
        <w:rPr>
          <w:rFonts w:asciiTheme="minorHAnsi" w:hAnsiTheme="minorHAnsi"/>
        </w:rPr>
      </w:pPr>
      <w:r>
        <w:t>Figure 19 Radar plot of the clusters for Score</w:t>
      </w:r>
      <w:r>
        <w:tab/>
      </w:r>
      <w:r>
        <w:fldChar w:fldCharType="begin"/>
      </w:r>
      <w:r>
        <w:instrText xml:space="preserve"> PAGEREF _Toc80821924 \h </w:instrText>
      </w:r>
      <w:r>
        <w:fldChar w:fldCharType="separate"/>
      </w:r>
      <w:r>
        <w:t>22</w:t>
      </w:r>
      <w:r>
        <w:fldChar w:fldCharType="end"/>
      </w:r>
    </w:p>
    <w:p w14:paraId="15A4BB69" w14:textId="0B2D430F" w:rsidR="009A425B" w:rsidRDefault="009A425B">
      <w:pPr>
        <w:pStyle w:val="TableofFigures"/>
        <w:tabs>
          <w:tab w:val="right" w:leader="dot" w:pos="8296"/>
        </w:tabs>
        <w:rPr>
          <w:rFonts w:asciiTheme="minorHAnsi" w:hAnsiTheme="minorHAnsi"/>
        </w:rPr>
      </w:pPr>
      <w:r>
        <w:t>Figure 20 Radar plot of the clusters for Decile</w:t>
      </w:r>
      <w:r>
        <w:tab/>
      </w:r>
      <w:r>
        <w:fldChar w:fldCharType="begin"/>
      </w:r>
      <w:r>
        <w:instrText xml:space="preserve"> PAGEREF _Toc80821925 \h </w:instrText>
      </w:r>
      <w:r>
        <w:fldChar w:fldCharType="separate"/>
      </w:r>
      <w:r>
        <w:t>22</w:t>
      </w:r>
      <w:r>
        <w:fldChar w:fldCharType="end"/>
      </w:r>
    </w:p>
    <w:p w14:paraId="543A2005" w14:textId="6BB66463" w:rsidR="00B1209D" w:rsidRDefault="00B1209D" w:rsidP="00162937">
      <w:pPr>
        <w:pStyle w:val="TableofFigures"/>
        <w:tabs>
          <w:tab w:val="right" w:leader="dot" w:pos="8296"/>
        </w:tabs>
        <w:jc w:val="center"/>
      </w:pPr>
      <w:r>
        <w:rPr>
          <w:rFonts w:eastAsia="Tahoma" w:cs="Times New Roman"/>
          <w:b/>
          <w:bCs/>
          <w:kern w:val="0"/>
          <w:sz w:val="22"/>
          <w:lang w:eastAsia="en-US"/>
        </w:rPr>
        <w:fldChar w:fldCharType="end"/>
      </w:r>
      <w:r w:rsidR="00162937" w:rsidRPr="00162937">
        <w:rPr>
          <w:rFonts w:eastAsia="Tahoma" w:cs="Times New Roman"/>
          <w:b/>
          <w:bCs/>
          <w:kern w:val="0"/>
          <w:sz w:val="22"/>
          <w:lang w:eastAsia="en-US"/>
        </w:rPr>
        <w:t xml:space="preserve"> List of </w:t>
      </w:r>
      <w:r w:rsidR="00162937">
        <w:rPr>
          <w:rFonts w:eastAsia="Tahoma" w:cs="Times New Roman"/>
          <w:b/>
          <w:bCs/>
          <w:kern w:val="0"/>
          <w:sz w:val="22"/>
          <w:lang w:eastAsia="en-US"/>
        </w:rPr>
        <w:t>Table</w:t>
      </w:r>
      <w:r w:rsidR="00162937" w:rsidRPr="00162937">
        <w:rPr>
          <w:rFonts w:eastAsia="Tahoma" w:cs="Times New Roman"/>
          <w:b/>
          <w:bCs/>
          <w:kern w:val="0"/>
          <w:sz w:val="22"/>
          <w:lang w:eastAsia="en-US"/>
        </w:rPr>
        <w:t>s</w:t>
      </w:r>
      <w:r w:rsidR="00162937">
        <w:rPr>
          <w:rFonts w:eastAsia="Tahoma" w:cs="Times New Roman"/>
          <w:b/>
          <w:bCs/>
          <w:kern w:val="0"/>
          <w:sz w:val="22"/>
          <w:lang w:eastAsia="en-US"/>
        </w:rPr>
        <w:fldChar w:fldCharType="begin"/>
      </w:r>
      <w:r w:rsidR="00162937">
        <w:rPr>
          <w:rFonts w:eastAsia="Tahoma" w:cs="Times New Roman"/>
          <w:b/>
          <w:bCs/>
          <w:kern w:val="0"/>
          <w:sz w:val="22"/>
          <w:lang w:eastAsia="en-US"/>
        </w:rPr>
        <w:instrText xml:space="preserve"> TOC \c "Table" </w:instrText>
      </w:r>
      <w:r w:rsidR="00162937">
        <w:rPr>
          <w:rFonts w:eastAsia="Tahoma" w:cs="Times New Roman"/>
          <w:b/>
          <w:bCs/>
          <w:kern w:val="0"/>
          <w:sz w:val="22"/>
          <w:lang w:eastAsia="en-US"/>
        </w:rPr>
        <w:fldChar w:fldCharType="separate"/>
      </w:r>
    </w:p>
    <w:p w14:paraId="54EB548E" w14:textId="57E95F7B" w:rsidR="00B1209D" w:rsidRDefault="00B1209D">
      <w:pPr>
        <w:pStyle w:val="TableofFigures"/>
        <w:tabs>
          <w:tab w:val="right" w:leader="dot" w:pos="8296"/>
        </w:tabs>
        <w:rPr>
          <w:rFonts w:asciiTheme="minorHAnsi" w:hAnsiTheme="minorHAnsi"/>
          <w:kern w:val="0"/>
          <w:sz w:val="22"/>
          <w:lang w:val="en-IE"/>
        </w:rPr>
      </w:pPr>
      <w:r w:rsidRPr="00CD7030">
        <w:rPr>
          <w:rFonts w:cs="Times New Roman"/>
        </w:rPr>
        <w:t>Table 1 variable description</w:t>
      </w:r>
      <w:r>
        <w:tab/>
      </w:r>
      <w:r>
        <w:fldChar w:fldCharType="begin"/>
      </w:r>
      <w:r>
        <w:instrText xml:space="preserve"> PAGEREF _Toc80774326 \h </w:instrText>
      </w:r>
      <w:r>
        <w:fldChar w:fldCharType="separate"/>
      </w:r>
      <w:r w:rsidR="009A425B">
        <w:t>9</w:t>
      </w:r>
      <w:r>
        <w:fldChar w:fldCharType="end"/>
      </w:r>
    </w:p>
    <w:p w14:paraId="6317A546" w14:textId="4E66F003" w:rsidR="00B1209D" w:rsidRDefault="00B1209D">
      <w:pPr>
        <w:pStyle w:val="TableofFigures"/>
        <w:tabs>
          <w:tab w:val="right" w:leader="dot" w:pos="8296"/>
        </w:tabs>
        <w:rPr>
          <w:rFonts w:asciiTheme="minorHAnsi" w:hAnsiTheme="minorHAnsi"/>
          <w:kern w:val="0"/>
          <w:sz w:val="22"/>
          <w:lang w:val="en-IE"/>
        </w:rPr>
      </w:pPr>
      <w:r w:rsidRPr="00CD7030">
        <w:rPr>
          <w:rFonts w:cs="Times New Roman"/>
        </w:rPr>
        <w:t>Table 2 data description</w:t>
      </w:r>
      <w:r>
        <w:tab/>
      </w:r>
      <w:r>
        <w:fldChar w:fldCharType="begin"/>
      </w:r>
      <w:r>
        <w:instrText xml:space="preserve"> PAGEREF _Toc80774327 \h </w:instrText>
      </w:r>
      <w:r>
        <w:fldChar w:fldCharType="separate"/>
      </w:r>
      <w:r w:rsidR="009A425B">
        <w:t>11</w:t>
      </w:r>
      <w:r>
        <w:fldChar w:fldCharType="end"/>
      </w:r>
    </w:p>
    <w:p w14:paraId="1D2C5888" w14:textId="07D396AD" w:rsidR="00B1209D" w:rsidRDefault="00B1209D">
      <w:pPr>
        <w:pStyle w:val="TableofFigures"/>
        <w:tabs>
          <w:tab w:val="right" w:leader="dot" w:pos="8296"/>
        </w:tabs>
        <w:rPr>
          <w:rFonts w:asciiTheme="minorHAnsi" w:hAnsiTheme="minorHAnsi"/>
          <w:kern w:val="0"/>
          <w:sz w:val="22"/>
          <w:lang w:val="en-IE"/>
        </w:rPr>
      </w:pPr>
      <w:r>
        <w:t>Table 3 average importance of each feature</w:t>
      </w:r>
      <w:r>
        <w:tab/>
      </w:r>
      <w:r>
        <w:fldChar w:fldCharType="begin"/>
      </w:r>
      <w:r>
        <w:instrText xml:space="preserve"> PAGEREF _Toc80774328 \h </w:instrText>
      </w:r>
      <w:r>
        <w:fldChar w:fldCharType="separate"/>
      </w:r>
      <w:r w:rsidR="009A425B">
        <w:t>15</w:t>
      </w:r>
      <w:r>
        <w:fldChar w:fldCharType="end"/>
      </w:r>
    </w:p>
    <w:p w14:paraId="494D14AD" w14:textId="7B8BE79E" w:rsidR="00B1209D" w:rsidRDefault="00B1209D">
      <w:pPr>
        <w:pStyle w:val="TableofFigures"/>
        <w:tabs>
          <w:tab w:val="right" w:leader="dot" w:pos="8296"/>
        </w:tabs>
        <w:rPr>
          <w:rFonts w:asciiTheme="minorHAnsi" w:hAnsiTheme="minorHAnsi"/>
          <w:kern w:val="0"/>
          <w:sz w:val="22"/>
          <w:lang w:val="en-IE"/>
        </w:rPr>
      </w:pPr>
      <w:r>
        <w:t>Table 4 Shapley value of cluster center</w:t>
      </w:r>
      <w:r>
        <w:tab/>
      </w:r>
      <w:r>
        <w:fldChar w:fldCharType="begin"/>
      </w:r>
      <w:r>
        <w:instrText xml:space="preserve"> PAGEREF _Toc80774329 \h </w:instrText>
      </w:r>
      <w:r>
        <w:fldChar w:fldCharType="separate"/>
      </w:r>
      <w:r w:rsidR="009A425B">
        <w:t>18</w:t>
      </w:r>
      <w:r>
        <w:fldChar w:fldCharType="end"/>
      </w:r>
    </w:p>
    <w:p w14:paraId="2D1EFE53" w14:textId="0DE9ADDD" w:rsidR="00B1209D" w:rsidRDefault="00B1209D">
      <w:pPr>
        <w:pStyle w:val="TableofFigures"/>
        <w:tabs>
          <w:tab w:val="right" w:leader="dot" w:pos="8296"/>
        </w:tabs>
        <w:rPr>
          <w:rFonts w:asciiTheme="minorHAnsi" w:hAnsiTheme="minorHAnsi"/>
          <w:kern w:val="0"/>
          <w:sz w:val="22"/>
          <w:lang w:val="en-IE"/>
        </w:rPr>
      </w:pPr>
      <w:r>
        <w:t>Table 5 Matching cluster to decile</w:t>
      </w:r>
      <w:r>
        <w:tab/>
      </w:r>
      <w:r>
        <w:fldChar w:fldCharType="begin"/>
      </w:r>
      <w:r>
        <w:instrText xml:space="preserve"> PAGEREF _Toc80774330 \h </w:instrText>
      </w:r>
      <w:r>
        <w:fldChar w:fldCharType="separate"/>
      </w:r>
      <w:r w:rsidR="009A425B">
        <w:t>24</w:t>
      </w:r>
      <w:r>
        <w:fldChar w:fldCharType="end"/>
      </w:r>
    </w:p>
    <w:p w14:paraId="5B124720" w14:textId="4B70FE5E" w:rsidR="00162937" w:rsidRDefault="00162937" w:rsidP="00162937">
      <w:pPr>
        <w:pStyle w:val="TableofFigures"/>
        <w:tabs>
          <w:tab w:val="right" w:leader="dot" w:pos="8296"/>
        </w:tabs>
        <w:jc w:val="center"/>
        <w:rPr>
          <w:rFonts w:eastAsia="Tahoma" w:cs="Times New Roman"/>
          <w:b/>
          <w:bCs/>
          <w:kern w:val="0"/>
          <w:sz w:val="22"/>
          <w:lang w:eastAsia="en-US"/>
        </w:rPr>
      </w:pPr>
      <w:r>
        <w:rPr>
          <w:lang w:eastAsia="en-US"/>
        </w:rPr>
        <w:fldChar w:fldCharType="end"/>
      </w:r>
      <w:r w:rsidRPr="00162937">
        <w:rPr>
          <w:rFonts w:eastAsia="Tahoma" w:cs="Times New Roman"/>
          <w:b/>
          <w:bCs/>
          <w:kern w:val="0"/>
          <w:sz w:val="22"/>
          <w:lang w:eastAsia="en-US"/>
        </w:rPr>
        <w:t xml:space="preserve"> List of </w:t>
      </w:r>
      <w:r>
        <w:rPr>
          <w:rFonts w:eastAsia="Tahoma" w:cs="Times New Roman"/>
          <w:b/>
          <w:bCs/>
          <w:kern w:val="0"/>
          <w:sz w:val="22"/>
          <w:lang w:eastAsia="en-US"/>
        </w:rPr>
        <w:t>Map</w:t>
      </w:r>
      <w:r w:rsidRPr="00162937">
        <w:rPr>
          <w:rFonts w:eastAsia="Tahoma" w:cs="Times New Roman"/>
          <w:b/>
          <w:bCs/>
          <w:kern w:val="0"/>
          <w:sz w:val="22"/>
          <w:lang w:eastAsia="en-US"/>
        </w:rPr>
        <w:t>s</w:t>
      </w:r>
    </w:p>
    <w:p w14:paraId="7259BB99" w14:textId="1C3727CF" w:rsidR="00162937" w:rsidRPr="00162937" w:rsidRDefault="00162937">
      <w:pPr>
        <w:pStyle w:val="TableofFigures"/>
        <w:tabs>
          <w:tab w:val="right" w:leader="dot" w:pos="8296"/>
        </w:tabs>
        <w:rPr>
          <w:rFonts w:cs="Times New Roman"/>
        </w:rPr>
      </w:pPr>
      <w:r w:rsidRPr="00162937">
        <w:rPr>
          <w:rFonts w:cs="Times New Roman"/>
        </w:rPr>
        <w:fldChar w:fldCharType="begin"/>
      </w:r>
      <w:r w:rsidRPr="00162937">
        <w:rPr>
          <w:rFonts w:cs="Times New Roman"/>
        </w:rPr>
        <w:instrText xml:space="preserve"> TOC \c "Map" </w:instrText>
      </w:r>
      <w:r w:rsidRPr="00162937">
        <w:rPr>
          <w:rFonts w:cs="Times New Roman"/>
        </w:rPr>
        <w:fldChar w:fldCharType="separate"/>
      </w:r>
      <w:r w:rsidRPr="00162937">
        <w:rPr>
          <w:rFonts w:cs="Times New Roman"/>
        </w:rPr>
        <w:t>Map 1 Distribution of clusters from SHAP</w:t>
      </w:r>
      <w:r w:rsidRPr="00162937">
        <w:rPr>
          <w:rFonts w:cs="Times New Roman"/>
        </w:rPr>
        <w:tab/>
      </w:r>
      <w:r w:rsidRPr="00162937">
        <w:rPr>
          <w:rFonts w:cs="Times New Roman"/>
        </w:rPr>
        <w:fldChar w:fldCharType="begin"/>
      </w:r>
      <w:r w:rsidRPr="00162937">
        <w:rPr>
          <w:rFonts w:cs="Times New Roman"/>
        </w:rPr>
        <w:instrText xml:space="preserve"> PAGEREF _Toc80737431 \h </w:instrText>
      </w:r>
      <w:r w:rsidRPr="00162937">
        <w:rPr>
          <w:rFonts w:cs="Times New Roman"/>
        </w:rPr>
      </w:r>
      <w:r w:rsidRPr="00162937">
        <w:rPr>
          <w:rFonts w:cs="Times New Roman"/>
        </w:rPr>
        <w:fldChar w:fldCharType="separate"/>
      </w:r>
      <w:r w:rsidR="009A425B">
        <w:rPr>
          <w:rFonts w:cs="Times New Roman"/>
        </w:rPr>
        <w:t>17</w:t>
      </w:r>
      <w:r w:rsidRPr="00162937">
        <w:rPr>
          <w:rFonts w:cs="Times New Roman"/>
        </w:rPr>
        <w:fldChar w:fldCharType="end"/>
      </w:r>
    </w:p>
    <w:p w14:paraId="777EE0E7" w14:textId="701ACDE3" w:rsidR="00162937" w:rsidRPr="00162937" w:rsidRDefault="00162937">
      <w:pPr>
        <w:pStyle w:val="TableofFigures"/>
        <w:tabs>
          <w:tab w:val="right" w:leader="dot" w:pos="8296"/>
        </w:tabs>
        <w:rPr>
          <w:rFonts w:cs="Times New Roman"/>
        </w:rPr>
      </w:pPr>
      <w:r w:rsidRPr="00162937">
        <w:rPr>
          <w:rFonts w:cs="Times New Roman"/>
        </w:rPr>
        <w:t>Map 2 Distribution of clusters from Score</w:t>
      </w:r>
      <w:r w:rsidRPr="00162937">
        <w:rPr>
          <w:rFonts w:cs="Times New Roman"/>
        </w:rPr>
        <w:tab/>
      </w:r>
      <w:r w:rsidRPr="00162937">
        <w:rPr>
          <w:rFonts w:cs="Times New Roman"/>
        </w:rPr>
        <w:fldChar w:fldCharType="begin"/>
      </w:r>
      <w:r w:rsidRPr="00162937">
        <w:rPr>
          <w:rFonts w:cs="Times New Roman"/>
        </w:rPr>
        <w:instrText xml:space="preserve"> PAGEREF _Toc80737432 \h </w:instrText>
      </w:r>
      <w:r w:rsidRPr="00162937">
        <w:rPr>
          <w:rFonts w:cs="Times New Roman"/>
        </w:rPr>
      </w:r>
      <w:r w:rsidRPr="00162937">
        <w:rPr>
          <w:rFonts w:cs="Times New Roman"/>
        </w:rPr>
        <w:fldChar w:fldCharType="separate"/>
      </w:r>
      <w:r w:rsidR="009A425B">
        <w:rPr>
          <w:rFonts w:cs="Times New Roman"/>
        </w:rPr>
        <w:t>20</w:t>
      </w:r>
      <w:r w:rsidRPr="00162937">
        <w:rPr>
          <w:rFonts w:cs="Times New Roman"/>
        </w:rPr>
        <w:fldChar w:fldCharType="end"/>
      </w:r>
    </w:p>
    <w:p w14:paraId="5986F5BA" w14:textId="353451F1" w:rsidR="00162937" w:rsidRPr="00162937" w:rsidRDefault="00162937">
      <w:pPr>
        <w:pStyle w:val="TableofFigures"/>
        <w:tabs>
          <w:tab w:val="right" w:leader="dot" w:pos="8296"/>
        </w:tabs>
        <w:rPr>
          <w:rFonts w:cs="Times New Roman"/>
        </w:rPr>
      </w:pPr>
      <w:r w:rsidRPr="00162937">
        <w:rPr>
          <w:rFonts w:cs="Times New Roman"/>
        </w:rPr>
        <w:t>Map 3 Distribution of clusters from decile</w:t>
      </w:r>
      <w:r w:rsidRPr="00162937">
        <w:rPr>
          <w:rFonts w:cs="Times New Roman"/>
        </w:rPr>
        <w:tab/>
      </w:r>
      <w:r w:rsidRPr="00162937">
        <w:rPr>
          <w:rFonts w:cs="Times New Roman"/>
        </w:rPr>
        <w:fldChar w:fldCharType="begin"/>
      </w:r>
      <w:r w:rsidRPr="00162937">
        <w:rPr>
          <w:rFonts w:cs="Times New Roman"/>
        </w:rPr>
        <w:instrText xml:space="preserve"> PAGEREF _Toc80737433 \h </w:instrText>
      </w:r>
      <w:r w:rsidRPr="00162937">
        <w:rPr>
          <w:rFonts w:cs="Times New Roman"/>
        </w:rPr>
      </w:r>
      <w:r w:rsidRPr="00162937">
        <w:rPr>
          <w:rFonts w:cs="Times New Roman"/>
        </w:rPr>
        <w:fldChar w:fldCharType="separate"/>
      </w:r>
      <w:r w:rsidR="009A425B">
        <w:rPr>
          <w:rFonts w:cs="Times New Roman"/>
        </w:rPr>
        <w:t>23</w:t>
      </w:r>
      <w:r w:rsidRPr="00162937">
        <w:rPr>
          <w:rFonts w:cs="Times New Roman"/>
        </w:rPr>
        <w:fldChar w:fldCharType="end"/>
      </w:r>
    </w:p>
    <w:p w14:paraId="48DB3576" w14:textId="298DCB7F" w:rsidR="00162937" w:rsidRPr="00162937" w:rsidRDefault="00162937" w:rsidP="00162937">
      <w:pPr>
        <w:pStyle w:val="TableofFigures"/>
        <w:tabs>
          <w:tab w:val="right" w:leader="dot" w:pos="8296"/>
        </w:tabs>
        <w:rPr>
          <w:rFonts w:cs="Times New Roman"/>
        </w:rPr>
      </w:pPr>
      <w:r w:rsidRPr="00162937">
        <w:rPr>
          <w:rFonts w:cs="Times New Roman"/>
        </w:rPr>
        <w:fldChar w:fldCharType="end"/>
      </w:r>
    </w:p>
    <w:p w14:paraId="4DD79520" w14:textId="0BD4778C" w:rsidR="00CD2B0B" w:rsidRDefault="00943C9E">
      <w:pPr>
        <w:widowControl/>
        <w:jc w:val="left"/>
        <w:rPr>
          <w:rFonts w:ascii="Tahoma" w:hAnsi="Tahoma" w:cs="Tahoma"/>
          <w:b/>
          <w:bCs/>
        </w:rPr>
      </w:pPr>
      <w:r>
        <w:rPr>
          <w:rFonts w:ascii="Tahoma" w:eastAsia="Tahoma" w:hAnsi="Tahoma" w:cs="Tahoma"/>
          <w:b/>
          <w:bCs/>
          <w:kern w:val="0"/>
          <w:sz w:val="22"/>
          <w:lang w:eastAsia="en-US"/>
        </w:rPr>
        <w:br w:type="page"/>
      </w:r>
      <w:r w:rsidR="00CD2B0B" w:rsidRPr="00CD2B0B">
        <w:rPr>
          <w:rFonts w:ascii="Tahoma" w:hAnsi="Tahoma" w:cs="Tahoma"/>
          <w:b/>
          <w:bCs/>
        </w:rPr>
        <w:lastRenderedPageBreak/>
        <w:t xml:space="preserve">List of acronyms and abbreviations </w:t>
      </w:r>
    </w:p>
    <w:p w14:paraId="70FAE776" w14:textId="137618AD" w:rsidR="00CD2B0B" w:rsidRPr="00CD2B0B" w:rsidRDefault="00CD2B0B">
      <w:pPr>
        <w:widowControl/>
        <w:jc w:val="left"/>
        <w:rPr>
          <w:rFonts w:ascii="Tahoma" w:hAnsi="Tahoma" w:cs="Tahoma"/>
          <w:sz w:val="22"/>
        </w:rPr>
      </w:pPr>
      <w:r w:rsidRPr="00CD2B0B">
        <w:rPr>
          <w:rFonts w:ascii="Tahoma" w:hAnsi="Tahoma" w:cs="Tahoma"/>
          <w:sz w:val="22"/>
        </w:rPr>
        <w:t>IMD: Index of Multiple Deprivation</w:t>
      </w:r>
    </w:p>
    <w:p w14:paraId="022B57C5" w14:textId="5A5D1D40" w:rsidR="00DA6508" w:rsidRDefault="00CD2B0B">
      <w:pPr>
        <w:widowControl/>
        <w:jc w:val="left"/>
        <w:rPr>
          <w:rFonts w:ascii="Tahoma" w:hAnsi="Tahoma" w:cs="Tahoma"/>
          <w:sz w:val="22"/>
        </w:rPr>
      </w:pPr>
      <w:r w:rsidRPr="00CD2B0B">
        <w:rPr>
          <w:rFonts w:ascii="Tahoma" w:hAnsi="Tahoma" w:cs="Tahoma"/>
          <w:sz w:val="22"/>
        </w:rPr>
        <w:t>LSOA</w:t>
      </w:r>
      <w:r w:rsidR="009A425B">
        <w:rPr>
          <w:rFonts w:ascii="Tahoma" w:hAnsi="Tahoma" w:cs="Tahoma"/>
          <w:sz w:val="22"/>
        </w:rPr>
        <w:t>s</w:t>
      </w:r>
      <w:r>
        <w:rPr>
          <w:rFonts w:ascii="Tahoma" w:hAnsi="Tahoma" w:cs="Tahoma"/>
          <w:sz w:val="22"/>
        </w:rPr>
        <w:t>:</w:t>
      </w:r>
      <w:r w:rsidR="00DA6508">
        <w:rPr>
          <w:rFonts w:ascii="Tahoma" w:hAnsi="Tahoma" w:cs="Tahoma"/>
          <w:sz w:val="22"/>
        </w:rPr>
        <w:t xml:space="preserve"> </w:t>
      </w:r>
      <w:r w:rsidR="00DA6508" w:rsidRPr="0046650A">
        <w:rPr>
          <w:rFonts w:ascii="Tahoma" w:hAnsi="Tahoma" w:cs="Tahoma"/>
          <w:sz w:val="22"/>
        </w:rPr>
        <w:t>Lower-layer Super Output Area</w:t>
      </w:r>
      <w:r w:rsidR="00DA6508">
        <w:rPr>
          <w:rFonts w:ascii="Tahoma" w:hAnsi="Tahoma" w:cs="Tahoma" w:hint="eastAsia"/>
          <w:sz w:val="22"/>
        </w:rPr>
        <w:t>s</w:t>
      </w:r>
    </w:p>
    <w:p w14:paraId="3C2C3CF7" w14:textId="43D6FDBE" w:rsidR="00DA6508" w:rsidRPr="00DA6508" w:rsidRDefault="00DA6508" w:rsidP="00DA6508">
      <w:pPr>
        <w:widowControl/>
        <w:jc w:val="left"/>
        <w:rPr>
          <w:rFonts w:ascii="Tahoma" w:hAnsi="Tahoma" w:cs="Tahoma"/>
          <w:sz w:val="22"/>
        </w:rPr>
      </w:pPr>
      <w:r w:rsidRPr="00DA6508">
        <w:rPr>
          <w:rFonts w:ascii="Tahoma" w:hAnsi="Tahoma" w:cs="Tahoma"/>
          <w:sz w:val="22"/>
        </w:rPr>
        <w:t>Income</w:t>
      </w:r>
      <w:r>
        <w:rPr>
          <w:rFonts w:ascii="Tahoma" w:hAnsi="Tahoma" w:cs="Tahoma"/>
          <w:sz w:val="22"/>
        </w:rPr>
        <w:t xml:space="preserve">: </w:t>
      </w:r>
      <w:r w:rsidRPr="00DA6508">
        <w:rPr>
          <w:rFonts w:ascii="Tahoma" w:hAnsi="Tahoma" w:cs="Tahoma"/>
          <w:sz w:val="22"/>
        </w:rPr>
        <w:t xml:space="preserve">Income Deprivation </w:t>
      </w:r>
    </w:p>
    <w:p w14:paraId="0E1517B7" w14:textId="5A09896E" w:rsidR="00DA6508" w:rsidRPr="00DA6508" w:rsidRDefault="00DA6508" w:rsidP="00DA6508">
      <w:pPr>
        <w:widowControl/>
        <w:jc w:val="left"/>
        <w:rPr>
          <w:rFonts w:ascii="Tahoma" w:hAnsi="Tahoma" w:cs="Tahoma"/>
          <w:sz w:val="22"/>
        </w:rPr>
      </w:pPr>
      <w:r w:rsidRPr="00DA6508">
        <w:rPr>
          <w:rFonts w:ascii="Tahoma" w:hAnsi="Tahoma" w:cs="Tahoma"/>
          <w:sz w:val="22"/>
        </w:rPr>
        <w:t>Employment</w:t>
      </w:r>
      <w:r>
        <w:rPr>
          <w:rFonts w:ascii="Tahoma" w:hAnsi="Tahoma" w:cs="Tahoma"/>
          <w:sz w:val="22"/>
        </w:rPr>
        <w:t xml:space="preserve">: </w:t>
      </w:r>
      <w:r w:rsidRPr="00DA6508">
        <w:rPr>
          <w:rFonts w:ascii="Tahoma" w:hAnsi="Tahoma" w:cs="Tahoma"/>
          <w:sz w:val="22"/>
        </w:rPr>
        <w:t xml:space="preserve">Employment Deprivation </w:t>
      </w:r>
    </w:p>
    <w:p w14:paraId="5A3B7A81" w14:textId="3AEA3540" w:rsidR="00DA6508" w:rsidRPr="00DA6508" w:rsidRDefault="00DA6508" w:rsidP="00DA6508">
      <w:pPr>
        <w:widowControl/>
        <w:jc w:val="left"/>
        <w:rPr>
          <w:rFonts w:ascii="Tahoma" w:hAnsi="Tahoma" w:cs="Tahoma"/>
          <w:sz w:val="22"/>
        </w:rPr>
      </w:pPr>
      <w:r w:rsidRPr="00DA6508">
        <w:rPr>
          <w:rFonts w:ascii="Tahoma" w:hAnsi="Tahoma" w:cs="Tahoma"/>
          <w:sz w:val="22"/>
        </w:rPr>
        <w:t>Edu</w:t>
      </w:r>
      <w:r>
        <w:rPr>
          <w:rFonts w:ascii="Tahoma" w:hAnsi="Tahoma" w:cs="Tahoma"/>
          <w:sz w:val="22"/>
        </w:rPr>
        <w:t xml:space="preserve">: </w:t>
      </w:r>
      <w:r w:rsidRPr="00DA6508">
        <w:rPr>
          <w:rFonts w:ascii="Tahoma" w:hAnsi="Tahoma" w:cs="Tahoma"/>
          <w:sz w:val="22"/>
        </w:rPr>
        <w:t xml:space="preserve">Education, Skills and Training Deprivation </w:t>
      </w:r>
    </w:p>
    <w:p w14:paraId="08737CE6" w14:textId="4609AE7E" w:rsidR="00DA6508" w:rsidRPr="00DA6508" w:rsidRDefault="00DA6508" w:rsidP="00DA6508">
      <w:pPr>
        <w:widowControl/>
        <w:jc w:val="left"/>
        <w:rPr>
          <w:rFonts w:ascii="Tahoma" w:hAnsi="Tahoma" w:cs="Tahoma"/>
          <w:sz w:val="22"/>
        </w:rPr>
      </w:pPr>
      <w:r w:rsidRPr="00DA6508">
        <w:rPr>
          <w:rFonts w:ascii="Tahoma" w:hAnsi="Tahoma" w:cs="Tahoma"/>
          <w:sz w:val="22"/>
        </w:rPr>
        <w:t>Health</w:t>
      </w:r>
      <w:r>
        <w:rPr>
          <w:rFonts w:ascii="Tahoma" w:hAnsi="Tahoma" w:cs="Tahoma"/>
          <w:sz w:val="22"/>
        </w:rPr>
        <w:t>:</w:t>
      </w:r>
      <w:r>
        <w:rPr>
          <w:rFonts w:ascii="Tahoma" w:hAnsi="Tahoma" w:cs="Tahoma" w:hint="eastAsia"/>
          <w:sz w:val="22"/>
        </w:rPr>
        <w:t xml:space="preserve"> </w:t>
      </w:r>
      <w:r w:rsidRPr="00DA6508">
        <w:rPr>
          <w:rFonts w:ascii="Tahoma" w:hAnsi="Tahoma" w:cs="Tahoma"/>
          <w:sz w:val="22"/>
        </w:rPr>
        <w:t xml:space="preserve">Health Deprivation and Disability </w:t>
      </w:r>
    </w:p>
    <w:p w14:paraId="29D92462" w14:textId="7C77F43B" w:rsidR="00DA6508" w:rsidRPr="00DA6508" w:rsidRDefault="00DA6508" w:rsidP="00DA6508">
      <w:pPr>
        <w:widowControl/>
        <w:jc w:val="left"/>
        <w:rPr>
          <w:rFonts w:ascii="Tahoma" w:hAnsi="Tahoma" w:cs="Tahoma"/>
          <w:sz w:val="22"/>
        </w:rPr>
      </w:pPr>
      <w:r w:rsidRPr="00DA6508">
        <w:rPr>
          <w:rFonts w:ascii="Tahoma" w:hAnsi="Tahoma" w:cs="Tahoma"/>
          <w:sz w:val="22"/>
        </w:rPr>
        <w:t>Crime</w:t>
      </w:r>
      <w:r>
        <w:rPr>
          <w:rFonts w:ascii="Tahoma" w:hAnsi="Tahoma" w:cs="Tahoma"/>
          <w:sz w:val="22"/>
        </w:rPr>
        <w:t xml:space="preserve">: </w:t>
      </w:r>
      <w:r w:rsidRPr="00DA6508">
        <w:rPr>
          <w:rFonts w:ascii="Tahoma" w:hAnsi="Tahoma" w:cs="Tahoma"/>
          <w:sz w:val="22"/>
        </w:rPr>
        <w:t xml:space="preserve">Crime </w:t>
      </w:r>
    </w:p>
    <w:p w14:paraId="0A559940" w14:textId="3EFFAB72" w:rsidR="00DA6508" w:rsidRPr="00DA6508" w:rsidRDefault="00DA6508" w:rsidP="00DA6508">
      <w:pPr>
        <w:widowControl/>
        <w:jc w:val="left"/>
        <w:rPr>
          <w:rFonts w:ascii="Tahoma" w:hAnsi="Tahoma" w:cs="Tahoma"/>
          <w:sz w:val="22"/>
        </w:rPr>
      </w:pPr>
      <w:r>
        <w:rPr>
          <w:rFonts w:ascii="Tahoma" w:hAnsi="Tahoma" w:cs="Tahoma"/>
          <w:sz w:val="22"/>
        </w:rPr>
        <w:t>H</w:t>
      </w:r>
      <w:r>
        <w:rPr>
          <w:rFonts w:ascii="Tahoma" w:hAnsi="Tahoma" w:cs="Tahoma" w:hint="eastAsia"/>
          <w:sz w:val="22"/>
        </w:rPr>
        <w:t>ouse:</w:t>
      </w:r>
      <w:r>
        <w:rPr>
          <w:rFonts w:ascii="Tahoma" w:hAnsi="Tahoma" w:cs="Tahoma"/>
          <w:sz w:val="22"/>
        </w:rPr>
        <w:t xml:space="preserve"> </w:t>
      </w:r>
      <w:r w:rsidRPr="00DA6508">
        <w:rPr>
          <w:rFonts w:ascii="Tahoma" w:hAnsi="Tahoma" w:cs="Tahoma"/>
          <w:sz w:val="22"/>
        </w:rPr>
        <w:t>Barriers to Housing and Services</w:t>
      </w:r>
    </w:p>
    <w:p w14:paraId="716AFB07" w14:textId="41A30DFF" w:rsidR="00CD2B0B" w:rsidRPr="00CD2B0B" w:rsidRDefault="00DA6508" w:rsidP="00DA6508">
      <w:pPr>
        <w:widowControl/>
        <w:jc w:val="left"/>
        <w:rPr>
          <w:rFonts w:ascii="Tahoma" w:hAnsi="Tahoma" w:cs="Tahoma"/>
          <w:sz w:val="22"/>
        </w:rPr>
      </w:pPr>
      <w:r w:rsidRPr="00DA6508">
        <w:rPr>
          <w:rFonts w:ascii="Tahoma" w:hAnsi="Tahoma" w:cs="Tahoma"/>
          <w:sz w:val="22"/>
        </w:rPr>
        <w:t>Liv</w:t>
      </w:r>
      <w:r>
        <w:rPr>
          <w:rFonts w:ascii="Tahoma" w:hAnsi="Tahoma" w:cs="Tahoma"/>
          <w:sz w:val="22"/>
        </w:rPr>
        <w:t xml:space="preserve">e: </w:t>
      </w:r>
      <w:r w:rsidRPr="00DA6508">
        <w:rPr>
          <w:rFonts w:ascii="Tahoma" w:hAnsi="Tahoma" w:cs="Tahoma"/>
          <w:sz w:val="22"/>
        </w:rPr>
        <w:t>Living Environment Deprivation Domain</w:t>
      </w:r>
    </w:p>
    <w:p w14:paraId="43255FAE" w14:textId="77777777" w:rsidR="00CD2B0B" w:rsidRDefault="00CD2B0B">
      <w:pPr>
        <w:widowControl/>
        <w:jc w:val="left"/>
        <w:rPr>
          <w:rFonts w:ascii="Tahoma" w:hAnsi="Tahoma" w:cs="Tahoma"/>
          <w:b/>
          <w:bCs/>
        </w:rPr>
      </w:pPr>
      <w:r>
        <w:rPr>
          <w:rFonts w:ascii="Tahoma" w:hAnsi="Tahoma" w:cs="Tahoma"/>
          <w:b/>
          <w:bCs/>
        </w:rPr>
        <w:br w:type="page"/>
      </w:r>
    </w:p>
    <w:p w14:paraId="039F7425" w14:textId="77777777" w:rsidR="00CD2B0B" w:rsidRDefault="00CD2B0B">
      <w:pPr>
        <w:widowControl/>
        <w:jc w:val="left"/>
        <w:rPr>
          <w:rFonts w:ascii="Tahoma" w:eastAsia="Tahoma" w:hAnsi="Tahoma" w:cs="Tahoma"/>
          <w:b/>
          <w:bCs/>
          <w:kern w:val="0"/>
          <w:sz w:val="22"/>
          <w:lang w:eastAsia="en-US"/>
        </w:rPr>
      </w:pPr>
    </w:p>
    <w:p w14:paraId="0B2EBEA4" w14:textId="730B3080" w:rsidR="00943C9E" w:rsidRDefault="00943C9E" w:rsidP="00943C9E">
      <w:pPr>
        <w:jc w:val="left"/>
        <w:rPr>
          <w:rFonts w:ascii="Tahoma" w:hAnsi="Tahoma" w:cs="Tahoma"/>
          <w:b/>
          <w:bCs/>
        </w:rPr>
      </w:pPr>
      <w:r w:rsidRPr="00943C9E">
        <w:rPr>
          <w:rFonts w:ascii="Tahoma" w:hAnsi="Tahoma" w:cs="Tahoma"/>
          <w:b/>
          <w:bCs/>
        </w:rPr>
        <w:t>Acknowledgments</w:t>
      </w:r>
    </w:p>
    <w:p w14:paraId="072F7FCA" w14:textId="0C65CD06" w:rsidR="00081F39" w:rsidRPr="00943C9E" w:rsidRDefault="00081F39" w:rsidP="00081F39">
      <w:pPr>
        <w:jc w:val="left"/>
        <w:rPr>
          <w:rFonts w:ascii="Tahoma" w:hAnsi="Tahoma" w:cs="Tahoma"/>
          <w:b/>
          <w:bCs/>
        </w:rPr>
      </w:pPr>
    </w:p>
    <w:p w14:paraId="58DAE667" w14:textId="6B66F943" w:rsidR="00CD2B0B" w:rsidRPr="00CD2B0B" w:rsidRDefault="00CD2B0B" w:rsidP="00CD2B0B">
      <w:pPr>
        <w:widowControl/>
        <w:rPr>
          <w:rFonts w:ascii="Tahoma" w:hAnsi="Tahoma" w:cs="Tahoma"/>
          <w:sz w:val="22"/>
        </w:rPr>
      </w:pPr>
      <w:r>
        <w:rPr>
          <w:rFonts w:ascii="Tahoma" w:hAnsi="Tahoma" w:cs="Tahoma"/>
          <w:sz w:val="22"/>
        </w:rPr>
        <w:t>It is not an easy time</w:t>
      </w:r>
      <w:r w:rsidRPr="00CD2B0B">
        <w:rPr>
          <w:rFonts w:ascii="Tahoma" w:hAnsi="Tahoma" w:cs="Tahoma"/>
          <w:sz w:val="22"/>
        </w:rPr>
        <w:t xml:space="preserve"> </w:t>
      </w:r>
      <w:r>
        <w:rPr>
          <w:rFonts w:ascii="Tahoma" w:hAnsi="Tahoma" w:cs="Tahoma"/>
          <w:sz w:val="22"/>
        </w:rPr>
        <w:t xml:space="preserve">in </w:t>
      </w:r>
      <w:r w:rsidRPr="00CD2B0B">
        <w:rPr>
          <w:rFonts w:ascii="Tahoma" w:hAnsi="Tahoma" w:cs="Tahoma"/>
          <w:sz w:val="22"/>
        </w:rPr>
        <w:t>the months of dissertation writing</w:t>
      </w:r>
      <w:r>
        <w:rPr>
          <w:rFonts w:ascii="Tahoma" w:hAnsi="Tahoma" w:cs="Tahoma"/>
          <w:sz w:val="22"/>
        </w:rPr>
        <w:t xml:space="preserve">, not only because of the </w:t>
      </w:r>
      <w:r w:rsidRPr="00CD2B0B">
        <w:rPr>
          <w:rFonts w:ascii="Tahoma" w:hAnsi="Tahoma" w:cs="Tahoma"/>
          <w:sz w:val="22"/>
        </w:rPr>
        <w:t>worldwide</w:t>
      </w:r>
      <w:r>
        <w:rPr>
          <w:rFonts w:ascii="Tahoma" w:hAnsi="Tahoma" w:cs="Tahoma"/>
          <w:sz w:val="22"/>
        </w:rPr>
        <w:t xml:space="preserve"> COVID 19 and the natural disasters that happen in China but also the health problem on my own. However, I received a lot of </w:t>
      </w:r>
      <w:r w:rsidRPr="00CD2B0B">
        <w:rPr>
          <w:rFonts w:ascii="Tahoma" w:hAnsi="Tahoma" w:cs="Tahoma"/>
          <w:sz w:val="22"/>
        </w:rPr>
        <w:t>support and assistance</w:t>
      </w:r>
      <w:r>
        <w:rPr>
          <w:rFonts w:ascii="Tahoma" w:hAnsi="Tahoma" w:cs="Tahoma"/>
          <w:sz w:val="22"/>
        </w:rPr>
        <w:t xml:space="preserve"> from following people, and I cannot get through it without them</w:t>
      </w:r>
      <w:r w:rsidRPr="00CD2B0B">
        <w:rPr>
          <w:rFonts w:ascii="Tahoma" w:hAnsi="Tahoma" w:cs="Tahoma"/>
          <w:sz w:val="22"/>
        </w:rPr>
        <w:t>.</w:t>
      </w:r>
    </w:p>
    <w:p w14:paraId="33D2095A" w14:textId="27E53A0F" w:rsidR="00162937" w:rsidRDefault="00CD2B0B" w:rsidP="00943C9E">
      <w:pPr>
        <w:widowControl/>
        <w:jc w:val="left"/>
        <w:rPr>
          <w:rFonts w:ascii="Tahoma" w:hAnsi="Tahoma" w:cs="Tahoma"/>
          <w:sz w:val="22"/>
        </w:rPr>
      </w:pPr>
      <w:r>
        <w:rPr>
          <w:rFonts w:ascii="Tahoma" w:hAnsi="Tahoma" w:cs="Tahoma"/>
          <w:sz w:val="22"/>
        </w:rPr>
        <w:t xml:space="preserve">Firstly, I would </w:t>
      </w:r>
      <w:r w:rsidRPr="00CD2B0B">
        <w:rPr>
          <w:rFonts w:ascii="Tahoma" w:hAnsi="Tahoma" w:cs="Tahoma"/>
          <w:sz w:val="22"/>
        </w:rPr>
        <w:t xml:space="preserve">express sincere gratitude to </w:t>
      </w:r>
      <w:r>
        <w:rPr>
          <w:rFonts w:ascii="Tahoma" w:hAnsi="Tahoma" w:cs="Tahoma"/>
          <w:sz w:val="22"/>
        </w:rPr>
        <w:t xml:space="preserve">my </w:t>
      </w:r>
      <w:r w:rsidR="00081F39" w:rsidRPr="00081F39">
        <w:rPr>
          <w:rFonts w:ascii="Tahoma" w:hAnsi="Tahoma" w:cs="Tahoma"/>
          <w:sz w:val="22"/>
        </w:rPr>
        <w:t>supervisor</w:t>
      </w:r>
      <w:r>
        <w:rPr>
          <w:rFonts w:ascii="Tahoma" w:hAnsi="Tahoma" w:cs="Tahoma"/>
          <w:sz w:val="22"/>
        </w:rPr>
        <w:t xml:space="preserve">, Prof. </w:t>
      </w:r>
      <w:proofErr w:type="spellStart"/>
      <w:r>
        <w:rPr>
          <w:rFonts w:ascii="Tahoma" w:hAnsi="Tahoma" w:cs="Tahoma"/>
          <w:sz w:val="22"/>
        </w:rPr>
        <w:t>huanfa</w:t>
      </w:r>
      <w:proofErr w:type="spellEnd"/>
      <w:r>
        <w:rPr>
          <w:rFonts w:ascii="Tahoma" w:hAnsi="Tahoma" w:cs="Tahoma"/>
          <w:sz w:val="22"/>
        </w:rPr>
        <w:t xml:space="preserve"> Chen,</w:t>
      </w:r>
      <w:r w:rsidR="00081F39" w:rsidRPr="00081F39">
        <w:rPr>
          <w:rFonts w:ascii="Tahoma" w:hAnsi="Tahoma" w:cs="Tahoma"/>
          <w:sz w:val="22"/>
        </w:rPr>
        <w:t xml:space="preserve"> for h</w:t>
      </w:r>
      <w:r>
        <w:rPr>
          <w:rFonts w:ascii="Tahoma" w:hAnsi="Tahoma" w:cs="Tahoma"/>
          <w:sz w:val="22"/>
        </w:rPr>
        <w:t>is</w:t>
      </w:r>
      <w:r w:rsidR="00081F39" w:rsidRPr="00081F39">
        <w:rPr>
          <w:rFonts w:ascii="Tahoma" w:hAnsi="Tahoma" w:cs="Tahoma"/>
          <w:sz w:val="22"/>
        </w:rPr>
        <w:t xml:space="preserve"> </w:t>
      </w:r>
      <w:r>
        <w:rPr>
          <w:rFonts w:ascii="Tahoma" w:hAnsi="Tahoma" w:cs="Tahoma"/>
          <w:sz w:val="22"/>
        </w:rPr>
        <w:t xml:space="preserve">valuable </w:t>
      </w:r>
      <w:r w:rsidR="00081F39" w:rsidRPr="00081F39">
        <w:rPr>
          <w:rFonts w:ascii="Tahoma" w:hAnsi="Tahoma" w:cs="Tahoma"/>
          <w:sz w:val="22"/>
        </w:rPr>
        <w:t xml:space="preserve">guidance and feedback throughout this research. </w:t>
      </w:r>
      <w:r>
        <w:rPr>
          <w:rFonts w:ascii="Tahoma" w:hAnsi="Tahoma" w:cs="Tahoma"/>
          <w:sz w:val="22"/>
        </w:rPr>
        <w:t xml:space="preserve">Besides, his patience and </w:t>
      </w:r>
      <w:r w:rsidRPr="00CD2B0B">
        <w:rPr>
          <w:rFonts w:ascii="Tahoma" w:hAnsi="Tahoma" w:cs="Tahoma"/>
          <w:sz w:val="22"/>
        </w:rPr>
        <w:t xml:space="preserve">gentleness </w:t>
      </w:r>
      <w:r>
        <w:rPr>
          <w:rFonts w:ascii="Tahoma" w:hAnsi="Tahoma" w:cs="Tahoma"/>
          <w:sz w:val="22"/>
        </w:rPr>
        <w:t>encouraged</w:t>
      </w:r>
      <w:r w:rsidR="00081F39" w:rsidRPr="00081F39">
        <w:rPr>
          <w:rFonts w:ascii="Tahoma" w:hAnsi="Tahoma" w:cs="Tahoma"/>
          <w:sz w:val="22"/>
        </w:rPr>
        <w:t xml:space="preserve"> me</w:t>
      </w:r>
      <w:r>
        <w:rPr>
          <w:rFonts w:ascii="Tahoma" w:hAnsi="Tahoma" w:cs="Tahoma"/>
          <w:sz w:val="22"/>
        </w:rPr>
        <w:t xml:space="preserve"> every time when I met the problem and let me know I am not alone.</w:t>
      </w:r>
    </w:p>
    <w:p w14:paraId="31DCDF87" w14:textId="1082C6F4" w:rsidR="00162937" w:rsidRDefault="00CD2B0B" w:rsidP="00943C9E">
      <w:pPr>
        <w:widowControl/>
        <w:jc w:val="left"/>
        <w:rPr>
          <w:rFonts w:ascii="Tahoma" w:hAnsi="Tahoma" w:cs="Tahoma"/>
          <w:sz w:val="22"/>
        </w:rPr>
      </w:pPr>
      <w:r>
        <w:rPr>
          <w:rFonts w:ascii="Tahoma" w:hAnsi="Tahoma" w:cs="Tahoma"/>
          <w:sz w:val="22"/>
        </w:rPr>
        <w:t xml:space="preserve">Secondly, I want to thank my father </w:t>
      </w:r>
      <w:proofErr w:type="spellStart"/>
      <w:r>
        <w:rPr>
          <w:rFonts w:ascii="Tahoma" w:hAnsi="Tahoma" w:cs="Tahoma"/>
          <w:sz w:val="22"/>
        </w:rPr>
        <w:t>Zhengwei</w:t>
      </w:r>
      <w:proofErr w:type="spellEnd"/>
      <w:r>
        <w:rPr>
          <w:rFonts w:ascii="Tahoma" w:hAnsi="Tahoma" w:cs="Tahoma"/>
          <w:sz w:val="22"/>
        </w:rPr>
        <w:t xml:space="preserve"> Feng and </w:t>
      </w:r>
      <w:r w:rsidR="00DA6508">
        <w:rPr>
          <w:rFonts w:ascii="Tahoma" w:hAnsi="Tahoma" w:cs="Tahoma"/>
          <w:sz w:val="22"/>
        </w:rPr>
        <w:t xml:space="preserve">mother </w:t>
      </w:r>
      <w:proofErr w:type="spellStart"/>
      <w:r>
        <w:rPr>
          <w:rFonts w:ascii="Tahoma" w:hAnsi="Tahoma" w:cs="Tahoma"/>
          <w:sz w:val="22"/>
        </w:rPr>
        <w:t>Xueyan</w:t>
      </w:r>
      <w:proofErr w:type="spellEnd"/>
      <w:r>
        <w:rPr>
          <w:rFonts w:ascii="Tahoma" w:hAnsi="Tahoma" w:cs="Tahoma"/>
          <w:sz w:val="22"/>
        </w:rPr>
        <w:t xml:space="preserve"> Wu. They </w:t>
      </w:r>
      <w:r w:rsidRPr="00CD2B0B">
        <w:rPr>
          <w:rFonts w:ascii="Tahoma" w:hAnsi="Tahoma" w:cs="Tahoma"/>
          <w:sz w:val="22"/>
        </w:rPr>
        <w:t>give me meticulous care and education</w:t>
      </w:r>
      <w:r>
        <w:rPr>
          <w:rFonts w:ascii="Tahoma" w:hAnsi="Tahoma" w:cs="Tahoma"/>
          <w:sz w:val="22"/>
        </w:rPr>
        <w:t xml:space="preserve"> throughout my life. As they are also my teachers in the middle school, I hope they will be proud of me when they see the article.</w:t>
      </w:r>
    </w:p>
    <w:p w14:paraId="610CF362" w14:textId="5540D789" w:rsidR="00CD2B0B" w:rsidRDefault="00CD2B0B" w:rsidP="00CD2B0B">
      <w:pPr>
        <w:widowControl/>
        <w:rPr>
          <w:rFonts w:ascii="Tahoma" w:hAnsi="Tahoma" w:cs="Tahoma"/>
          <w:sz w:val="22"/>
        </w:rPr>
        <w:sectPr w:rsidR="00CD2B0B">
          <w:pgSz w:w="11906" w:h="16838"/>
          <w:pgMar w:top="1440" w:right="1800" w:bottom="1440" w:left="1800" w:header="851" w:footer="992" w:gutter="0"/>
          <w:cols w:space="425"/>
          <w:docGrid w:type="lines" w:linePitch="312"/>
        </w:sectPr>
      </w:pPr>
      <w:r>
        <w:rPr>
          <w:rFonts w:ascii="Tahoma" w:hAnsi="Tahoma" w:cs="Tahoma"/>
          <w:sz w:val="22"/>
        </w:rPr>
        <w:t xml:space="preserve">Lastly, I need to thank my friend, </w:t>
      </w:r>
      <w:proofErr w:type="spellStart"/>
      <w:r w:rsidR="00B1209D">
        <w:rPr>
          <w:rFonts w:ascii="Tahoma" w:hAnsi="Tahoma" w:cs="Tahoma"/>
          <w:sz w:val="22"/>
        </w:rPr>
        <w:t>J</w:t>
      </w:r>
      <w:r>
        <w:rPr>
          <w:rFonts w:ascii="Tahoma" w:hAnsi="Tahoma" w:cs="Tahoma"/>
          <w:sz w:val="22"/>
        </w:rPr>
        <w:t>unjie</w:t>
      </w:r>
      <w:proofErr w:type="spellEnd"/>
      <w:r>
        <w:rPr>
          <w:rFonts w:ascii="Tahoma" w:hAnsi="Tahoma" w:cs="Tahoma"/>
          <w:sz w:val="22"/>
        </w:rPr>
        <w:t xml:space="preserve"> Li. I was inspired many times from the discussion with him and the academic articles he recommends are worthful.</w:t>
      </w:r>
      <w:r w:rsidR="00DA6508">
        <w:rPr>
          <w:rFonts w:ascii="Tahoma" w:hAnsi="Tahoma" w:cs="Tahoma"/>
          <w:sz w:val="22"/>
        </w:rPr>
        <w:t xml:space="preserve"> In addition, </w:t>
      </w:r>
      <w:bookmarkStart w:id="6" w:name="OLE_LINK7"/>
      <w:r w:rsidR="00DA6508">
        <w:rPr>
          <w:rFonts w:ascii="Tahoma" w:hAnsi="Tahoma" w:cs="Tahoma"/>
          <w:sz w:val="22"/>
        </w:rPr>
        <w:t>he warm</w:t>
      </w:r>
      <w:r w:rsidR="00361F8E">
        <w:rPr>
          <w:rFonts w:ascii="Tahoma" w:hAnsi="Tahoma" w:cs="Tahoma"/>
          <w:sz w:val="22"/>
        </w:rPr>
        <w:t>s</w:t>
      </w:r>
      <w:r w:rsidR="00DA6508">
        <w:rPr>
          <w:rFonts w:ascii="Tahoma" w:hAnsi="Tahoma" w:cs="Tahoma"/>
          <w:sz w:val="22"/>
        </w:rPr>
        <w:t xml:space="preserve"> and cheer</w:t>
      </w:r>
      <w:r w:rsidR="00361F8E">
        <w:rPr>
          <w:rFonts w:ascii="Tahoma" w:hAnsi="Tahoma" w:cs="Tahoma"/>
          <w:sz w:val="22"/>
        </w:rPr>
        <w:t>s</w:t>
      </w:r>
      <w:r w:rsidR="00DA6508">
        <w:rPr>
          <w:rFonts w:ascii="Tahoma" w:hAnsi="Tahoma" w:cs="Tahoma"/>
          <w:sz w:val="22"/>
        </w:rPr>
        <w:t xml:space="preserve"> me up during my hard time.</w:t>
      </w:r>
      <w:bookmarkEnd w:id="6"/>
    </w:p>
    <w:p w14:paraId="530A93B1" w14:textId="6D8D4E97" w:rsidR="00162937" w:rsidRDefault="00162937" w:rsidP="00943C9E">
      <w:pPr>
        <w:widowControl/>
        <w:jc w:val="left"/>
        <w:rPr>
          <w:rFonts w:ascii="Tahoma" w:hAnsi="Tahoma" w:cs="Tahoma"/>
          <w:sz w:val="22"/>
        </w:rPr>
        <w:sectPr w:rsidR="00162937">
          <w:pgSz w:w="11906" w:h="16838"/>
          <w:pgMar w:top="1440" w:right="1800" w:bottom="1440" w:left="1800" w:header="851" w:footer="992" w:gutter="0"/>
          <w:cols w:space="425"/>
          <w:docGrid w:type="lines" w:linePitch="312"/>
        </w:sectPr>
      </w:pPr>
    </w:p>
    <w:p w14:paraId="6ED59418" w14:textId="11774823" w:rsidR="006E0578" w:rsidRDefault="006E0578" w:rsidP="00627DEA">
      <w:pPr>
        <w:pStyle w:val="Heading2"/>
        <w:numPr>
          <w:ilvl w:val="0"/>
          <w:numId w:val="12"/>
        </w:numPr>
        <w:rPr>
          <w:rFonts w:ascii="Tahoma" w:hAnsi="Tahoma" w:cs="Tahoma"/>
          <w:b w:val="0"/>
          <w:bCs w:val="0"/>
        </w:rPr>
      </w:pPr>
      <w:bookmarkStart w:id="7" w:name="_Toc80656359"/>
      <w:r>
        <w:rPr>
          <w:rFonts w:ascii="Tahoma" w:hAnsi="Tahoma" w:cs="Tahoma"/>
          <w:b w:val="0"/>
          <w:bCs w:val="0"/>
        </w:rPr>
        <w:lastRenderedPageBreak/>
        <w:t>Introduction</w:t>
      </w:r>
      <w:bookmarkEnd w:id="7"/>
    </w:p>
    <w:p w14:paraId="7BE4A092" w14:textId="0DC0C127" w:rsidR="00C509E7" w:rsidRPr="002D6A5B" w:rsidRDefault="006E0578" w:rsidP="007E2D11">
      <w:pPr>
        <w:rPr>
          <w:rFonts w:ascii="Tahoma" w:hAnsi="Tahoma" w:cs="Tahoma"/>
          <w:sz w:val="22"/>
        </w:rPr>
      </w:pPr>
      <w:bookmarkStart w:id="8" w:name="OLE_LINK5"/>
      <w:r w:rsidRPr="006E0578">
        <w:rPr>
          <w:rFonts w:ascii="Tahoma" w:hAnsi="Tahoma" w:cs="Tahoma"/>
          <w:sz w:val="22"/>
        </w:rPr>
        <w:t>Many government programs consider IMD a reliable technique to quantify the geographical variation of deprivation and use it as a guide to allocate resources. The Oxford University team pointed out that about 1% of all government spending refers to the IMD (OCSI, 2011). Thus, it’s necessary to have a cautious and precise inspect</w:t>
      </w:r>
      <w:r w:rsidR="009A1603">
        <w:rPr>
          <w:rFonts w:ascii="Tahoma" w:hAnsi="Tahoma" w:cs="Tahoma"/>
          <w:sz w:val="22"/>
        </w:rPr>
        <w:t>ion</w:t>
      </w:r>
      <w:r w:rsidRPr="006E0578">
        <w:rPr>
          <w:rFonts w:ascii="Tahoma" w:hAnsi="Tahoma" w:cs="Tahoma"/>
          <w:sz w:val="22"/>
        </w:rPr>
        <w:t xml:space="preserve"> </w:t>
      </w:r>
      <w:r w:rsidR="009A1603">
        <w:rPr>
          <w:rFonts w:ascii="Tahoma" w:hAnsi="Tahoma" w:cs="Tahoma"/>
          <w:sz w:val="22"/>
        </w:rPr>
        <w:t>of</w:t>
      </w:r>
      <w:r w:rsidRPr="006E0578">
        <w:rPr>
          <w:rFonts w:ascii="Tahoma" w:hAnsi="Tahoma" w:cs="Tahoma"/>
          <w:sz w:val="22"/>
        </w:rPr>
        <w:t xml:space="preserve"> the mechanism of IMD</w:t>
      </w:r>
      <w:r w:rsidR="007E2D11">
        <w:rPr>
          <w:rFonts w:ascii="Tahoma" w:hAnsi="Tahoma" w:cs="Tahoma"/>
          <w:sz w:val="22"/>
        </w:rPr>
        <w:t xml:space="preserve">. Additionally, </w:t>
      </w:r>
      <w:r w:rsidRPr="00906E63">
        <w:rPr>
          <w:rFonts w:ascii="Tahoma" w:hAnsi="Tahoma" w:cs="Tahoma"/>
          <w:sz w:val="22"/>
        </w:rPr>
        <w:t xml:space="preserve">IMD </w:t>
      </w:r>
      <w:r w:rsidR="007E2D11" w:rsidRPr="00906E63">
        <w:rPr>
          <w:rFonts w:ascii="Tahoma" w:hAnsi="Tahoma" w:cs="Tahoma"/>
          <w:sz w:val="22"/>
        </w:rPr>
        <w:t>is derived from the composition of seven domain scores. It allocates</w:t>
      </w:r>
      <w:r w:rsidRPr="00906E63">
        <w:rPr>
          <w:rFonts w:ascii="Tahoma" w:hAnsi="Tahoma" w:cs="Tahoma"/>
          <w:sz w:val="22"/>
        </w:rPr>
        <w:t xml:space="preserve"> the </w:t>
      </w:r>
      <w:r w:rsidR="007E2D11" w:rsidRPr="00906E63">
        <w:rPr>
          <w:rFonts w:ascii="Tahoma" w:hAnsi="Tahoma" w:cs="Tahoma"/>
          <w:sz w:val="22"/>
        </w:rPr>
        <w:t>fixed</w:t>
      </w:r>
      <w:r w:rsidRPr="00906E63">
        <w:rPr>
          <w:rFonts w:ascii="Tahoma" w:hAnsi="Tahoma" w:cs="Tahoma"/>
          <w:sz w:val="22"/>
        </w:rPr>
        <w:t xml:space="preserve"> weight </w:t>
      </w:r>
      <w:r w:rsidR="007E2D11" w:rsidRPr="00906E63">
        <w:rPr>
          <w:rFonts w:ascii="Tahoma" w:hAnsi="Tahoma" w:cs="Tahoma"/>
          <w:sz w:val="22"/>
        </w:rPr>
        <w:t>from</w:t>
      </w:r>
      <w:r w:rsidRPr="00906E63">
        <w:rPr>
          <w:rFonts w:ascii="Tahoma" w:hAnsi="Tahoma" w:cs="Tahoma"/>
          <w:sz w:val="22"/>
        </w:rPr>
        <w:t xml:space="preserve"> the seven domains for each </w:t>
      </w:r>
      <w:r w:rsidR="007E2D11" w:rsidRPr="00906E63">
        <w:rPr>
          <w:rFonts w:ascii="Tahoma" w:hAnsi="Tahoma" w:cs="Tahoma"/>
          <w:sz w:val="22"/>
        </w:rPr>
        <w:t xml:space="preserve">LSOA </w:t>
      </w:r>
      <w:r w:rsidRPr="00906E63">
        <w:rPr>
          <w:rFonts w:ascii="Tahoma" w:hAnsi="Tahoma" w:cs="Tahoma"/>
          <w:sz w:val="22"/>
        </w:rPr>
        <w:t>area</w:t>
      </w:r>
      <w:r w:rsidR="007E2D11" w:rsidRPr="00906E63">
        <w:rPr>
          <w:rFonts w:ascii="Tahoma" w:hAnsi="Tahoma" w:cs="Tahoma"/>
          <w:sz w:val="22"/>
        </w:rPr>
        <w:t xml:space="preserve"> and</w:t>
      </w:r>
      <w:r w:rsidRPr="00906E63">
        <w:rPr>
          <w:rFonts w:ascii="Tahoma" w:hAnsi="Tahoma" w:cs="Tahoma"/>
          <w:sz w:val="22"/>
        </w:rPr>
        <w:t xml:space="preserve"> </w:t>
      </w:r>
      <w:r w:rsidR="00906E63" w:rsidRPr="00906E63">
        <w:rPr>
          <w:rFonts w:ascii="Tahoma" w:hAnsi="Tahoma" w:cs="Tahoma"/>
          <w:sz w:val="22"/>
        </w:rPr>
        <w:t xml:space="preserve">this </w:t>
      </w:r>
      <w:r w:rsidRPr="00906E63">
        <w:rPr>
          <w:rFonts w:ascii="Tahoma" w:hAnsi="Tahoma" w:cs="Tahoma"/>
          <w:sz w:val="22"/>
        </w:rPr>
        <w:t xml:space="preserve">may </w:t>
      </w:r>
      <w:r w:rsidR="00906E63" w:rsidRPr="00906E63">
        <w:rPr>
          <w:rFonts w:ascii="Tahoma" w:hAnsi="Tahoma" w:cs="Tahoma"/>
          <w:sz w:val="22"/>
        </w:rPr>
        <w:t>induce</w:t>
      </w:r>
      <w:r w:rsidRPr="00906E63">
        <w:rPr>
          <w:rFonts w:ascii="Tahoma" w:hAnsi="Tahoma" w:cs="Tahoma"/>
          <w:sz w:val="22"/>
        </w:rPr>
        <w:t xml:space="preserve"> us to think </w:t>
      </w:r>
      <w:r w:rsidR="007E2D11" w:rsidRPr="00906E63">
        <w:rPr>
          <w:rFonts w:ascii="Tahoma" w:hAnsi="Tahoma" w:cs="Tahoma"/>
          <w:sz w:val="22"/>
        </w:rPr>
        <w:t>that</w:t>
      </w:r>
      <w:r w:rsidRPr="00906E63">
        <w:rPr>
          <w:rFonts w:ascii="Tahoma" w:hAnsi="Tahoma" w:cs="Tahoma"/>
          <w:sz w:val="22"/>
        </w:rPr>
        <w:t xml:space="preserve"> the importance of the seven fields is in </w:t>
      </w:r>
      <w:r w:rsidR="00906E63" w:rsidRPr="00906E63">
        <w:rPr>
          <w:rFonts w:ascii="Tahoma" w:hAnsi="Tahoma" w:cs="Tahoma"/>
          <w:sz w:val="22"/>
        </w:rPr>
        <w:t xml:space="preserve">the same </w:t>
      </w:r>
      <w:r w:rsidRPr="00906E63">
        <w:rPr>
          <w:rFonts w:ascii="Tahoma" w:hAnsi="Tahoma" w:cs="Tahoma"/>
          <w:sz w:val="22"/>
        </w:rPr>
        <w:t>pattern among all the</w:t>
      </w:r>
      <w:r w:rsidR="007E2D11" w:rsidRPr="00906E63">
        <w:rPr>
          <w:rFonts w:ascii="Tahoma" w:hAnsi="Tahoma" w:cs="Tahoma"/>
          <w:sz w:val="22"/>
        </w:rPr>
        <w:t>se</w:t>
      </w:r>
      <w:r w:rsidRPr="00906E63">
        <w:rPr>
          <w:rFonts w:ascii="Tahoma" w:hAnsi="Tahoma" w:cs="Tahoma"/>
          <w:sz w:val="22"/>
        </w:rPr>
        <w:t xml:space="preserve"> areas</w:t>
      </w:r>
      <w:r w:rsidR="00906E63">
        <w:rPr>
          <w:rFonts w:ascii="Tahoma" w:hAnsi="Tahoma" w:cs="Tahoma"/>
          <w:sz w:val="22"/>
        </w:rPr>
        <w:t xml:space="preserve"> (</w:t>
      </w:r>
      <w:r w:rsidR="00906E63" w:rsidRPr="00F649E7">
        <w:rPr>
          <w:rFonts w:ascii="Tahoma" w:hAnsi="Tahoma" w:cs="Tahoma"/>
          <w:sz w:val="22"/>
        </w:rPr>
        <w:t xml:space="preserve">like </w:t>
      </w:r>
      <w:r w:rsidRPr="00F649E7">
        <w:rPr>
          <w:rFonts w:ascii="Tahoma" w:hAnsi="Tahoma" w:cs="Tahoma"/>
          <w:sz w:val="22"/>
        </w:rPr>
        <w:t xml:space="preserve">the income deprivation </w:t>
      </w:r>
      <w:r w:rsidR="00906E63" w:rsidRPr="00F649E7">
        <w:rPr>
          <w:rFonts w:ascii="Tahoma" w:hAnsi="Tahoma" w:cs="Tahoma"/>
          <w:sz w:val="22"/>
        </w:rPr>
        <w:t xml:space="preserve">would always </w:t>
      </w:r>
      <w:r w:rsidRPr="00F649E7">
        <w:rPr>
          <w:rFonts w:ascii="Tahoma" w:hAnsi="Tahoma" w:cs="Tahoma"/>
          <w:sz w:val="22"/>
        </w:rPr>
        <w:t>play 22.5% of the importance of the overall deprivation</w:t>
      </w:r>
      <w:r w:rsidR="00906E63" w:rsidRPr="00F649E7">
        <w:rPr>
          <w:rFonts w:ascii="Tahoma" w:hAnsi="Tahoma" w:cs="Tahoma"/>
          <w:sz w:val="22"/>
        </w:rPr>
        <w:t xml:space="preserve"> in all small areas)</w:t>
      </w:r>
      <w:r w:rsidR="00F649E7">
        <w:rPr>
          <w:rFonts w:ascii="Tahoma" w:hAnsi="Tahoma" w:cs="Tahoma"/>
          <w:sz w:val="22"/>
        </w:rPr>
        <w:t>.</w:t>
      </w:r>
      <w:r w:rsidRPr="00F649E7">
        <w:rPr>
          <w:rFonts w:ascii="Tahoma" w:hAnsi="Tahoma" w:cs="Tahoma"/>
          <w:sz w:val="22"/>
        </w:rPr>
        <w:t xml:space="preserve"> </w:t>
      </w:r>
      <w:r w:rsidR="00F649E7">
        <w:rPr>
          <w:rFonts w:ascii="Tahoma" w:hAnsi="Tahoma" w:cs="Tahoma"/>
          <w:sz w:val="22"/>
        </w:rPr>
        <w:t xml:space="preserve">However, </w:t>
      </w:r>
      <w:r w:rsidR="00335DC7">
        <w:rPr>
          <w:rFonts w:ascii="Tahoma" w:hAnsi="Tahoma" w:cs="Tahoma"/>
          <w:sz w:val="22"/>
        </w:rPr>
        <w:t>just like the government needs different s</w:t>
      </w:r>
      <w:r w:rsidR="009A1603">
        <w:rPr>
          <w:rFonts w:ascii="Tahoma" w:hAnsi="Tahoma" w:cs="Tahoma"/>
          <w:sz w:val="22"/>
        </w:rPr>
        <w:t>t</w:t>
      </w:r>
      <w:r w:rsidR="00335DC7">
        <w:rPr>
          <w:rFonts w:ascii="Tahoma" w:hAnsi="Tahoma" w:cs="Tahoma"/>
          <w:sz w:val="22"/>
        </w:rPr>
        <w:t xml:space="preserve">rategies to tackle the same set of problems according to </w:t>
      </w:r>
      <w:r w:rsidR="00425470">
        <w:rPr>
          <w:rFonts w:ascii="Tahoma" w:hAnsi="Tahoma" w:cs="Tahoma"/>
          <w:sz w:val="22"/>
        </w:rPr>
        <w:t>each district’s</w:t>
      </w:r>
      <w:r w:rsidR="00335DC7">
        <w:rPr>
          <w:rFonts w:ascii="Tahoma" w:hAnsi="Tahoma" w:cs="Tahoma"/>
          <w:sz w:val="22"/>
        </w:rPr>
        <w:t xml:space="preserve"> local condition</w:t>
      </w:r>
      <w:r w:rsidR="00425470">
        <w:rPr>
          <w:rFonts w:ascii="Tahoma" w:hAnsi="Tahoma" w:cs="Tahoma"/>
          <w:sz w:val="22"/>
        </w:rPr>
        <w:t xml:space="preserve">. The main contribution to deprivation in seven domains </w:t>
      </w:r>
      <w:r w:rsidR="00CD2B0B">
        <w:rPr>
          <w:rFonts w:ascii="Tahoma" w:hAnsi="Tahoma" w:cs="Tahoma"/>
          <w:sz w:val="22"/>
        </w:rPr>
        <w:t>is</w:t>
      </w:r>
      <w:r w:rsidR="00425470">
        <w:rPr>
          <w:rFonts w:ascii="Tahoma" w:hAnsi="Tahoma" w:cs="Tahoma"/>
          <w:sz w:val="22"/>
        </w:rPr>
        <w:t xml:space="preserve"> also likely to vary in different areas. </w:t>
      </w:r>
      <w:r w:rsidR="00D803A2">
        <w:rPr>
          <w:rFonts w:ascii="Tahoma" w:hAnsi="Tahoma" w:cs="Tahoma"/>
          <w:sz w:val="22"/>
        </w:rPr>
        <w:t xml:space="preserve">Moreover, </w:t>
      </w:r>
      <w:r w:rsidR="00D803A2" w:rsidRPr="002D6A5B">
        <w:rPr>
          <w:rFonts w:ascii="Tahoma" w:hAnsi="Tahoma" w:cs="Tahoma"/>
          <w:sz w:val="22"/>
        </w:rPr>
        <w:t xml:space="preserve">knowing this variation is significant, because realizing how deprived </w:t>
      </w:r>
      <w:r w:rsidR="0012246C" w:rsidRPr="002D6A5B">
        <w:rPr>
          <w:rFonts w:ascii="Tahoma" w:hAnsi="Tahoma" w:cs="Tahoma"/>
          <w:sz w:val="22"/>
        </w:rPr>
        <w:t>each</w:t>
      </w:r>
      <w:r w:rsidR="00D803A2" w:rsidRPr="002D6A5B">
        <w:rPr>
          <w:rFonts w:ascii="Tahoma" w:hAnsi="Tahoma" w:cs="Tahoma"/>
          <w:sz w:val="22"/>
        </w:rPr>
        <w:t xml:space="preserve"> area </w:t>
      </w:r>
      <w:r w:rsidR="00CD2B0B">
        <w:rPr>
          <w:rFonts w:ascii="Tahoma" w:hAnsi="Tahoma" w:cs="Tahoma"/>
          <w:sz w:val="22"/>
        </w:rPr>
        <w:t xml:space="preserve">is </w:t>
      </w:r>
      <w:r w:rsidR="00CD2B0B" w:rsidRPr="002D6A5B">
        <w:rPr>
          <w:rFonts w:ascii="Tahoma" w:hAnsi="Tahoma" w:cs="Tahoma"/>
          <w:sz w:val="22"/>
        </w:rPr>
        <w:t xml:space="preserve">only </w:t>
      </w:r>
      <w:r w:rsidR="00D803A2" w:rsidRPr="002D6A5B">
        <w:rPr>
          <w:rFonts w:ascii="Tahoma" w:hAnsi="Tahoma" w:cs="Tahoma"/>
          <w:sz w:val="22"/>
        </w:rPr>
        <w:t xml:space="preserve">can give the policymaker </w:t>
      </w:r>
      <w:r w:rsidR="0012246C" w:rsidRPr="002D6A5B">
        <w:rPr>
          <w:rFonts w:ascii="Tahoma" w:hAnsi="Tahoma" w:cs="Tahoma" w:hint="eastAsia"/>
          <w:sz w:val="22"/>
        </w:rPr>
        <w:t>an</w:t>
      </w:r>
      <w:r w:rsidR="0012246C" w:rsidRPr="002D6A5B">
        <w:rPr>
          <w:rFonts w:ascii="Tahoma" w:hAnsi="Tahoma" w:cs="Tahoma"/>
          <w:sz w:val="22"/>
        </w:rPr>
        <w:t xml:space="preserve"> idea </w:t>
      </w:r>
      <w:r w:rsidR="00C509E7" w:rsidRPr="002D6A5B">
        <w:rPr>
          <w:rFonts w:ascii="Tahoma" w:hAnsi="Tahoma" w:cs="Tahoma"/>
          <w:sz w:val="22"/>
        </w:rPr>
        <w:t>about fund distributi</w:t>
      </w:r>
      <w:r w:rsidR="00CD2B0B">
        <w:rPr>
          <w:rFonts w:ascii="Tahoma" w:hAnsi="Tahoma" w:cs="Tahoma"/>
          <w:sz w:val="22"/>
        </w:rPr>
        <w:t>on</w:t>
      </w:r>
      <w:r w:rsidR="00C509E7" w:rsidRPr="002D6A5B">
        <w:rPr>
          <w:rFonts w:ascii="Tahoma" w:hAnsi="Tahoma" w:cs="Tahoma"/>
          <w:sz w:val="22"/>
        </w:rPr>
        <w:t xml:space="preserve"> </w:t>
      </w:r>
      <w:r w:rsidR="0012246C" w:rsidRPr="002D6A5B">
        <w:rPr>
          <w:rFonts w:ascii="Tahoma" w:hAnsi="Tahoma" w:cs="Tahoma"/>
          <w:sz w:val="22"/>
        </w:rPr>
        <w:t xml:space="preserve">among areas. </w:t>
      </w:r>
      <w:r w:rsidR="00C509E7" w:rsidRPr="002D6A5B">
        <w:rPr>
          <w:rFonts w:ascii="Tahoma" w:hAnsi="Tahoma" w:cs="Tahoma"/>
          <w:sz w:val="22"/>
        </w:rPr>
        <w:t>Nevertheless, which domain</w:t>
      </w:r>
      <w:r w:rsidR="00CD2B0B">
        <w:rPr>
          <w:rFonts w:ascii="Tahoma" w:hAnsi="Tahoma" w:cs="Tahoma"/>
          <w:sz w:val="22"/>
        </w:rPr>
        <w:t>s</w:t>
      </w:r>
      <w:r w:rsidR="00C509E7" w:rsidRPr="002D6A5B">
        <w:rPr>
          <w:rFonts w:ascii="Tahoma" w:hAnsi="Tahoma" w:cs="Tahoma"/>
          <w:sz w:val="22"/>
        </w:rPr>
        <w:t xml:space="preserve"> are worth funding, </w:t>
      </w:r>
      <w:r w:rsidR="00D803A2" w:rsidRPr="002D6A5B">
        <w:rPr>
          <w:rFonts w:ascii="Tahoma" w:hAnsi="Tahoma" w:cs="Tahoma"/>
          <w:sz w:val="22"/>
        </w:rPr>
        <w:t xml:space="preserve">how to </w:t>
      </w:r>
      <w:r w:rsidR="00C509E7" w:rsidRPr="002D6A5B">
        <w:rPr>
          <w:rFonts w:ascii="Tahoma" w:hAnsi="Tahoma" w:cs="Tahoma"/>
          <w:sz w:val="22"/>
        </w:rPr>
        <w:t>better improve the overall situation of a certain region would need the</w:t>
      </w:r>
      <w:r w:rsidR="002D6A5B" w:rsidRPr="002D6A5B">
        <w:rPr>
          <w:rFonts w:ascii="Tahoma" w:hAnsi="Tahoma" w:cs="Tahoma"/>
          <w:sz w:val="22"/>
        </w:rPr>
        <w:t xml:space="preserve"> information</w:t>
      </w:r>
      <w:r w:rsidR="00C509E7" w:rsidRPr="002D6A5B">
        <w:rPr>
          <w:rFonts w:ascii="Tahoma" w:hAnsi="Tahoma" w:cs="Tahoma"/>
          <w:sz w:val="22"/>
        </w:rPr>
        <w:t xml:space="preserve"> from each </w:t>
      </w:r>
      <w:r w:rsidR="00CD2B0B" w:rsidRPr="002D6A5B">
        <w:rPr>
          <w:rFonts w:ascii="Tahoma" w:hAnsi="Tahoma" w:cs="Tahoma"/>
          <w:sz w:val="22"/>
        </w:rPr>
        <w:t>domain</w:t>
      </w:r>
      <w:r w:rsidR="002D6A5B" w:rsidRPr="002D6A5B">
        <w:rPr>
          <w:rFonts w:ascii="Tahoma" w:hAnsi="Tahoma" w:cs="Tahoma"/>
          <w:sz w:val="22"/>
        </w:rPr>
        <w:t xml:space="preserve">. </w:t>
      </w:r>
    </w:p>
    <w:p w14:paraId="6C7F75D1" w14:textId="5D3BD227" w:rsidR="006E0578" w:rsidRPr="00B7013B" w:rsidRDefault="00425470" w:rsidP="007E2D11">
      <w:pPr>
        <w:rPr>
          <w:rFonts w:ascii="Tahoma" w:hAnsi="Tahoma" w:cs="Tahoma"/>
          <w:sz w:val="22"/>
        </w:rPr>
      </w:pPr>
      <w:r w:rsidRPr="00B7013B">
        <w:rPr>
          <w:rFonts w:ascii="Tahoma" w:hAnsi="Tahoma" w:cs="Tahoma"/>
          <w:sz w:val="22"/>
        </w:rPr>
        <w:t>But</w:t>
      </w:r>
      <w:r w:rsidR="006E0578" w:rsidRPr="00B7013B">
        <w:rPr>
          <w:rFonts w:ascii="Tahoma" w:hAnsi="Tahoma" w:cs="Tahoma"/>
          <w:sz w:val="22"/>
        </w:rPr>
        <w:t xml:space="preserve"> how can we get the </w:t>
      </w:r>
      <w:r w:rsidRPr="00B7013B">
        <w:rPr>
          <w:rFonts w:ascii="Tahoma" w:hAnsi="Tahoma" w:cs="Tahoma"/>
          <w:sz w:val="22"/>
        </w:rPr>
        <w:t xml:space="preserve">exact </w:t>
      </w:r>
      <w:r w:rsidR="006E0578" w:rsidRPr="00B7013B">
        <w:rPr>
          <w:rFonts w:ascii="Tahoma" w:hAnsi="Tahoma" w:cs="Tahoma"/>
          <w:sz w:val="22"/>
        </w:rPr>
        <w:t>contribut</w:t>
      </w:r>
      <w:r w:rsidR="001E7B17" w:rsidRPr="00B7013B">
        <w:rPr>
          <w:rFonts w:ascii="Tahoma" w:hAnsi="Tahoma" w:cs="Tahoma"/>
          <w:sz w:val="22"/>
        </w:rPr>
        <w:t>ion for</w:t>
      </w:r>
      <w:r w:rsidR="006E0578" w:rsidRPr="00B7013B">
        <w:rPr>
          <w:rFonts w:ascii="Tahoma" w:hAnsi="Tahoma" w:cs="Tahoma"/>
          <w:sz w:val="22"/>
        </w:rPr>
        <w:t xml:space="preserve"> each deprivation domain</w:t>
      </w:r>
      <w:r w:rsidR="001E7B17" w:rsidRPr="00B7013B">
        <w:rPr>
          <w:rFonts w:ascii="Tahoma" w:hAnsi="Tahoma" w:cs="Tahoma"/>
          <w:sz w:val="22"/>
        </w:rPr>
        <w:t xml:space="preserve"> score</w:t>
      </w:r>
      <w:r w:rsidR="006E0578" w:rsidRPr="00B7013B">
        <w:rPr>
          <w:rFonts w:ascii="Tahoma" w:hAnsi="Tahoma" w:cs="Tahoma"/>
          <w:sz w:val="22"/>
        </w:rPr>
        <w:t xml:space="preserve"> to the final IMD score</w:t>
      </w:r>
      <w:r w:rsidR="00CD2B0B">
        <w:rPr>
          <w:rFonts w:ascii="Tahoma" w:hAnsi="Tahoma" w:cs="Tahoma"/>
          <w:sz w:val="22"/>
        </w:rPr>
        <w:t>,</w:t>
      </w:r>
      <w:r w:rsidR="001E7B17" w:rsidRPr="00B7013B">
        <w:rPr>
          <w:rFonts w:ascii="Tahoma" w:hAnsi="Tahoma" w:cs="Tahoma"/>
          <w:sz w:val="22"/>
        </w:rPr>
        <w:t xml:space="preserve"> given that the calculation is complex</w:t>
      </w:r>
      <w:r w:rsidR="00B7013B">
        <w:rPr>
          <w:rFonts w:ascii="Tahoma" w:hAnsi="Tahoma" w:cs="Tahoma"/>
          <w:sz w:val="22"/>
        </w:rPr>
        <w:t xml:space="preserve"> (</w:t>
      </w:r>
      <w:r w:rsidR="001E7B17" w:rsidRPr="00B7013B">
        <w:rPr>
          <w:rFonts w:ascii="Tahoma" w:hAnsi="Tahoma" w:cs="Tahoma"/>
          <w:sz w:val="22"/>
        </w:rPr>
        <w:t xml:space="preserve">standardized the </w:t>
      </w:r>
      <w:r w:rsidR="00B7013B" w:rsidRPr="00B7013B">
        <w:rPr>
          <w:rFonts w:ascii="Tahoma" w:hAnsi="Tahoma" w:cs="Tahoma"/>
          <w:sz w:val="22"/>
        </w:rPr>
        <w:t>domain scores</w:t>
      </w:r>
      <w:r w:rsidR="001E7B17" w:rsidRPr="00B7013B">
        <w:rPr>
          <w:rFonts w:ascii="Tahoma" w:hAnsi="Tahoma" w:cs="Tahoma"/>
          <w:sz w:val="22"/>
        </w:rPr>
        <w:t xml:space="preserve"> by ranking and </w:t>
      </w:r>
      <w:r w:rsidR="00B7013B" w:rsidRPr="00B7013B">
        <w:rPr>
          <w:rFonts w:ascii="Tahoma" w:hAnsi="Tahoma" w:cs="Tahoma"/>
          <w:sz w:val="22"/>
        </w:rPr>
        <w:t xml:space="preserve">then </w:t>
      </w:r>
      <w:r w:rsidR="001E7B17" w:rsidRPr="00B7013B">
        <w:rPr>
          <w:rFonts w:ascii="Tahoma" w:hAnsi="Tahoma" w:cs="Tahoma"/>
          <w:sz w:val="22"/>
        </w:rPr>
        <w:t>transforming to a specific exponential distribution based on their ranks</w:t>
      </w:r>
      <w:r w:rsidR="00B7013B">
        <w:rPr>
          <w:rFonts w:ascii="Tahoma" w:hAnsi="Tahoma" w:cs="Tahoma"/>
          <w:sz w:val="22"/>
        </w:rPr>
        <w:t>)</w:t>
      </w:r>
      <w:r w:rsidR="006E0578" w:rsidRPr="00B7013B">
        <w:rPr>
          <w:rFonts w:ascii="Tahoma" w:hAnsi="Tahoma" w:cs="Tahoma"/>
          <w:sz w:val="22"/>
        </w:rPr>
        <w:t xml:space="preserve">? </w:t>
      </w:r>
      <w:r w:rsidR="00B7013B" w:rsidRPr="00B7013B">
        <w:rPr>
          <w:rFonts w:ascii="Tahoma" w:hAnsi="Tahoma" w:cs="Tahoma"/>
          <w:sz w:val="22"/>
        </w:rPr>
        <w:t>Shapley value as an explanation method can help to handle it.</w:t>
      </w:r>
    </w:p>
    <w:p w14:paraId="70D7C94F" w14:textId="5B1725BD" w:rsidR="006E0578" w:rsidRPr="002D6A5B" w:rsidRDefault="002D6A5B" w:rsidP="006E0578">
      <w:pPr>
        <w:rPr>
          <w:rFonts w:ascii="Tahoma" w:hAnsi="Tahoma" w:cs="Tahoma"/>
          <w:sz w:val="22"/>
        </w:rPr>
      </w:pPr>
      <w:r w:rsidRPr="002D6A5B">
        <w:rPr>
          <w:rFonts w:ascii="Tahoma" w:hAnsi="Tahoma" w:cs="Tahoma"/>
          <w:sz w:val="22"/>
        </w:rPr>
        <w:t>To sum up, t</w:t>
      </w:r>
      <w:r w:rsidR="006E0578" w:rsidRPr="002D6A5B">
        <w:rPr>
          <w:rFonts w:ascii="Tahoma" w:hAnsi="Tahoma" w:cs="Tahoma"/>
          <w:sz w:val="22"/>
        </w:rPr>
        <w:t xml:space="preserve">his article aims </w:t>
      </w:r>
      <w:r w:rsidRPr="002D6A5B">
        <w:rPr>
          <w:rFonts w:ascii="Tahoma" w:hAnsi="Tahoma" w:cs="Tahoma"/>
          <w:sz w:val="22"/>
        </w:rPr>
        <w:t>to</w:t>
      </w:r>
      <w:r w:rsidR="006E0578" w:rsidRPr="002D6A5B">
        <w:rPr>
          <w:rFonts w:ascii="Tahoma" w:hAnsi="Tahoma" w:cs="Tahoma"/>
          <w:sz w:val="22"/>
        </w:rPr>
        <w:t xml:space="preserve"> evaluat</w:t>
      </w:r>
      <w:r w:rsidRPr="002D6A5B">
        <w:rPr>
          <w:rFonts w:ascii="Tahoma" w:hAnsi="Tahoma" w:cs="Tahoma"/>
          <w:sz w:val="22"/>
        </w:rPr>
        <w:t>e</w:t>
      </w:r>
      <w:r w:rsidR="006E0578" w:rsidRPr="002D6A5B">
        <w:rPr>
          <w:rFonts w:ascii="Tahoma" w:hAnsi="Tahoma" w:cs="Tahoma"/>
          <w:sz w:val="22"/>
        </w:rPr>
        <w:t xml:space="preserve"> the contributions of the seven domains to the final deprivation of each area</w:t>
      </w:r>
      <w:r w:rsidRPr="002D6A5B">
        <w:rPr>
          <w:rFonts w:ascii="Tahoma" w:hAnsi="Tahoma" w:cs="Tahoma"/>
          <w:sz w:val="22"/>
        </w:rPr>
        <w:t xml:space="preserve"> using </w:t>
      </w:r>
      <w:r w:rsidR="00CD2B0B" w:rsidRPr="002D6A5B">
        <w:rPr>
          <w:rFonts w:ascii="Tahoma" w:hAnsi="Tahoma" w:cs="Tahoma"/>
          <w:sz w:val="22"/>
        </w:rPr>
        <w:t>Shapley</w:t>
      </w:r>
      <w:r w:rsidRPr="002D6A5B">
        <w:rPr>
          <w:rFonts w:ascii="Tahoma" w:hAnsi="Tahoma" w:cs="Tahoma"/>
          <w:sz w:val="22"/>
        </w:rPr>
        <w:t xml:space="preserve"> value and compare the difference over areas</w:t>
      </w:r>
      <w:r w:rsidR="006E0578" w:rsidRPr="002D6A5B">
        <w:rPr>
          <w:rFonts w:ascii="Tahoma" w:hAnsi="Tahoma" w:cs="Tahoma"/>
          <w:sz w:val="22"/>
        </w:rPr>
        <w:t xml:space="preserve">. </w:t>
      </w:r>
      <w:r w:rsidRPr="002D6A5B">
        <w:rPr>
          <w:rFonts w:ascii="Tahoma" w:hAnsi="Tahoma" w:cs="Tahoma"/>
          <w:sz w:val="22"/>
        </w:rPr>
        <w:t xml:space="preserve">After </w:t>
      </w:r>
      <w:r w:rsidR="006E0578" w:rsidRPr="002D6A5B">
        <w:rPr>
          <w:rFonts w:ascii="Tahoma" w:hAnsi="Tahoma" w:cs="Tahoma"/>
          <w:sz w:val="22"/>
        </w:rPr>
        <w:t>ascrib</w:t>
      </w:r>
      <w:r w:rsidRPr="002D6A5B">
        <w:rPr>
          <w:rFonts w:ascii="Tahoma" w:hAnsi="Tahoma" w:cs="Tahoma"/>
          <w:sz w:val="22"/>
        </w:rPr>
        <w:t>ing</w:t>
      </w:r>
      <w:r w:rsidR="006E0578" w:rsidRPr="002D6A5B">
        <w:rPr>
          <w:rFonts w:ascii="Tahoma" w:hAnsi="Tahoma" w:cs="Tahoma"/>
          <w:sz w:val="22"/>
        </w:rPr>
        <w:t xml:space="preserve"> the effects to the specific seven domains, we can propose the targeted policies to different areas according to the deprivation of the specific domains.</w:t>
      </w:r>
    </w:p>
    <w:bookmarkEnd w:id="8"/>
    <w:p w14:paraId="565741AD" w14:textId="77777777" w:rsidR="006E0578" w:rsidRPr="006E0578" w:rsidRDefault="006E0578" w:rsidP="006E0578">
      <w:pPr>
        <w:rPr>
          <w:rFonts w:ascii="Tahoma" w:hAnsi="Tahoma" w:cs="Tahoma"/>
          <w:sz w:val="22"/>
        </w:rPr>
      </w:pPr>
    </w:p>
    <w:p w14:paraId="4B83E0C9" w14:textId="2BEE78A6" w:rsidR="0046650A" w:rsidRPr="0046650A" w:rsidRDefault="0046650A" w:rsidP="00627DEA">
      <w:pPr>
        <w:pStyle w:val="Heading2"/>
        <w:numPr>
          <w:ilvl w:val="0"/>
          <w:numId w:val="12"/>
        </w:numPr>
        <w:rPr>
          <w:rFonts w:ascii="Tahoma" w:hAnsi="Tahoma" w:cs="Tahoma"/>
          <w:b w:val="0"/>
          <w:bCs w:val="0"/>
        </w:rPr>
      </w:pPr>
      <w:bookmarkStart w:id="9" w:name="_Toc80656360"/>
      <w:r w:rsidRPr="0046650A">
        <w:rPr>
          <w:rFonts w:ascii="Tahoma" w:hAnsi="Tahoma" w:cs="Tahoma"/>
          <w:b w:val="0"/>
          <w:bCs w:val="0"/>
        </w:rPr>
        <w:t>Research question</w:t>
      </w:r>
      <w:bookmarkEnd w:id="9"/>
    </w:p>
    <w:p w14:paraId="1D5356EA" w14:textId="48EE5301" w:rsidR="0046650A" w:rsidRPr="0046650A" w:rsidRDefault="00C405A7" w:rsidP="0046650A">
      <w:pPr>
        <w:pStyle w:val="NormalWeb"/>
        <w:shd w:val="clear" w:color="auto" w:fill="FFFFFF"/>
        <w:spacing w:before="0" w:beforeAutospacing="0" w:after="240" w:afterAutospacing="0"/>
        <w:rPr>
          <w:rFonts w:ascii="Tahoma" w:eastAsiaTheme="minorEastAsia" w:hAnsi="Tahoma" w:cs="Tahoma"/>
          <w:kern w:val="2"/>
          <w:sz w:val="22"/>
          <w:szCs w:val="22"/>
        </w:rPr>
      </w:pPr>
      <w:r w:rsidRPr="00C405A7">
        <w:rPr>
          <w:rFonts w:ascii="Tahoma" w:eastAsiaTheme="minorEastAsia" w:hAnsi="Tahoma" w:cs="Tahoma"/>
          <w:kern w:val="2"/>
          <w:sz w:val="22"/>
          <w:szCs w:val="22"/>
        </w:rPr>
        <w:t xml:space="preserve">Are there variations of the contributions of seven deprivation domain scores to the </w:t>
      </w:r>
      <w:r w:rsidRPr="0046650A">
        <w:rPr>
          <w:rFonts w:ascii="Tahoma" w:eastAsiaTheme="minorEastAsia" w:hAnsi="Tahoma" w:cs="Tahoma"/>
          <w:kern w:val="2"/>
          <w:sz w:val="22"/>
          <w:szCs w:val="22"/>
        </w:rPr>
        <w:t>Index of Multiple Deprivation</w:t>
      </w:r>
      <w:r w:rsidRPr="00C405A7">
        <w:rPr>
          <w:rFonts w:ascii="Tahoma" w:eastAsiaTheme="minorEastAsia" w:hAnsi="Tahoma" w:cs="Tahoma"/>
          <w:kern w:val="2"/>
          <w:sz w:val="22"/>
          <w:szCs w:val="22"/>
        </w:rPr>
        <w:t xml:space="preserve"> </w:t>
      </w:r>
      <w:r>
        <w:rPr>
          <w:rFonts w:ascii="Tahoma" w:eastAsiaTheme="minorEastAsia" w:hAnsi="Tahoma" w:cs="Tahoma"/>
          <w:kern w:val="2"/>
          <w:sz w:val="22"/>
          <w:szCs w:val="22"/>
        </w:rPr>
        <w:t>(</w:t>
      </w:r>
      <w:r w:rsidRPr="00C405A7">
        <w:rPr>
          <w:rFonts w:ascii="Tahoma" w:eastAsiaTheme="minorEastAsia" w:hAnsi="Tahoma" w:cs="Tahoma"/>
          <w:kern w:val="2"/>
          <w:sz w:val="22"/>
          <w:szCs w:val="22"/>
        </w:rPr>
        <w:t>IMD</w:t>
      </w:r>
      <w:r>
        <w:rPr>
          <w:rFonts w:ascii="Tahoma" w:eastAsiaTheme="minorEastAsia" w:hAnsi="Tahoma" w:cs="Tahoma"/>
          <w:kern w:val="2"/>
          <w:sz w:val="22"/>
          <w:szCs w:val="22"/>
        </w:rPr>
        <w:t>)</w:t>
      </w:r>
      <w:r w:rsidRPr="00C405A7">
        <w:rPr>
          <w:rFonts w:ascii="Tahoma" w:eastAsiaTheme="minorEastAsia" w:hAnsi="Tahoma" w:cs="Tahoma"/>
          <w:kern w:val="2"/>
          <w:sz w:val="22"/>
          <w:szCs w:val="22"/>
        </w:rPr>
        <w:t xml:space="preserve"> across </w:t>
      </w:r>
      <w:r>
        <w:rPr>
          <w:rFonts w:ascii="Tahoma" w:eastAsiaTheme="minorEastAsia" w:hAnsi="Tahoma" w:cs="Tahoma"/>
          <w:kern w:val="2"/>
          <w:sz w:val="22"/>
          <w:szCs w:val="22"/>
        </w:rPr>
        <w:t>L</w:t>
      </w:r>
      <w:r w:rsidRPr="00C405A7">
        <w:rPr>
          <w:rFonts w:ascii="Tahoma" w:eastAsiaTheme="minorEastAsia" w:hAnsi="Tahoma" w:cs="Tahoma"/>
          <w:kern w:val="2"/>
          <w:sz w:val="22"/>
          <w:szCs w:val="22"/>
        </w:rPr>
        <w:t>SOAs</w:t>
      </w:r>
      <w:r>
        <w:rPr>
          <w:rFonts w:ascii="Tahoma" w:eastAsiaTheme="minorEastAsia" w:hAnsi="Tahoma" w:cs="Tahoma"/>
          <w:kern w:val="2"/>
          <w:sz w:val="22"/>
          <w:szCs w:val="22"/>
        </w:rPr>
        <w:t xml:space="preserve"> (</w:t>
      </w:r>
      <w:r w:rsidRPr="0046650A">
        <w:rPr>
          <w:rFonts w:ascii="Tahoma" w:eastAsiaTheme="minorEastAsia" w:hAnsi="Tahoma" w:cs="Tahoma"/>
          <w:kern w:val="2"/>
          <w:sz w:val="22"/>
          <w:szCs w:val="22"/>
        </w:rPr>
        <w:t>Lower-layer Super Output Area</w:t>
      </w:r>
      <w:r>
        <w:rPr>
          <w:rFonts w:ascii="Tahoma" w:eastAsiaTheme="minorEastAsia" w:hAnsi="Tahoma" w:cs="Tahoma" w:hint="eastAsia"/>
          <w:kern w:val="2"/>
          <w:sz w:val="22"/>
          <w:szCs w:val="22"/>
        </w:rPr>
        <w:t>s)</w:t>
      </w:r>
      <w:r w:rsidRPr="00C405A7">
        <w:rPr>
          <w:rFonts w:ascii="Tahoma" w:eastAsiaTheme="minorEastAsia" w:hAnsi="Tahoma" w:cs="Tahoma"/>
          <w:kern w:val="2"/>
          <w:sz w:val="22"/>
          <w:szCs w:val="22"/>
        </w:rPr>
        <w:t xml:space="preserve"> in England?</w:t>
      </w:r>
      <w:r w:rsidR="0046650A" w:rsidRPr="0046650A">
        <w:rPr>
          <w:rFonts w:ascii="Tahoma" w:eastAsiaTheme="minorEastAsia" w:hAnsi="Tahoma" w:cs="Tahoma"/>
          <w:kern w:val="2"/>
          <w:sz w:val="22"/>
          <w:szCs w:val="22"/>
        </w:rPr>
        <w:t xml:space="preserve"> </w:t>
      </w:r>
    </w:p>
    <w:p w14:paraId="7E29D18A" w14:textId="0C08918D" w:rsidR="0046650A" w:rsidRPr="0046650A" w:rsidRDefault="004D4D46" w:rsidP="0046650A">
      <w:pPr>
        <w:pStyle w:val="NormalWeb"/>
        <w:shd w:val="clear" w:color="auto" w:fill="FFFFFF"/>
        <w:spacing w:before="0" w:beforeAutospacing="0" w:after="240" w:afterAutospacing="0"/>
        <w:rPr>
          <w:rFonts w:ascii="Tahoma" w:eastAsiaTheme="minorEastAsia" w:hAnsi="Tahoma" w:cs="Tahoma"/>
          <w:kern w:val="2"/>
          <w:sz w:val="22"/>
          <w:szCs w:val="22"/>
        </w:rPr>
      </w:pPr>
      <w:r>
        <w:rPr>
          <w:rFonts w:ascii="Tahoma" w:eastAsiaTheme="minorEastAsia" w:hAnsi="Tahoma" w:cs="Tahoma"/>
          <w:kern w:val="2"/>
          <w:sz w:val="22"/>
          <w:szCs w:val="22"/>
        </w:rPr>
        <w:t>W</w:t>
      </w:r>
      <w:r w:rsidR="0046650A" w:rsidRPr="0046650A">
        <w:rPr>
          <w:rFonts w:ascii="Tahoma" w:eastAsiaTheme="minorEastAsia" w:hAnsi="Tahoma" w:cs="Tahoma"/>
          <w:kern w:val="2"/>
          <w:sz w:val="22"/>
          <w:szCs w:val="22"/>
        </w:rPr>
        <w:t xml:space="preserve">hat </w:t>
      </w:r>
      <w:r w:rsidR="00CD2B0B">
        <w:rPr>
          <w:rFonts w:ascii="Tahoma" w:eastAsiaTheme="minorEastAsia" w:hAnsi="Tahoma" w:cs="Tahoma"/>
          <w:kern w:val="2"/>
          <w:sz w:val="22"/>
          <w:szCs w:val="22"/>
        </w:rPr>
        <w:t xml:space="preserve">the </w:t>
      </w:r>
      <w:r w:rsidR="0046650A" w:rsidRPr="0046650A">
        <w:rPr>
          <w:rFonts w:ascii="Tahoma" w:eastAsiaTheme="minorEastAsia" w:hAnsi="Tahoma" w:cs="Tahoma"/>
          <w:kern w:val="2"/>
          <w:sz w:val="22"/>
          <w:szCs w:val="22"/>
        </w:rPr>
        <w:t>corresponding measurement could be take</w:t>
      </w:r>
      <w:r w:rsidR="0046650A">
        <w:rPr>
          <w:rFonts w:ascii="Tahoma" w:eastAsiaTheme="minorEastAsia" w:hAnsi="Tahoma" w:cs="Tahoma"/>
          <w:kern w:val="2"/>
          <w:sz w:val="22"/>
          <w:szCs w:val="22"/>
        </w:rPr>
        <w:t>n</w:t>
      </w:r>
      <w:r w:rsidR="0046650A" w:rsidRPr="0046650A">
        <w:rPr>
          <w:rFonts w:ascii="Tahoma" w:eastAsiaTheme="minorEastAsia" w:hAnsi="Tahoma" w:cs="Tahoma"/>
          <w:kern w:val="2"/>
          <w:sz w:val="22"/>
          <w:szCs w:val="22"/>
        </w:rPr>
        <w:t xml:space="preserve"> for policymakers to alleviate the problem brought by the </w:t>
      </w:r>
      <w:r w:rsidR="00254A9E">
        <w:rPr>
          <w:rFonts w:ascii="Tahoma" w:eastAsiaTheme="minorEastAsia" w:hAnsi="Tahoma" w:cs="Tahoma"/>
          <w:kern w:val="2"/>
          <w:sz w:val="22"/>
          <w:szCs w:val="22"/>
        </w:rPr>
        <w:t>deprivation</w:t>
      </w:r>
      <w:r w:rsidR="0046650A" w:rsidRPr="0046650A">
        <w:rPr>
          <w:rFonts w:ascii="Tahoma" w:eastAsiaTheme="minorEastAsia" w:hAnsi="Tahoma" w:cs="Tahoma"/>
          <w:kern w:val="2"/>
          <w:sz w:val="22"/>
          <w:szCs w:val="22"/>
        </w:rPr>
        <w:t xml:space="preserve"> </w:t>
      </w:r>
      <w:r>
        <w:rPr>
          <w:rFonts w:ascii="Tahoma" w:eastAsiaTheme="minorEastAsia" w:hAnsi="Tahoma" w:cs="Tahoma"/>
          <w:kern w:val="2"/>
          <w:sz w:val="22"/>
          <w:szCs w:val="22"/>
        </w:rPr>
        <w:t>that derived</w:t>
      </w:r>
      <w:r w:rsidR="0098685D">
        <w:rPr>
          <w:rFonts w:ascii="Tahoma" w:eastAsiaTheme="minorEastAsia" w:hAnsi="Tahoma" w:cs="Tahoma"/>
          <w:kern w:val="2"/>
          <w:sz w:val="22"/>
          <w:szCs w:val="22"/>
        </w:rPr>
        <w:t xml:space="preserve"> mainly</w:t>
      </w:r>
      <w:r>
        <w:rPr>
          <w:rFonts w:ascii="Tahoma" w:eastAsiaTheme="minorEastAsia" w:hAnsi="Tahoma" w:cs="Tahoma"/>
          <w:kern w:val="2"/>
          <w:sz w:val="22"/>
          <w:szCs w:val="22"/>
        </w:rPr>
        <w:t xml:space="preserve"> from </w:t>
      </w:r>
      <w:r w:rsidR="00CD2B0B">
        <w:rPr>
          <w:rFonts w:ascii="Tahoma" w:eastAsiaTheme="minorEastAsia" w:hAnsi="Tahoma" w:cs="Tahoma"/>
          <w:kern w:val="2"/>
          <w:sz w:val="22"/>
          <w:szCs w:val="22"/>
        </w:rPr>
        <w:t>specific</w:t>
      </w:r>
      <w:r>
        <w:rPr>
          <w:rFonts w:ascii="Tahoma" w:eastAsiaTheme="minorEastAsia" w:hAnsi="Tahoma" w:cs="Tahoma"/>
          <w:kern w:val="2"/>
          <w:sz w:val="22"/>
          <w:szCs w:val="22"/>
        </w:rPr>
        <w:t xml:space="preserve"> </w:t>
      </w:r>
      <w:r w:rsidR="00254A9E">
        <w:rPr>
          <w:rFonts w:ascii="Tahoma" w:eastAsiaTheme="minorEastAsia" w:hAnsi="Tahoma" w:cs="Tahoma"/>
          <w:kern w:val="2"/>
          <w:sz w:val="22"/>
          <w:szCs w:val="22"/>
        </w:rPr>
        <w:t>domains</w:t>
      </w:r>
      <w:r w:rsidR="0046650A" w:rsidRPr="0046650A">
        <w:rPr>
          <w:rFonts w:ascii="Tahoma" w:eastAsiaTheme="minorEastAsia" w:hAnsi="Tahoma" w:cs="Tahoma"/>
          <w:kern w:val="2"/>
          <w:sz w:val="22"/>
          <w:szCs w:val="22"/>
        </w:rPr>
        <w:t>?</w:t>
      </w:r>
    </w:p>
    <w:p w14:paraId="458100FB" w14:textId="46AB0D4B" w:rsidR="00E53754" w:rsidRDefault="00E53754" w:rsidP="00E53754">
      <w:pPr>
        <w:pStyle w:val="Heading2"/>
        <w:numPr>
          <w:ilvl w:val="0"/>
          <w:numId w:val="12"/>
        </w:numPr>
        <w:tabs>
          <w:tab w:val="num" w:pos="360"/>
        </w:tabs>
        <w:ind w:left="0" w:firstLine="0"/>
        <w:rPr>
          <w:rFonts w:ascii="Tahoma" w:hAnsi="Tahoma" w:cs="Tahoma"/>
          <w:b w:val="0"/>
          <w:bCs w:val="0"/>
        </w:rPr>
      </w:pPr>
      <w:bookmarkStart w:id="10" w:name="_Toc80656361"/>
      <w:bookmarkEnd w:id="5"/>
      <w:r w:rsidRPr="00746A48">
        <w:rPr>
          <w:rFonts w:ascii="Tahoma" w:hAnsi="Tahoma" w:cs="Tahoma"/>
          <w:b w:val="0"/>
          <w:bCs w:val="0"/>
        </w:rPr>
        <w:lastRenderedPageBreak/>
        <w:t>Literature Review</w:t>
      </w:r>
      <w:bookmarkEnd w:id="10"/>
    </w:p>
    <w:p w14:paraId="010F7A2C" w14:textId="42BE5FE9" w:rsidR="00E53754" w:rsidRPr="0046650A" w:rsidRDefault="00E53754" w:rsidP="00E53754">
      <w:pPr>
        <w:pStyle w:val="Heading3"/>
        <w:numPr>
          <w:ilvl w:val="1"/>
          <w:numId w:val="12"/>
        </w:numPr>
        <w:tabs>
          <w:tab w:val="num" w:pos="360"/>
        </w:tabs>
        <w:ind w:left="0" w:firstLine="0"/>
        <w:rPr>
          <w:rFonts w:ascii="Tahoma" w:hAnsi="Tahoma" w:cs="Tahoma"/>
        </w:rPr>
      </w:pPr>
      <w:bookmarkStart w:id="11" w:name="_Toc74832238"/>
      <w:bookmarkStart w:id="12" w:name="_Toc80656362"/>
      <w:r w:rsidRPr="0046650A">
        <w:rPr>
          <w:rFonts w:ascii="Tahoma" w:hAnsi="Tahoma" w:cs="Tahoma"/>
        </w:rPr>
        <w:t>IMD</w:t>
      </w:r>
      <w:bookmarkEnd w:id="11"/>
      <w:bookmarkEnd w:id="12"/>
    </w:p>
    <w:p w14:paraId="49CEAD6B" w14:textId="0B803970" w:rsidR="00E53754" w:rsidRDefault="00E53754" w:rsidP="00E53754">
      <w:pPr>
        <w:pStyle w:val="Heading4"/>
        <w:numPr>
          <w:ilvl w:val="2"/>
          <w:numId w:val="12"/>
        </w:numPr>
        <w:tabs>
          <w:tab w:val="num" w:pos="360"/>
        </w:tabs>
        <w:ind w:left="0" w:firstLine="0"/>
        <w:rPr>
          <w:rFonts w:ascii="Tahoma" w:hAnsi="Tahoma" w:cs="Tahoma"/>
          <w:b w:val="0"/>
          <w:bCs w:val="0"/>
        </w:rPr>
      </w:pPr>
      <w:bookmarkStart w:id="13" w:name="_Toc80656363"/>
      <w:r w:rsidRPr="0046650A">
        <w:rPr>
          <w:rFonts w:ascii="Tahoma" w:hAnsi="Tahoma" w:cs="Tahoma"/>
          <w:b w:val="0"/>
          <w:bCs w:val="0"/>
        </w:rPr>
        <w:t>The definition of IMD</w:t>
      </w:r>
      <w:bookmarkEnd w:id="13"/>
    </w:p>
    <w:p w14:paraId="18DFCDFF" w14:textId="7814BBEB" w:rsidR="00E53754" w:rsidRPr="00887267" w:rsidRDefault="00E53754" w:rsidP="00E53754">
      <w:pPr>
        <w:rPr>
          <w:rFonts w:ascii="Tahoma" w:hAnsi="Tahoma" w:cs="Tahoma"/>
          <w:sz w:val="22"/>
        </w:rPr>
      </w:pPr>
      <w:r w:rsidRPr="00887267">
        <w:rPr>
          <w:rFonts w:ascii="Tahoma" w:hAnsi="Tahoma" w:cs="Tahoma"/>
          <w:sz w:val="22"/>
        </w:rPr>
        <w:t>It is an interesting area to quantify the spatial variation of social and economic circumstances of different areas. One of the most famous attempts is the English government’s IMD, which measure</w:t>
      </w:r>
      <w:r>
        <w:rPr>
          <w:rFonts w:ascii="Tahoma" w:hAnsi="Tahoma" w:cs="Tahoma"/>
          <w:sz w:val="22"/>
        </w:rPr>
        <w:t>s</w:t>
      </w:r>
      <w:r w:rsidRPr="00887267">
        <w:rPr>
          <w:rFonts w:ascii="Tahoma" w:hAnsi="Tahoma" w:cs="Tahoma"/>
          <w:sz w:val="22"/>
        </w:rPr>
        <w:t xml:space="preserve"> deprivation in England locally. </w:t>
      </w:r>
      <w:r>
        <w:rPr>
          <w:rFonts w:ascii="Tahoma" w:hAnsi="Tahoma" w:cs="Tahoma"/>
          <w:sz w:val="22"/>
        </w:rPr>
        <w:t>I</w:t>
      </w:r>
      <w:r w:rsidR="00CD2B0B">
        <w:rPr>
          <w:rFonts w:ascii="Tahoma" w:hAnsi="Tahoma" w:cs="Tahoma"/>
          <w:sz w:val="22"/>
        </w:rPr>
        <w:t>t</w:t>
      </w:r>
      <w:r>
        <w:rPr>
          <w:rFonts w:ascii="Tahoma" w:hAnsi="Tahoma" w:cs="Tahoma"/>
          <w:sz w:val="22"/>
        </w:rPr>
        <w:t xml:space="preserve"> dissects deprivation to evaluate social welfare</w:t>
      </w:r>
      <w:r w:rsidR="00CD2B0B">
        <w:rPr>
          <w:rFonts w:ascii="Tahoma" w:hAnsi="Tahoma" w:cs="Tahoma"/>
          <w:sz w:val="22"/>
        </w:rPr>
        <w:t xml:space="preserve"> and </w:t>
      </w:r>
      <w:r>
        <w:rPr>
          <w:rFonts w:ascii="Tahoma" w:hAnsi="Tahoma" w:cs="Tahoma"/>
          <w:sz w:val="22"/>
        </w:rPr>
        <w:t>is considered as a combination of seven social and economic aspects by the English</w:t>
      </w:r>
      <w:r w:rsidR="00CD2B0B">
        <w:rPr>
          <w:rFonts w:ascii="Tahoma" w:hAnsi="Tahoma" w:cs="Tahoma"/>
          <w:sz w:val="22"/>
        </w:rPr>
        <w:t xml:space="preserve"> </w:t>
      </w:r>
      <w:r>
        <w:rPr>
          <w:rFonts w:ascii="Tahoma" w:hAnsi="Tahoma" w:cs="Tahoma"/>
          <w:sz w:val="22"/>
        </w:rPr>
        <w:t>government. Because of that,</w:t>
      </w:r>
      <w:r w:rsidRPr="00887267">
        <w:rPr>
          <w:rFonts w:ascii="Tahoma" w:hAnsi="Tahoma" w:cs="Tahoma"/>
          <w:sz w:val="22"/>
        </w:rPr>
        <w:t xml:space="preserve"> seven domain measure</w:t>
      </w:r>
      <w:r>
        <w:rPr>
          <w:rFonts w:ascii="Tahoma" w:hAnsi="Tahoma" w:cs="Tahoma"/>
          <w:sz w:val="22"/>
        </w:rPr>
        <w:t>ment</w:t>
      </w:r>
      <w:r w:rsidRPr="00887267">
        <w:rPr>
          <w:rFonts w:ascii="Tahoma" w:hAnsi="Tahoma" w:cs="Tahoma"/>
          <w:sz w:val="22"/>
        </w:rPr>
        <w:t>s of deprivation</w:t>
      </w:r>
      <w:r>
        <w:rPr>
          <w:rFonts w:ascii="Tahoma" w:hAnsi="Tahoma" w:cs="Tahoma"/>
          <w:sz w:val="22"/>
        </w:rPr>
        <w:t xml:space="preserve"> are developed, i</w:t>
      </w:r>
      <w:r w:rsidRPr="00887267">
        <w:rPr>
          <w:rFonts w:ascii="Tahoma" w:hAnsi="Tahoma" w:cs="Tahoma"/>
          <w:sz w:val="22"/>
        </w:rPr>
        <w:t>ncluding Income Deprivation; Employment Deprivation; Education, Skills and Training Deprivation; Health Deprivation and Disability; Crime; Barriers to Housing and Services; Living Environment Deprivation</w:t>
      </w:r>
      <w:r w:rsidR="00CD2B0B">
        <w:rPr>
          <w:rFonts w:ascii="Tahoma" w:hAnsi="Tahoma" w:cs="Tahoma"/>
          <w:sz w:val="22"/>
        </w:rPr>
        <w:t>, and</w:t>
      </w:r>
      <w:r>
        <w:rPr>
          <w:rFonts w:ascii="Tahoma" w:hAnsi="Tahoma" w:cs="Tahoma"/>
          <w:sz w:val="22"/>
        </w:rPr>
        <w:t xml:space="preserve"> </w:t>
      </w:r>
      <w:r w:rsidR="00CD2B0B">
        <w:rPr>
          <w:rFonts w:ascii="Tahoma" w:hAnsi="Tahoma" w:cs="Tahoma"/>
          <w:sz w:val="22"/>
        </w:rPr>
        <w:t>e</w:t>
      </w:r>
      <w:r>
        <w:rPr>
          <w:rFonts w:ascii="Tahoma" w:hAnsi="Tahoma" w:cs="Tahoma"/>
          <w:sz w:val="22"/>
        </w:rPr>
        <w:t xml:space="preserve">ach </w:t>
      </w:r>
      <w:r w:rsidR="00CD2B0B">
        <w:rPr>
          <w:rFonts w:ascii="Tahoma" w:hAnsi="Tahoma" w:cs="Tahoma"/>
          <w:sz w:val="22"/>
        </w:rPr>
        <w:t>of them</w:t>
      </w:r>
      <w:r>
        <w:rPr>
          <w:rFonts w:ascii="Tahoma" w:hAnsi="Tahoma" w:cs="Tahoma"/>
          <w:sz w:val="22"/>
        </w:rPr>
        <w:t xml:space="preserve"> has a bunch of sub-domains to </w:t>
      </w:r>
      <w:r w:rsidR="00CD2B0B">
        <w:rPr>
          <w:rFonts w:ascii="Tahoma" w:hAnsi="Tahoma" w:cs="Tahoma"/>
          <w:sz w:val="22"/>
        </w:rPr>
        <w:t xml:space="preserve">help </w:t>
      </w:r>
      <w:r>
        <w:rPr>
          <w:rFonts w:ascii="Tahoma" w:hAnsi="Tahoma" w:cs="Tahoma"/>
          <w:sz w:val="22"/>
        </w:rPr>
        <w:t xml:space="preserve">integrate the concept </w:t>
      </w:r>
      <w:r w:rsidRPr="00887267">
        <w:rPr>
          <w:rFonts w:ascii="Tahoma" w:hAnsi="Tahoma" w:cs="Tahoma"/>
          <w:sz w:val="22"/>
        </w:rPr>
        <w:fldChar w:fldCharType="begin" w:fldLock="1"/>
      </w:r>
      <w:r>
        <w:rPr>
          <w:rFonts w:ascii="Tahoma" w:hAnsi="Tahoma" w:cs="Tahoma"/>
          <w:sz w:val="22"/>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2019)","previouslyFormattedCitation":"(Ministry of Housing Communities and Local Government, 2019)"},"properties":{"noteIndex":0},"schema":"https://github.com/citation-style-language/schema/raw/master/csl-citation.json"}</w:instrText>
      </w:r>
      <w:r w:rsidRPr="00887267">
        <w:rPr>
          <w:rFonts w:ascii="Tahoma" w:hAnsi="Tahoma" w:cs="Tahoma"/>
          <w:sz w:val="22"/>
        </w:rPr>
        <w:fldChar w:fldCharType="separate"/>
      </w:r>
      <w:r w:rsidRPr="0037015B">
        <w:rPr>
          <w:rFonts w:ascii="Tahoma" w:hAnsi="Tahoma" w:cs="Tahoma"/>
          <w:sz w:val="22"/>
        </w:rPr>
        <w:t>(Ministry of Housing Communities and Local Government, 2019)</w:t>
      </w:r>
      <w:r w:rsidRPr="00887267">
        <w:rPr>
          <w:rFonts w:ascii="Tahoma" w:hAnsi="Tahoma" w:cs="Tahoma"/>
          <w:sz w:val="22"/>
        </w:rPr>
        <w:fldChar w:fldCharType="end"/>
      </w:r>
      <w:r w:rsidRPr="00887267">
        <w:rPr>
          <w:rFonts w:ascii="Tahoma" w:hAnsi="Tahoma" w:cs="Tahoma"/>
          <w:sz w:val="22"/>
        </w:rPr>
        <w:t xml:space="preserve">. </w:t>
      </w:r>
      <w:r>
        <w:rPr>
          <w:rFonts w:ascii="Tahoma" w:hAnsi="Tahoma" w:cs="Tahoma"/>
          <w:sz w:val="22"/>
        </w:rPr>
        <w:t>Nowadays</w:t>
      </w:r>
      <w:r w:rsidRPr="00887267">
        <w:rPr>
          <w:rFonts w:ascii="Tahoma" w:hAnsi="Tahoma" w:cs="Tahoma"/>
          <w:sz w:val="22"/>
        </w:rPr>
        <w:t xml:space="preserve"> </w:t>
      </w:r>
      <w:r>
        <w:rPr>
          <w:rFonts w:ascii="Tahoma" w:hAnsi="Tahoma" w:cs="Tahoma"/>
          <w:sz w:val="22"/>
        </w:rPr>
        <w:t>t</w:t>
      </w:r>
      <w:r w:rsidRPr="00887267">
        <w:rPr>
          <w:rFonts w:ascii="Tahoma" w:hAnsi="Tahoma" w:cs="Tahoma"/>
          <w:sz w:val="22"/>
        </w:rPr>
        <w:t xml:space="preserve">he main domains of IMD are similar across the world. For example, the IMD of New Zealand </w:t>
      </w:r>
      <w:r>
        <w:rPr>
          <w:rFonts w:ascii="Tahoma" w:hAnsi="Tahoma" w:cs="Tahoma"/>
          <w:sz w:val="22"/>
        </w:rPr>
        <w:t>is</w:t>
      </w:r>
      <w:r w:rsidRPr="00887267">
        <w:rPr>
          <w:rFonts w:ascii="Tahoma" w:hAnsi="Tahoma" w:cs="Tahoma"/>
          <w:sz w:val="22"/>
        </w:rPr>
        <w:t xml:space="preserve"> </w:t>
      </w:r>
      <w:r>
        <w:rPr>
          <w:rFonts w:ascii="Tahoma" w:hAnsi="Tahoma" w:cs="Tahoma" w:hint="eastAsia"/>
          <w:sz w:val="22"/>
        </w:rPr>
        <w:t>al</w:t>
      </w:r>
      <w:r>
        <w:rPr>
          <w:rFonts w:ascii="Tahoma" w:hAnsi="Tahoma" w:cs="Tahoma"/>
          <w:sz w:val="22"/>
        </w:rPr>
        <w:t xml:space="preserve">so composed of seven domains that are </w:t>
      </w:r>
      <w:r w:rsidRPr="00887267">
        <w:rPr>
          <w:rFonts w:ascii="Tahoma" w:hAnsi="Tahoma" w:cs="Tahoma"/>
          <w:sz w:val="22"/>
        </w:rPr>
        <w:t xml:space="preserve">similar to </w:t>
      </w:r>
      <w:r>
        <w:rPr>
          <w:rFonts w:ascii="Tahoma" w:hAnsi="Tahoma" w:cs="Tahoma"/>
          <w:sz w:val="22"/>
        </w:rPr>
        <w:t xml:space="preserve">the composition of </w:t>
      </w:r>
      <w:r w:rsidRPr="00887267">
        <w:rPr>
          <w:rFonts w:ascii="Tahoma" w:hAnsi="Tahoma" w:cs="Tahoma"/>
          <w:sz w:val="22"/>
        </w:rPr>
        <w:t xml:space="preserve">IMD </w:t>
      </w:r>
      <w:r>
        <w:rPr>
          <w:rFonts w:ascii="Tahoma" w:hAnsi="Tahoma" w:cs="Tahoma"/>
          <w:sz w:val="22"/>
        </w:rPr>
        <w:t>in</w:t>
      </w:r>
      <w:r w:rsidRPr="00887267">
        <w:rPr>
          <w:rFonts w:ascii="Tahoma" w:hAnsi="Tahoma" w:cs="Tahoma"/>
          <w:sz w:val="22"/>
        </w:rPr>
        <w:t xml:space="preserve"> England</w:t>
      </w:r>
      <w:r>
        <w:rPr>
          <w:rFonts w:ascii="Tahoma" w:hAnsi="Tahoma" w:cs="Tahoma"/>
          <w:sz w:val="22"/>
        </w:rPr>
        <w:t xml:space="preserve"> </w:t>
      </w:r>
      <w:r w:rsidRPr="00887267">
        <w:rPr>
          <w:rFonts w:ascii="Tahoma" w:hAnsi="Tahoma" w:cs="Tahoma"/>
          <w:sz w:val="22"/>
        </w:rPr>
        <w:fldChar w:fldCharType="begin" w:fldLock="1"/>
      </w:r>
      <w:r w:rsidR="00955029">
        <w:rPr>
          <w:rFonts w:ascii="Tahoma" w:hAnsi="Tahoma" w:cs="Tahoma"/>
          <w:sz w:val="22"/>
        </w:rPr>
        <w:instrText>ADDIN CSL_CITATION {"citationItems":[{"id":"ITEM-1","itemData":{"DOI":"10.1371/journal.pone.0181260","ISBN":"1111111111","ISSN":"19326203","PMID":"28771596","abstract":"For the past 20 years, the New Zealand Deprivation Index (NZDep) has been the universal measure of area-based social circumstances for New Zealand (NZ) and often the key social determinant used in population health and social research. This paper presents the first theoretical and methodological shift in the measurement of area deprivation in New Zealand since the 1990s and describes the development of the New Zealand Index of Multiple Deprivation (IMD). We briefly describe the development of Data Zones, an intermediary geographical scale, before outlining the development of the New Zealand Index of Multiple Deprivation (IMD), which uses routine datasets and methods comparable to current international deprivation indices. We identified 28 indicators of deprivation from national health, social development, taxation, education, police databases, geospatial data providers and the 2013 Census, all of which represented seven Domains of deprivation: Employment; Income; Crime; Housing; Health; Education; and Geographical Access. The IMD is the combination of these seven Domains. The Domains may be used individually or in combination, to explore the geography of deprivation and its association with a given health or social outcome. Geographic variations in the distribution of the IMD and its Domains were found among the District Health Boards in NZ, suggesting that factors underpinning overall deprivation are inconsistent across the country. With the exception of the Access Domain, the IMD and its Domains were statistically and moderately-to-strongly associated with both smoking rates and household poverty. The IMD provides a more nuanced view of area deprivation circumstances in Aotearoa NZ. Our vision is for the IMD and the Data Zones to be widely used to inform research, policy and resource allocation projects, providing a better measurement of area deprivation in NZ, improved outcomes for Māori, and a more consistent approach to reporting and monitoring the social climate of NZ.","author":[{"dropping-particle":"","family":"Exeter","given":"Daniel John","non-dropping-particle":"","parse-names":false,"suffix":""},{"dropping-particle":"","family":"Zhao","given":"Jinfeng","non-dropping-particle":"","parse-names":false,"suffix":""},{"dropping-particle":"","family":"Crengle","given":"Sue","non-dropping-particle":"","parse-names":false,"suffix":""},{"dropping-particle":"","family":"Lee","given":"Arier","non-dropping-particle":"","parse-names":false,"suffix":""},{"dropping-particle":"","family":"Browne","given":"Michael","non-dropping-particle":"","parse-names":false,"suffix":""}],"container-title":"Exeter, D. J., Zhao, J., Crengle, S., Lee, A. and Browne, M. (2017). ‘The New Zealand Indices of Multiple Deprivation (IMD): A new suite of indicators for social and health research in Aotearoa, New Zealand’. PLoS ONE, 12 (8), pp. 1–19. doi: 10.1371/journ","id":"ITEM-1","issue":"8","issued":{"date-parts":[["2017"]]},"page":"1-19","title":"The New Zealand Indices of Multiple Deprivation (IMD): A new suite of indicators for social and health research in Aotearoa, New Zealand","type":"article-journal","volume":"12"},"uris":["http://www.mendeley.com/documents/?uuid=1001425e-30b3-4993-b7a6-3d1d73def615"]}],"mendeley":{"formattedCitation":"(Exeter &lt;i&gt;et al.&lt;/i&gt;, 2017)","plainTextFormattedCitation":"(Exeter et al., 2017)","previouslyFormattedCitation":"(Exeter &lt;i&gt;et al.&lt;/i&gt;, 2017)"},"properties":{"noteIndex":0},"schema":"https://github.com/citation-style-language/schema/raw/master/csl-citation.json"}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sz w:val="22"/>
        </w:rPr>
        <w:t xml:space="preserve">(Exeter </w:t>
      </w:r>
      <w:r w:rsidR="006471CB" w:rsidRPr="006471CB">
        <w:rPr>
          <w:rFonts w:ascii="Tahoma" w:hAnsi="Tahoma" w:cs="Tahoma"/>
          <w:i/>
          <w:sz w:val="22"/>
        </w:rPr>
        <w:t>et al.</w:t>
      </w:r>
      <w:r w:rsidR="006471CB" w:rsidRPr="006471CB">
        <w:rPr>
          <w:rFonts w:ascii="Tahoma" w:hAnsi="Tahoma" w:cs="Tahoma"/>
          <w:sz w:val="22"/>
        </w:rPr>
        <w:t>, 2017)</w:t>
      </w:r>
      <w:r w:rsidRPr="00887267">
        <w:rPr>
          <w:rFonts w:ascii="Tahoma" w:hAnsi="Tahoma" w:cs="Tahoma"/>
          <w:sz w:val="22"/>
        </w:rPr>
        <w:fldChar w:fldCharType="end"/>
      </w:r>
      <w:r w:rsidRPr="00887267">
        <w:rPr>
          <w:rFonts w:ascii="Tahoma" w:hAnsi="Tahoma" w:cs="Tahoma"/>
          <w:sz w:val="22"/>
        </w:rPr>
        <w:t>. The IMD of German</w:t>
      </w:r>
      <w:r w:rsidR="00CD2B0B">
        <w:rPr>
          <w:rFonts w:ascii="Tahoma" w:hAnsi="Tahoma" w:cs="Tahoma"/>
          <w:sz w:val="22"/>
        </w:rPr>
        <w:t>y</w:t>
      </w:r>
      <w:r w:rsidRPr="00887267">
        <w:rPr>
          <w:rFonts w:ascii="Tahoma" w:hAnsi="Tahoma" w:cs="Tahoma"/>
          <w:sz w:val="22"/>
        </w:rPr>
        <w:t xml:space="preserve"> has five domains similar to </w:t>
      </w:r>
      <w:r w:rsidR="00CD2B0B">
        <w:rPr>
          <w:rFonts w:ascii="Tahoma" w:hAnsi="Tahoma" w:cs="Tahoma"/>
          <w:sz w:val="22"/>
        </w:rPr>
        <w:t xml:space="preserve">that of </w:t>
      </w:r>
      <w:r w:rsidRPr="00887267">
        <w:rPr>
          <w:rFonts w:ascii="Tahoma" w:hAnsi="Tahoma" w:cs="Tahoma"/>
          <w:sz w:val="22"/>
        </w:rPr>
        <w:t>England.</w:t>
      </w:r>
      <w:r>
        <w:rPr>
          <w:rFonts w:ascii="Tahoma" w:hAnsi="Tahoma" w:cs="Tahoma"/>
          <w:sz w:val="22"/>
        </w:rPr>
        <w:t xml:space="preserve"> The additional special two are </w:t>
      </w:r>
      <w:r w:rsidRPr="006B5BD4">
        <w:rPr>
          <w:rFonts w:ascii="Tahoma" w:hAnsi="Tahoma" w:cs="Tahoma"/>
          <w:sz w:val="22"/>
        </w:rPr>
        <w:t>municipal revenue deprivation</w:t>
      </w:r>
      <w:r>
        <w:rPr>
          <w:rFonts w:ascii="Tahoma" w:hAnsi="Tahoma" w:cs="Tahoma"/>
          <w:sz w:val="22"/>
        </w:rPr>
        <w:t xml:space="preserve"> and</w:t>
      </w:r>
      <w:r w:rsidRPr="006B5BD4">
        <w:rPr>
          <w:rFonts w:ascii="Tahoma" w:hAnsi="Tahoma" w:cs="Tahoma"/>
          <w:sz w:val="22"/>
        </w:rPr>
        <w:t xml:space="preserve"> social capital deprivation</w:t>
      </w:r>
      <w:r>
        <w:rPr>
          <w:rFonts w:ascii="Tahoma" w:hAnsi="Tahoma" w:cs="Tahoma"/>
          <w:sz w:val="22"/>
        </w:rPr>
        <w:t xml:space="preserve"> </w:t>
      </w:r>
      <w:r w:rsidRPr="00887267">
        <w:rPr>
          <w:rFonts w:ascii="Tahoma" w:hAnsi="Tahoma" w:cs="Tahoma"/>
          <w:sz w:val="22"/>
        </w:rPr>
        <w:fldChar w:fldCharType="begin" w:fldLock="1"/>
      </w:r>
      <w:r w:rsidRPr="00887267">
        <w:rPr>
          <w:rFonts w:ascii="Tahoma" w:hAnsi="Tahoma" w:cs="Tahoma"/>
          <w:sz w:val="22"/>
        </w:rPr>
        <w:instrText>ADDIN CSL_CITATION {"citationItems":[{"id":"ITEM-1","itemData":{"DOI":"10.1007/s00103-017-2646-2","ISSN":"1436-9990","author":[{"dropping-particle":"","family":"Maier","given":"Werner","non-dropping-particle":"","parse-names":false,"suffix":""}],"container-title":"Bundesgesundheitsblatt - Gesundheitsforschung - Gesundheitsschutz","id":"ITEM-1","issue":"12","issued":{"date-parts":[["2017","12","8"]]},"page":"1403-1412","title":"Indizes Multipler Deprivation zur Analyse regionaler Gesundheitsunterschiede in Deutschland","type":"article-journal","volume":"60"},"uris":["http://www.mendeley.com/documents/?uuid=fce63b9d-2d19-418e-8ea9-cc61bf013d8d"]}],"mendeley":{"formattedCitation":"(Maier, 2017)","plainTextFormattedCitation":"(Maier, 2017)","previouslyFormattedCitation":"(Maier, 2017)"},"properties":{"noteIndex":0},"schema":"https://github.com/citation-style-language/schema/raw/master/csl-citation.json"}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(Maier,</w:t>
      </w:r>
      <w:r w:rsidR="00CD2B0B">
        <w:rPr>
          <w:rFonts w:ascii="Tahoma" w:hAnsi="Tahoma" w:cs="Tahoma"/>
          <w:sz w:val="22"/>
        </w:rPr>
        <w:t xml:space="preserve"> </w:t>
      </w:r>
      <w:r w:rsidRPr="00887267">
        <w:rPr>
          <w:rFonts w:ascii="Tahoma" w:hAnsi="Tahoma" w:cs="Tahoma"/>
          <w:sz w:val="22"/>
        </w:rPr>
        <w:t>2017)</w:t>
      </w:r>
      <w:r w:rsidRPr="00887267">
        <w:rPr>
          <w:rFonts w:ascii="Tahoma" w:hAnsi="Tahoma" w:cs="Tahoma"/>
          <w:sz w:val="22"/>
        </w:rPr>
        <w:fldChar w:fldCharType="end"/>
      </w:r>
      <w:r>
        <w:rPr>
          <w:rFonts w:ascii="Tahoma" w:hAnsi="Tahoma" w:cs="Tahoma"/>
          <w:sz w:val="22"/>
        </w:rPr>
        <w:t xml:space="preserve">. </w:t>
      </w:r>
      <w:r w:rsidRPr="00887267">
        <w:rPr>
          <w:rFonts w:ascii="Tahoma" w:hAnsi="Tahoma" w:cs="Tahoma"/>
          <w:sz w:val="22"/>
        </w:rPr>
        <w:t>In</w:t>
      </w:r>
      <w:r w:rsidR="00CD2B0B">
        <w:rPr>
          <w:rFonts w:ascii="Tahoma" w:hAnsi="Tahoma" w:cs="Tahoma"/>
          <w:sz w:val="22"/>
        </w:rPr>
        <w:t xml:space="preserve"> </w:t>
      </w:r>
      <w:r w:rsidRPr="00887267">
        <w:rPr>
          <w:rFonts w:ascii="Tahoma" w:hAnsi="Tahoma" w:cs="Tahoma"/>
          <w:sz w:val="22"/>
        </w:rPr>
        <w:t>fact, the theoretical basis of determining deprivation is taken from Townsend’s work in the 1980s, in which he defined the deprivation as lacking “diet, clothing, housing, household facilities</w:t>
      </w:r>
      <w:r>
        <w:rPr>
          <w:rFonts w:ascii="Tahoma" w:hAnsi="Tahoma" w:cs="Tahoma"/>
          <w:sz w:val="22"/>
        </w:rPr>
        <w:t>,</w:t>
      </w:r>
      <w:r w:rsidRPr="00887267">
        <w:rPr>
          <w:rFonts w:ascii="Tahoma" w:hAnsi="Tahoma" w:cs="Tahoma"/>
          <w:sz w:val="22"/>
        </w:rPr>
        <w:t xml:space="preserve"> and fuel and environmental, educational, working and social conditions, activities and facilities”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{"citationItems":[{"id":"ITEM-1","itemData":{"DOI":"10.1068/a37168","ISSN":"0308-518X","abstract":"Indices to measure deprivation at a small-area level have been used in the United Kingdom to target regeneration policy for over thirty years. The development of the Indices of Deprivation 2000 for England and comparable indices for Northern Ireland, Wales, and Scotland, involved a fundamental reappraisal and reconceptualisation of small-area level multiple deprivation and its measurement. Multiple deprivation is articulated as an accumulation of discrete dimensions or ‘domains’ of deprivation. This paper presents the key principles that were taken into consideration when constructing these four indices and the more recent English Indices of Deprivation 2004, and provides an account of the statistical techniques that were used to operationalise them.","author":[{"dropping-particle":"","family":"Noble","given":"Michael","non-dropping-particle":"","parse-names":false,"suffix":""},{"dropping-particle":"","family":"Wright","given":"Gemma","non-dropping-particle":"","parse-names":false,"suffix":""},{"dropping-particle":"","family":"Smith","given":"George","non-dropping-particle":"","parse-names":false,"suffix":""},{"dropping-particle":"","family":"Dibben","given":"Chris","non-dropping-particle":"","parse-names":false,"suffix":""}],"container-title":"Environment and Planning A: Economy and Space","id":"ITEM-1","issue":"1","issued":{"date-parts":[["2006","1","24"]]},"page":"169-185","title":"Measuring Multiple Deprivation at the Small-Area Level","type":"article-journal","volume":"38"},"uris":["http://www.mendeley.com/documents/?uuid=d36f61cd-e3ef-434e-a0e5-0b63b3ff8e11"]}],"mendeley":{"formattedCitation":"(Noble &lt;i&gt;et al.&lt;/i&gt;, 2006)","manualFormatting":"Noble et al., (2006)","plainTextFormattedCitation":"(Noble et al., 2006)","previouslyFormattedCitation":"(Noble &lt;i&gt;et al.&lt;/i&gt;, 2006)"},"properties":{"noteIndex":0},"schema":"https://github.com/citation-style-language/schema/raw/master/csl-citation.json"}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 xml:space="preserve">Noble </w:t>
      </w:r>
      <w:r w:rsidRPr="00887267">
        <w:rPr>
          <w:rFonts w:ascii="Tahoma" w:hAnsi="Tahoma" w:cs="Tahoma"/>
          <w:i/>
          <w:sz w:val="22"/>
        </w:rPr>
        <w:t>et al.</w:t>
      </w:r>
      <w:r w:rsidRPr="00887267">
        <w:rPr>
          <w:rFonts w:ascii="Tahoma" w:hAnsi="Tahoma" w:cs="Tahoma"/>
          <w:sz w:val="22"/>
        </w:rPr>
        <w:t xml:space="preserve">, </w:t>
      </w:r>
      <w:r w:rsidRPr="00887267">
        <w:rPr>
          <w:rFonts w:ascii="Tahoma" w:hAnsi="Tahoma" w:cs="Tahoma" w:hint="eastAsia"/>
          <w:sz w:val="22"/>
        </w:rPr>
        <w:t>(</w:t>
      </w:r>
      <w:r w:rsidRPr="00887267">
        <w:rPr>
          <w:rFonts w:ascii="Tahoma" w:hAnsi="Tahoma" w:cs="Tahoma"/>
          <w:sz w:val="22"/>
        </w:rPr>
        <w:t>2006)</w:t>
      </w:r>
      <w:r w:rsidRPr="00887267">
        <w:rPr>
          <w:rFonts w:ascii="Tahoma" w:hAnsi="Tahoma" w:cs="Tahoma"/>
          <w:sz w:val="22"/>
        </w:rPr>
        <w:fldChar w:fldCharType="end"/>
      </w:r>
      <w:r w:rsidRPr="00887267">
        <w:rPr>
          <w:rFonts w:ascii="Tahoma" w:hAnsi="Tahoma" w:cs="Tahoma"/>
          <w:sz w:val="22"/>
        </w:rPr>
        <w:t xml:space="preserve"> quoting Townsend, p. 172). </w:t>
      </w:r>
      <w:r>
        <w:rPr>
          <w:rFonts w:ascii="Tahoma" w:hAnsi="Tahoma" w:cs="Tahoma"/>
          <w:sz w:val="22"/>
        </w:rPr>
        <w:t>To sum up, IMD</w:t>
      </w:r>
      <w:r>
        <w:rPr>
          <w:rFonts w:ascii="Tahoma" w:hAnsi="Tahoma" w:cs="Tahoma" w:hint="eastAsia"/>
          <w:sz w:val="22"/>
        </w:rPr>
        <w:t xml:space="preserve"> </w:t>
      </w:r>
      <w:r>
        <w:rPr>
          <w:rFonts w:ascii="Tahoma" w:hAnsi="Tahoma" w:cs="Tahoma"/>
          <w:sz w:val="22"/>
        </w:rPr>
        <w:t xml:space="preserve">is the index </w:t>
      </w:r>
      <w:r w:rsidR="00CD2B0B">
        <w:rPr>
          <w:rFonts w:ascii="Tahoma" w:hAnsi="Tahoma" w:cs="Tahoma"/>
          <w:sz w:val="22"/>
        </w:rPr>
        <w:t>that</w:t>
      </w:r>
      <w:r>
        <w:rPr>
          <w:rFonts w:ascii="Tahoma" w:hAnsi="Tahoma" w:cs="Tahoma"/>
          <w:sz w:val="22"/>
        </w:rPr>
        <w:t xml:space="preserve"> use</w:t>
      </w:r>
      <w:r w:rsidR="00B1209D">
        <w:rPr>
          <w:rFonts w:ascii="Tahoma" w:hAnsi="Tahoma" w:cs="Tahoma"/>
          <w:sz w:val="22"/>
        </w:rPr>
        <w:t>s</w:t>
      </w:r>
      <w:r>
        <w:rPr>
          <w:rFonts w:ascii="Tahoma" w:hAnsi="Tahoma" w:cs="Tahoma"/>
          <w:sz w:val="22"/>
        </w:rPr>
        <w:t xml:space="preserve"> the census and other government data to describe the situation of deprivation geographically. </w:t>
      </w:r>
    </w:p>
    <w:p w14:paraId="5CEE72B2" w14:textId="55A15041"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4" w:name="_Toc80656364"/>
      <w:r w:rsidRPr="0046650A">
        <w:rPr>
          <w:rFonts w:ascii="Tahoma" w:hAnsi="Tahoma" w:cs="Tahoma"/>
          <w:b w:val="0"/>
          <w:bCs w:val="0"/>
        </w:rPr>
        <w:t>The function of IMD</w:t>
      </w:r>
      <w:bookmarkEnd w:id="14"/>
    </w:p>
    <w:p w14:paraId="42B3064F" w14:textId="51CC1F57" w:rsidR="00E53754" w:rsidRPr="00887267" w:rsidRDefault="00E53754" w:rsidP="00E53754">
      <w:pPr>
        <w:rPr>
          <w:rFonts w:ascii="Tahoma" w:hAnsi="Tahoma" w:cs="Tahoma"/>
          <w:sz w:val="22"/>
        </w:rPr>
      </w:pPr>
      <w:r>
        <w:rPr>
          <w:rFonts w:ascii="Tahoma" w:hAnsi="Tahoma" w:cs="Tahoma"/>
          <w:sz w:val="22"/>
        </w:rPr>
        <w:t xml:space="preserve">Since the data to calculate IMD are all </w:t>
      </w:r>
      <w:r w:rsidRPr="00B330DB">
        <w:rPr>
          <w:rFonts w:ascii="Tahoma" w:hAnsi="Tahoma" w:cs="Tahoma"/>
          <w:sz w:val="22"/>
        </w:rPr>
        <w:t>authoritative data</w:t>
      </w:r>
      <w:r>
        <w:rPr>
          <w:rFonts w:ascii="Tahoma" w:hAnsi="Tahoma" w:cs="Tahoma"/>
          <w:sz w:val="22"/>
        </w:rPr>
        <w:t>, it is widely accepted and used</w:t>
      </w:r>
      <w:r w:rsidRPr="00B330DB">
        <w:rPr>
          <w:rFonts w:ascii="Tahoma" w:hAnsi="Tahoma" w:cs="Tahoma"/>
          <w:sz w:val="22"/>
        </w:rPr>
        <w:t xml:space="preserve"> </w:t>
      </w:r>
      <w:r w:rsidRPr="00887267">
        <w:rPr>
          <w:rFonts w:ascii="Tahoma" w:hAnsi="Tahoma" w:cs="Tahoma"/>
          <w:sz w:val="22"/>
        </w:rPr>
        <w:t xml:space="preserve">in many fields. Government can use IMD to help target resources to </w:t>
      </w:r>
      <w:r>
        <w:rPr>
          <w:rFonts w:ascii="Tahoma" w:hAnsi="Tahoma" w:cs="Tahoma"/>
          <w:sz w:val="22"/>
        </w:rPr>
        <w:t>“</w:t>
      </w:r>
      <w:r w:rsidRPr="00887267">
        <w:rPr>
          <w:rFonts w:ascii="Tahoma" w:hAnsi="Tahoma" w:cs="Tahoma"/>
          <w:sz w:val="22"/>
        </w:rPr>
        <w:t>priority areas</w:t>
      </w:r>
      <w:r>
        <w:rPr>
          <w:rFonts w:ascii="Tahoma" w:hAnsi="Tahoma" w:cs="Tahoma"/>
          <w:sz w:val="22"/>
        </w:rPr>
        <w:t>”</w:t>
      </w:r>
      <w:r w:rsidRPr="00887267">
        <w:rPr>
          <w:rFonts w:ascii="Tahoma" w:hAnsi="Tahoma" w:cs="Tahoma"/>
          <w:sz w:val="22"/>
        </w:rPr>
        <w:t>. In other words, it is a useful tool to guide resource distribution</w:t>
      </w:r>
      <w:r>
        <w:rPr>
          <w:rFonts w:ascii="Tahoma" w:hAnsi="Tahoma" w:cs="Tahoma"/>
          <w:sz w:val="22"/>
        </w:rPr>
        <w:t xml:space="preserve"> around the country</w:t>
      </w:r>
      <w:r w:rsidRPr="00887267">
        <w:rPr>
          <w:rFonts w:ascii="Tahoma" w:hAnsi="Tahoma" w:cs="Tahoma"/>
          <w:sz w:val="22"/>
        </w:rPr>
        <w:t xml:space="preserve">. </w:t>
      </w:r>
      <w:r>
        <w:rPr>
          <w:rFonts w:ascii="Tahoma" w:hAnsi="Tahoma" w:cs="Tahoma"/>
          <w:sz w:val="22"/>
        </w:rPr>
        <w:t>For example, i</w:t>
      </w:r>
      <w:r w:rsidRPr="00887267">
        <w:rPr>
          <w:rFonts w:ascii="Tahoma" w:hAnsi="Tahoma" w:cs="Tahoma"/>
          <w:sz w:val="22"/>
        </w:rPr>
        <w:t xml:space="preserve">t was ever used to help the central government of England to determine the eligible amount of Neighborhood Renewal Fund monies to the local authorities </w:t>
      </w:r>
      <w:r w:rsidRPr="00887267">
        <w:rPr>
          <w:rFonts w:ascii="Tahoma" w:hAnsi="Tahoma" w:cs="Tahoma"/>
          <w:sz w:val="22"/>
        </w:rPr>
        <w:fldChar w:fldCharType="begin" w:fldLock="1"/>
      </w:r>
      <w:r w:rsidRPr="00887267">
        <w:rPr>
          <w:rFonts w:ascii="Tahoma" w:hAnsi="Tahoma" w:cs="Tahoma"/>
          <w:sz w:val="22"/>
        </w:rPr>
        <w:instrText>ADDIN CSL_CITATION {"citationItems":[{"id":"ITEM-1","itemData":{"id":"ITEM-1","issued":{"date-parts":[["2001"]]},"number-of-pages":"27","publisher-place":"London","title":"A New Commitment to Neighbourhood Renewal","type":"report"},"uris":["http://www.mendeley.com/documents/?uuid=0c93a5a5-9192-4dae-b809-25031cade330"]}],"mendeley":{"formattedCitation":"(&lt;i&gt;A New Commitment to Neighbourhood Renewal&lt;/i&gt;, 2001)","manualFormatting":"(Cabinet Office, 2001)","plainTextFormattedCitation":"(A New Commitment to Neighbourhood Renewal, 2001)","previouslyFormattedCitation":"(&lt;i&gt;A New Commitment to Neighbourhood Renewal&lt;/i&gt;, 2001)"},"properties":{"noteIndex":0},"schema":"https://github.com/citation-style-language/schema/raw/master/csl-citation.json"}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(Cabinet Office, 2001)</w:t>
      </w:r>
      <w:r w:rsidRPr="00887267">
        <w:rPr>
          <w:rFonts w:ascii="Tahoma" w:hAnsi="Tahoma" w:cs="Tahoma"/>
          <w:sz w:val="22"/>
        </w:rPr>
        <w:fldChar w:fldCharType="end"/>
      </w:r>
      <w:r w:rsidRPr="00887267">
        <w:rPr>
          <w:rFonts w:ascii="Tahoma" w:hAnsi="Tahoma" w:cs="Tahoma"/>
          <w:sz w:val="22"/>
        </w:rPr>
        <w:t xml:space="preserve">. </w:t>
      </w:r>
      <w:r w:rsidR="00CD2B0B">
        <w:rPr>
          <w:rFonts w:ascii="Tahoma" w:hAnsi="Tahoma" w:cs="Tahoma"/>
          <w:sz w:val="22"/>
        </w:rPr>
        <w:t>S</w:t>
      </w:r>
      <w:r w:rsidRPr="00887267">
        <w:rPr>
          <w:rFonts w:ascii="Tahoma" w:hAnsi="Tahoma" w:cs="Tahoma"/>
          <w:sz w:val="22"/>
        </w:rPr>
        <w:t>ome government framework</w:t>
      </w:r>
      <w:r w:rsidR="00CD2B0B">
        <w:rPr>
          <w:rFonts w:ascii="Tahoma" w:hAnsi="Tahoma" w:cs="Tahoma"/>
          <w:sz w:val="22"/>
        </w:rPr>
        <w:t>s</w:t>
      </w:r>
      <w:r w:rsidRPr="00887267">
        <w:rPr>
          <w:rFonts w:ascii="Tahoma" w:hAnsi="Tahoma" w:cs="Tahoma"/>
          <w:sz w:val="22"/>
        </w:rPr>
        <w:t xml:space="preserve"> for regeneration and funds allocation documents</w:t>
      </w:r>
      <w:r w:rsidR="00CD2B0B">
        <w:rPr>
          <w:rFonts w:ascii="Tahoma" w:hAnsi="Tahoma" w:cs="Tahoma"/>
          <w:sz w:val="22"/>
        </w:rPr>
        <w:t xml:space="preserve"> also</w:t>
      </w:r>
      <w:r w:rsidRPr="00887267">
        <w:rPr>
          <w:rFonts w:ascii="Tahoma" w:hAnsi="Tahoma" w:cs="Tahoma"/>
          <w:sz w:val="22"/>
        </w:rPr>
        <w:t xml:space="preserve"> made explicit references to IMD </w:t>
      </w:r>
      <w:r w:rsidRPr="00887267">
        <w:rPr>
          <w:rFonts w:ascii="Tahoma" w:hAnsi="Tahoma" w:cs="Tahoma"/>
          <w:sz w:val="22"/>
        </w:rPr>
        <w:fldChar w:fldCharType="begin" w:fldLock="1"/>
      </w:r>
      <w:r>
        <w:rPr>
          <w:rFonts w:ascii="Tahoma" w:hAnsi="Tahoma" w:cs="Tahoma"/>
          <w:sz w:val="22"/>
        </w:rPr>
        <w:instrText>ADDIN CSL_CITATION {"citationItems":[{"id":"ITEM-1","itemData":{"author":[{"dropping-particle":"","family":"DCLG","given":"","non-dropping-particle":"","parse-names":false,"suffix":""}],"id":"ITEM-1","issued":{"date-parts":[["2008"]]},"number-of-pages":"24","publisher-place":"London","title":"Transforming places; changing lives: A framework for regeneration","type":"report"},"uris":["http://www.mendeley.com/documents/?uuid=da677b40-1abd-4b70-9693-755b19e85b67"]}],"mendeley":{"formattedCitation":"(DCLG, 2008)","manualFormatting":"(DCLG, 2008;","plainTextFormattedCitation":"(DCLG, 2008)","previouslyFormattedCitation":"(DCLG, 2008)"},"properties":{"noteIndex":0},"schema":"https://github.com/citation-style-language/schema/raw/master/csl-citation.json"}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w:t>
      </w:r>
      <w:r>
        <w:rPr>
          <w:rFonts w:ascii="Tahoma" w:hAnsi="Tahoma" w:cs="Tahoma"/>
          <w:sz w:val="22"/>
        </w:rPr>
        <w:t>DCLG</w:t>
      </w:r>
      <w:r w:rsidRPr="00887267">
        <w:rPr>
          <w:rFonts w:ascii="Tahoma" w:hAnsi="Tahoma" w:cs="Tahoma"/>
          <w:sz w:val="22"/>
        </w:rPr>
        <w:t>, 2008;</w:t>
      </w:r>
      <w:r w:rsidRPr="00887267">
        <w:rPr>
          <w:rFonts w:ascii="Tahoma" w:hAnsi="Tahoma" w:cs="Tahoma"/>
          <w:sz w:val="22"/>
        </w:rPr>
        <w:fldChar w:fldCharType="end"/>
      </w:r>
      <w:r w:rsidR="00CD2B0B">
        <w:rPr>
          <w:rFonts w:ascii="Tahoma" w:hAnsi="Tahoma" w:cs="Tahoma"/>
          <w:sz w:val="22"/>
        </w:rPr>
        <w:t xml:space="preserve"> </w:t>
      </w:r>
      <w:r w:rsidRPr="00887267">
        <w:rPr>
          <w:rFonts w:ascii="Tahoma" w:hAnsi="Tahoma" w:cs="Tahoma"/>
          <w:sz w:val="22"/>
        </w:rPr>
        <w:fldChar w:fldCharType="begin" w:fldLock="1"/>
      </w:r>
      <w:r>
        <w:rPr>
          <w:rFonts w:ascii="Tahoma" w:hAnsi="Tahoma" w:cs="Tahoma"/>
          <w:sz w:val="22"/>
        </w:rPr>
        <w:instrText>ADDIN CSL_CITATION {"citationItems":[{"id":"ITEM-1","itemData":{"id":"ITEM-1","issued":{"date-parts":[["2009"]]},"number-of-pages":"24","publisher-place":"London","title":"Transforming Places; Changing Lives: Taking Forward the Regeneration Framework","type":"report"},"uris":["http://www.mendeley.com/documents/?uuid=1569c0d6-2b36-42f4-bcdc-1fce9ba406cb"]}],"mendeley":{"formattedCitation":"(&lt;i&gt;Transforming Places; Changing Lives: Taking Forward the Regeneration Framework&lt;/i&gt;, 2009)","manualFormatting":"DCLG, 2009)","plainTextFormattedCitation":"(Transforming Places; Changing Lives: Taking Forward the Regeneration Framework, 2009)","previouslyFormattedCitation":"(&lt;i&gt;Transforming Places; Changing Lives: Taking Forward the Regeneration Framework&lt;/i&gt;, 2009)"},"properties":{"noteIndex":0},"schema":"https://github.com/citation-style-language/schema/raw/master/csl-citation.json"}</w:instrText>
      </w:r>
      <w:r w:rsidRPr="00887267">
        <w:rPr>
          <w:rFonts w:ascii="Tahoma" w:hAnsi="Tahoma" w:cs="Tahoma"/>
          <w:sz w:val="22"/>
        </w:rPr>
        <w:fldChar w:fldCharType="separate"/>
      </w:r>
      <w:r>
        <w:rPr>
          <w:rFonts w:ascii="Tahoma" w:hAnsi="Tahoma" w:cs="Tahoma"/>
          <w:sz w:val="22"/>
        </w:rPr>
        <w:t>DCLG</w:t>
      </w:r>
      <w:r w:rsidRPr="00887267">
        <w:rPr>
          <w:rFonts w:ascii="Tahoma" w:hAnsi="Tahoma" w:cs="Tahoma"/>
          <w:sz w:val="22"/>
        </w:rPr>
        <w:t>, 2009)</w:t>
      </w:r>
      <w:r w:rsidRPr="00887267">
        <w:rPr>
          <w:rFonts w:ascii="Tahoma" w:hAnsi="Tahoma" w:cs="Tahoma"/>
          <w:sz w:val="22"/>
        </w:rPr>
        <w:fldChar w:fldCharType="end"/>
      </w:r>
      <w:r w:rsidRPr="00887267">
        <w:rPr>
          <w:rFonts w:ascii="Tahoma" w:hAnsi="Tahoma" w:cs="Tahoma"/>
          <w:sz w:val="22"/>
        </w:rPr>
        <w:t xml:space="preserve">. </w:t>
      </w:r>
      <w:r w:rsidR="00CD2B0B">
        <w:rPr>
          <w:rFonts w:ascii="Tahoma" w:hAnsi="Tahoma" w:cs="Tahoma"/>
          <w:sz w:val="22"/>
        </w:rPr>
        <w:t xml:space="preserve">Additionally, </w:t>
      </w:r>
      <w:r w:rsidRPr="00887267">
        <w:rPr>
          <w:rFonts w:ascii="Tahoma" w:hAnsi="Tahoma" w:cs="Tahoma"/>
          <w:sz w:val="22"/>
        </w:rPr>
        <w:t>IMD is broadly used as a key indicator to identify the need or deprivation of local people within academic circles</w:t>
      </w:r>
      <w:r>
        <w:rPr>
          <w:rFonts w:ascii="Tahoma" w:hAnsi="Tahoma" w:cs="Tahoma"/>
          <w:sz w:val="22"/>
        </w:rPr>
        <w:t xml:space="preserve">. Experts used it to propose more targeted policy suggestions or develop more realistic theorems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{"citationItems":[{"id":"ITEM-1","itemData":{"DOI":"10.1080/02673030601132920","ISSN":"0267-3037","author":[{"dropping-particle":"","family":"Kintrea","given":"Keith","non-dropping-particle":"","parse-names":false,"suffix":""}],"container-title":"Housing Studies","id":"ITEM-1","issue":"2","issued":{"date-parts":[["2007","3","11"]]},"page":"261-282","title":"Policies and Programmes for Disadvantaged Neighbourhoods: Recent English Experience","type":"article-journal","volume":"22"},"uris":["http://www.mendeley.com/documents/?uuid=2b99c07f-2d56-4da7-8d70-bfd349b3a484"]},{"id":"ITEM-2","itemData":{"DOI":"10.1016/j.socscimed.2008.05.029","ISSN":"02779536","author":[{"dropping-particle":"","family":"Macintyre","given":"Sally","non-dropping-particle":"","parse-names":false,"suffix":""},{"dropping-particle":"","family":"Macdonald","given":"Laura","non-dropping-particle":"","parse-names":false,"suffix":""},{"dropping-particle":"","family":"Ellaway","given":"Anne","non-dropping-particle":"","parse-names":false,"suffix":""}],"container-title":"Social Science &amp; Medicine","id":"ITEM-2","issue":"6","issued":{"date-parts":[["2008","9"]]},"page":"900-914","title":"Do poorer people have poorer access to local resources and facilities? The distribution of local resources by area deprivation in Glasgow, Scotland","type":"article-journal","volume":"67"},"uris":["http://www.mendeley.com/documents/?uuid=7db1da38-e34e-4635-bf74-52a5cd99bce8"]},{"id":"ITEM-3","itemData":{"DOI":"10.1080/00420980600597558","ISSN":"00420980","abstract":"In several countries, urban regeneration programmes have become associated with wider policy changes to the governance and social improvement of local communities. These developments have become central to policy implementation in the UK where regeneration planning attempts to use 'social capital' from local networks and associations in new systems of governance connecting central government agencies, local councils and local voluntary and community groups. This article reports on comparative research aimed at assessing whether the new approaches significantly influence democracy and transparency and, correspondingly, responsiveness to power relations and conflicts, and the needs and interests of the previously excluded and often disadvantaged groups. The analysis derives from a contrast between Bristol, a propitious case for the new governance in the UK, and the Italian city of Naples. Similar and problematic developments are identified in both cases despite the pursuit of a radically different 'dirigiste' strategy by the Naples council. The findings suggest that more autonomous local government and greater civil society participation may still be needed to meet local expectations. © 2006 The Editors of Urban Studies.","author":[{"dropping-particle":"","family":"Bull","given":"Anna Cento","non-dropping-particle":"","parse-names":false,"suffix":""},{"dropping-particle":"","family":"Jones","given":"Bryn","non-dropping-particle":"","parse-names":false,"suffix":""}],"container-title":"Urban Studies","id":"ITEM-3","issue":"4","issued":{"date-parts":[["2006"]]},"page":"767-786","title":"Governance and social capital in urban regeneration: A comparison between Bristol and Naples","type":"article-journal","volume":"43"},"uris":["http://www.mendeley.com/documents/?uuid=d07dc94e-b340-431c-8bd7-6d27a30e2b4d"]}],"mendeley":{"formattedCitation":"(Bull and Jones, 2006; Kintrea, 2007; Macintyre, Macdonald and Ellaway, 2008)","plainTextFormattedCitation":"(Bull and Jones, 2006; Kintrea, 2007; Macintyre, Macdonald and Ellaway, 2008)","previouslyFormattedCitation":"(Bull and Jones, 2006; Kintrea, 2007; Macintyre, Macdonald and Ellaway, 2008)"},"properties":{"noteIndex":0},"schema":"https://github.com/citation-style-language/schema/raw/master/csl-citation.json"}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sz w:val="22"/>
        </w:rPr>
        <w:t>(Bull and Jones, 2006; Kintrea, 2007; Macintyre, Macdonald and Ellaway, 2008)</w:t>
      </w:r>
      <w:r w:rsidRPr="00887267">
        <w:rPr>
          <w:rFonts w:ascii="Tahoma" w:hAnsi="Tahoma" w:cs="Tahoma"/>
          <w:sz w:val="22"/>
        </w:rPr>
        <w:fldChar w:fldCharType="end"/>
      </w:r>
      <w:r w:rsidRPr="00887267">
        <w:rPr>
          <w:rFonts w:ascii="Tahoma" w:hAnsi="Tahoma" w:cs="Tahoma"/>
          <w:sz w:val="22"/>
        </w:rPr>
        <w:t>.</w:t>
      </w:r>
    </w:p>
    <w:p w14:paraId="6905D0E6" w14:textId="27F4F234"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5" w:name="_Toc80656365"/>
      <w:r w:rsidRPr="0046650A">
        <w:rPr>
          <w:rFonts w:ascii="Tahoma" w:hAnsi="Tahoma" w:cs="Tahoma"/>
          <w:b w:val="0"/>
          <w:bCs w:val="0"/>
        </w:rPr>
        <w:t>The limitation of IMD</w:t>
      </w:r>
      <w:bookmarkEnd w:id="15"/>
    </w:p>
    <w:p w14:paraId="1F2BFD58" w14:textId="77777777" w:rsidR="00E53754" w:rsidRPr="00B063EC" w:rsidRDefault="00E53754" w:rsidP="00E53754">
      <w:pPr>
        <w:rPr>
          <w:rFonts w:ascii="Tahoma" w:hAnsi="Tahoma" w:cs="Tahoma"/>
          <w:sz w:val="22"/>
        </w:rPr>
      </w:pPr>
      <w:r w:rsidRPr="00B063EC">
        <w:rPr>
          <w:rFonts w:ascii="Tahoma" w:hAnsi="Tahoma" w:cs="Tahoma"/>
          <w:sz w:val="22"/>
        </w:rPr>
        <w:t xml:space="preserve">Given the fact that IMD is more and more widely employed in many fields, it is necessary to understand the limitation of it. </w:t>
      </w:r>
    </w:p>
    <w:p w14:paraId="75A2E11F" w14:textId="77777777" w:rsidR="00E53754" w:rsidRPr="00B063EC" w:rsidRDefault="00E53754" w:rsidP="00E53754">
      <w:pPr>
        <w:pStyle w:val="Heading5"/>
        <w:numPr>
          <w:ilvl w:val="0"/>
          <w:numId w:val="16"/>
        </w:numPr>
        <w:tabs>
          <w:tab w:val="num" w:pos="360"/>
        </w:tabs>
        <w:ind w:left="0" w:firstLine="0"/>
      </w:pPr>
      <w:r w:rsidRPr="00B063EC">
        <w:lastRenderedPageBreak/>
        <w:t>Limitation about multiple index</w:t>
      </w:r>
      <w:r>
        <w:t>es</w:t>
      </w:r>
    </w:p>
    <w:p w14:paraId="04A35F65" w14:textId="738667E2" w:rsidR="00E53754" w:rsidRPr="00B063EC" w:rsidRDefault="00E53754" w:rsidP="00E53754">
      <w:pPr>
        <w:rPr>
          <w:rFonts w:ascii="Tahoma" w:hAnsi="Tahoma" w:cs="Tahoma"/>
          <w:sz w:val="22"/>
        </w:rPr>
      </w:pPr>
      <w:r w:rsidRPr="00B063EC">
        <w:rPr>
          <w:rFonts w:ascii="Tahoma" w:hAnsi="Tahoma" w:cs="Tahoma"/>
          <w:sz w:val="22"/>
        </w:rPr>
        <w:t>IMD is the combination of multiple domains</w:t>
      </w:r>
      <w:r w:rsidR="00170B9A">
        <w:rPr>
          <w:rFonts w:ascii="Tahoma" w:hAnsi="Tahoma" w:cs="Tahoma"/>
          <w:sz w:val="22"/>
        </w:rPr>
        <w:t>,</w:t>
      </w:r>
      <w:r w:rsidRPr="00B063EC">
        <w:rPr>
          <w:rFonts w:ascii="Tahoma" w:hAnsi="Tahoma" w:cs="Tahoma"/>
          <w:sz w:val="22"/>
        </w:rPr>
        <w:t xml:space="preserve"> thus, it shows an overview of the local deprivation. However, on the other hand, it may also be difficult to eliminate the measurement error and aggregation irrationality of so many domains of data. As an aggregated index, it suffers that “deficits in some sectors, which actually threaten the health of the whole system” </w:t>
      </w:r>
      <w:r w:rsidRPr="00B063EC">
        <w:rPr>
          <w:rFonts w:ascii="Tahoma" w:hAnsi="Tahoma" w:cs="Tahoma"/>
          <w:sz w:val="22"/>
        </w:rPr>
        <w:fldChar w:fldCharType="begin" w:fldLock="1"/>
      </w:r>
      <w:r w:rsidRPr="00B063EC">
        <w:rPr>
          <w:rFonts w:ascii="Tahoma" w:hAnsi="Tahoma" w:cs="Tahoma"/>
          <w:sz w:val="22"/>
        </w:rPr>
        <w:instrText>ADDIN CSL_CITATION {"citationItems":[{"id":"ITEM-1","itemData":{"author":[{"dropping-particle":"","family":"Bossel","given":"Hartmut","non-dropping-particle":"","parse-names":false,"suffix":""}],"id":"ITEM-1","issued":{"date-parts":[["1999"]]},"publisher":"International Institute for Sustainable Development Winnipeg","title":"Indicators for sustainable development: theory, method, applications","type":"book"},"uris":["http://www.mendeley.com/documents/?uuid=19f746e7-5c5c-4506-bbe4-713613f35941"]}],"mendeley":{"formattedCitation":"(Bossel, 1999)","plainTextFormattedCitation":"(Bossel, 1999)","previouslyFormattedCitation":"(Bossel, 1999)"},"properties":{"noteIndex":0},"schema":"https://github.com/citation-style-language/schema/raw/master/csl-citation.json"}</w:instrText>
      </w:r>
      <w:r w:rsidRPr="00B063EC">
        <w:rPr>
          <w:rFonts w:ascii="Tahoma" w:hAnsi="Tahoma" w:cs="Tahoma"/>
          <w:sz w:val="22"/>
        </w:rPr>
        <w:fldChar w:fldCharType="separate"/>
      </w:r>
      <w:r w:rsidRPr="00B063EC">
        <w:rPr>
          <w:rFonts w:ascii="Tahoma" w:hAnsi="Tahoma" w:cs="Tahoma"/>
          <w:sz w:val="22"/>
        </w:rPr>
        <w:t>(Bossel, 1999)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No matter which indexes of domains or sub-domains are wrong, they will all affect the final effectiveness of the final IMD. </w:t>
      </w:r>
      <w:r w:rsidRPr="00B063EC">
        <w:rPr>
          <w:rFonts w:ascii="Tahoma" w:hAnsi="Tahoma" w:cs="Tahoma"/>
          <w:sz w:val="22"/>
        </w:rPr>
        <w:t xml:space="preserve">The relationship of the sub-index inside IMD may also cause the problem of estimate the deprivation. For example, poor health may affect employment opportunities and income, which further affect the Barriers to Housing and Services </w:t>
      </w:r>
      <w:r>
        <w:rPr>
          <w:rFonts w:ascii="Tahoma" w:hAnsi="Tahoma" w:cs="Tahoma"/>
          <w:sz w:val="22"/>
        </w:rPr>
        <w:t xml:space="preserve">Domain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2008)","plainTextFormattedCitation":"(Briggs, Abellan and Fecht, 2008)","previouslyFormattedCitation":"(Briggs, Abellan and Fecht, 2008)"},"properties":{"noteIndex":0},"schema":"https://github.com/citation-style-language/schema/raw/master/csl-citation.json"}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(Briggs, Abellan and Fecht, 2008)</w:t>
      </w:r>
      <w:r w:rsidRPr="00B063EC">
        <w:rPr>
          <w:rFonts w:ascii="Tahoma" w:hAnsi="Tahoma" w:cs="Tahoma"/>
          <w:sz w:val="22"/>
        </w:rPr>
        <w:fldChar w:fldCharType="end"/>
      </w:r>
      <w:r w:rsidRPr="00B063EC">
        <w:rPr>
          <w:rFonts w:ascii="Tahoma" w:hAnsi="Tahoma" w:cs="Tahoma"/>
          <w:sz w:val="22"/>
        </w:rPr>
        <w:t>.</w:t>
      </w:r>
      <w:r>
        <w:rPr>
          <w:rFonts w:ascii="Tahoma" w:hAnsi="Tahoma" w:cs="Tahoma"/>
          <w:sz w:val="22"/>
        </w:rPr>
        <w:t xml:space="preserve"> In other words, some domains cannot eliminate the influence </w:t>
      </w:r>
      <w:r w:rsidR="00CD2B0B">
        <w:rPr>
          <w:rFonts w:ascii="Tahoma" w:hAnsi="Tahoma" w:cs="Tahoma"/>
          <w:sz w:val="22"/>
        </w:rPr>
        <w:t>of</w:t>
      </w:r>
      <w:r>
        <w:rPr>
          <w:rFonts w:ascii="Tahoma" w:hAnsi="Tahoma" w:cs="Tahoma"/>
          <w:sz w:val="22"/>
        </w:rPr>
        <w:t xml:space="preserve"> others. As a result, the combination of the domains, IMD, may pay more attention to certain aspects of deprivation, which is wrong f</w:t>
      </w:r>
      <w:r w:rsidR="00CD2B0B">
        <w:rPr>
          <w:rFonts w:ascii="Tahoma" w:hAnsi="Tahoma" w:cs="Tahoma"/>
          <w:sz w:val="22"/>
        </w:rPr>
        <w:t>ro</w:t>
      </w:r>
      <w:r>
        <w:rPr>
          <w:rFonts w:ascii="Tahoma" w:hAnsi="Tahoma" w:cs="Tahoma"/>
          <w:sz w:val="22"/>
        </w:rPr>
        <w:t>m the initial weight settings by the experts.</w:t>
      </w:r>
    </w:p>
    <w:p w14:paraId="0A8F665C" w14:textId="77777777" w:rsidR="00E53754" w:rsidRPr="0046650A" w:rsidRDefault="00E53754" w:rsidP="00E53754">
      <w:pPr>
        <w:pStyle w:val="Heading5"/>
        <w:numPr>
          <w:ilvl w:val="0"/>
          <w:numId w:val="16"/>
        </w:numPr>
        <w:tabs>
          <w:tab w:val="num" w:pos="360"/>
        </w:tabs>
        <w:ind w:left="0" w:firstLine="0"/>
      </w:pPr>
      <w:r w:rsidRPr="0046650A">
        <w:t>Limitation about subjectivity</w:t>
      </w:r>
    </w:p>
    <w:p w14:paraId="3A568188" w14:textId="6DCB3E89" w:rsidR="00E53754" w:rsidRPr="00B063EC" w:rsidRDefault="00E53754" w:rsidP="00E53754">
      <w:pPr>
        <w:rPr>
          <w:rFonts w:ascii="Tahoma" w:hAnsi="Tahoma" w:cs="Tahoma"/>
          <w:sz w:val="22"/>
        </w:rPr>
      </w:pPr>
      <w:r w:rsidRPr="00B063EC">
        <w:rPr>
          <w:rFonts w:ascii="Tahoma" w:hAnsi="Tahoma" w:cs="Tahoma"/>
          <w:sz w:val="22"/>
        </w:rPr>
        <w:t>What’s more, due to lots of subjective intervene, IMD always raises concerns about paternalism. For example, the allocation of weights to different domains, the choice of indicators in each domain</w:t>
      </w:r>
      <w:r>
        <w:rPr>
          <w:rFonts w:ascii="Tahoma" w:hAnsi="Tahoma" w:cs="Tahoma"/>
          <w:sz w:val="22"/>
        </w:rPr>
        <w:t>,</w:t>
      </w:r>
      <w:r w:rsidRPr="00B063EC">
        <w:rPr>
          <w:rFonts w:ascii="Tahoma" w:hAnsi="Tahoma" w:cs="Tahoma"/>
          <w:sz w:val="22"/>
        </w:rPr>
        <w:t xml:space="preserve"> and many other mechanisms are all determined by the experts’ judgment</w:t>
      </w:r>
      <w:r>
        <w:rPr>
          <w:rFonts w:ascii="Tahoma" w:hAnsi="Tahoma" w:cs="Tahoma"/>
          <w:sz w:val="22"/>
        </w:rPr>
        <w:t>s</w:t>
      </w:r>
      <w:r w:rsidRPr="00B063EC">
        <w:rPr>
          <w:rFonts w:ascii="Tahoma" w:hAnsi="Tahoma" w:cs="Tahoma"/>
          <w:sz w:val="22"/>
        </w:rPr>
        <w:t xml:space="preserve"> </w:t>
      </w:r>
      <w:r w:rsidRPr="00B063EC">
        <w:rPr>
          <w:rFonts w:ascii="Tahoma" w:hAnsi="Tahoma" w:cs="Tahoma"/>
          <w:sz w:val="22"/>
        </w:rPr>
        <w:fldChar w:fldCharType="begin" w:fldLock="1"/>
      </w:r>
      <w:r w:rsidR="00955029">
        <w:rPr>
          <w:rFonts w:ascii="Tahoma" w:hAnsi="Tahoma" w:cs="Tahoma"/>
          <w:sz w:val="22"/>
        </w:rPr>
        <w:instrText>ADDIN CSL_CITATION {"citationItems":[{"id":"ITEM-1","itemData":{"DOI":"10.1007/s11205-018-02054-z","ISBN":"0123456789","ISSN":"15730921","abstract":"The Index of Multiple Deprivation (IMD), used widely in England, is an important tool for social need and inequality identification. It summarises deprivation across seven dimensions (income, employment, health, education, housing and services, environment, and crime) to measure an area’s multidimensional deprivation. The IMD aggregates the dimensions that are differentially weighted using expert judgement. In this paper, we test how close these weights are to society’s preferences about the relative importance of each dimension to overall deprivation. There is not agreement in the literature on how to do this. This paper, therefore, develops and compares three empirical methods for estimating preference-based weights. We find the weights are similar across the methods, and between our empirical methods and the current IMD, but our findings suggest a change to two of the weights.","author":[{"dropping-particle":"","family":"Watson","given":"Verity","non-dropping-particle":"","parse-names":false,"suffix":""},{"dropping-particle":"","family":"Dibben","given":"Chris","non-dropping-particle":"","parse-names":false,"suffix":""},{"dropping-particle":"","family":"Cox","given":"Matt","non-dropping-particle":"","parse-names":false,"suffix":""},{"dropping-particle":"","family":"Atherton","given":"Iain","non-dropping-particle":"","parse-names":false,"suffix":""},{"dropping-particle":"","family":"Sutton","given":"Matt","non-dropping-particle":"","parse-names":false,"suffix":""},{"dropping-particle":"","family":"Ryan","given":"Mandy","non-dropping-particle":"","parse-names":false,"suffix":""}],"container-title":"Social Indicators Research","id":"ITEM-1","issue":"3","issued":{"date-parts":[["2019"]]},"page":"1055-1074","publisher":"Springer Netherlands","title":"Testing the Expert Based Weights Used in the UK’s Index of Multiple Deprivation (IMD) Against Three Preference-Based Methods","type":"article-journal","volume":"144"},"uris":["http://www.mendeley.com/documents/?uuid=3b95933c-be34-435c-a6d7-165593c790ea"]}],"mendeley":{"formattedCitation":"(Watson &lt;i&gt;et al.&lt;/i&gt;, 2019)","plainTextFormattedCitation":"(Watson et al., 2019)","previouslyFormattedCitation":"(Watson &lt;i&gt;et al.&lt;/i&gt;,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 xml:space="preserve">(Watson </w:t>
      </w:r>
      <w:r w:rsidR="006471CB" w:rsidRPr="006471CB">
        <w:rPr>
          <w:rFonts w:ascii="Tahoma" w:hAnsi="Tahoma" w:cs="Tahoma"/>
          <w:i/>
          <w:sz w:val="22"/>
        </w:rPr>
        <w:t>et al.</w:t>
      </w:r>
      <w:r w:rsidR="006471CB" w:rsidRPr="006471CB">
        <w:rPr>
          <w:rFonts w:ascii="Tahoma" w:hAnsi="Tahoma" w:cs="Tahoma"/>
          <w:sz w:val="22"/>
        </w:rPr>
        <w:t>, 2019)</w:t>
      </w:r>
      <w:r w:rsidRPr="00B063EC">
        <w:rPr>
          <w:rFonts w:ascii="Tahoma" w:hAnsi="Tahoma" w:cs="Tahoma"/>
          <w:sz w:val="22"/>
        </w:rPr>
        <w:fldChar w:fldCharType="end"/>
      </w:r>
      <w:r w:rsidRPr="00B063EC">
        <w:rPr>
          <w:rFonts w:ascii="Tahoma" w:hAnsi="Tahoma" w:cs="Tahoma"/>
          <w:sz w:val="22"/>
        </w:rPr>
        <w:t xml:space="preserve">; the exponential transformation on the domains is done without explanation and implication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sidRPr="00B063EC">
        <w:rPr>
          <w:rFonts w:ascii="Tahoma" w:hAnsi="Tahoma" w:cs="Tahoma"/>
          <w:sz w:val="22"/>
        </w:rPr>
        <w:fldChar w:fldCharType="end"/>
      </w:r>
      <w:r w:rsidRPr="00B063EC">
        <w:rPr>
          <w:rFonts w:ascii="Tahoma" w:hAnsi="Tahoma" w:cs="Tahoma"/>
          <w:sz w:val="22"/>
        </w:rPr>
        <w:t>; the process to construct the multiple deprivation</w:t>
      </w:r>
      <w:r>
        <w:rPr>
          <w:rFonts w:ascii="Tahoma" w:hAnsi="Tahoma" w:cs="Tahoma"/>
          <w:sz w:val="22"/>
        </w:rPr>
        <w:t>s</w:t>
      </w:r>
      <w:r w:rsidRPr="00B063EC">
        <w:rPr>
          <w:rFonts w:ascii="Tahoma" w:hAnsi="Tahoma" w:cs="Tahoma"/>
          <w:sz w:val="22"/>
        </w:rPr>
        <w:t xml:space="preserve"> lacks the general theory support </w:t>
      </w:r>
      <w:r w:rsidRPr="00B063EC">
        <w:rPr>
          <w:rFonts w:ascii="Tahoma" w:hAnsi="Tahoma" w:cs="Tahoma"/>
          <w:sz w:val="22"/>
        </w:rPr>
        <w:fldChar w:fldCharType="begin" w:fldLock="1"/>
      </w:r>
      <w:r w:rsidR="00955029">
        <w:rPr>
          <w:rFonts w:ascii="Tahoma" w:hAnsi="Tahoma" w:cs="Tahoma"/>
          <w:sz w:val="22"/>
        </w:rPr>
        <w:instrText>ADDIN CSL_CITATION {"citationItems":[{"id":"ITEM-1","itemData":{"DOI":"10.1177/0269094219827893","ISSN":"0269-0942","abstract":"Indices of multiple deprivation have become increasingly sophisticated and high profile as a means of identifying and targeting deprived areas and populations. However, these have been challenged on a number of grounds, both conceptual and practical, with particular concerns about their applicability to rural areas. At the same time, there is little research on how such measures are used in practice or how they influence policies or the allocation of resources. This paper seeks to quantify the effectiveness of this type of measure in terms of inclusion or exclusion of deprived populations implied by targeting areas based on the results of the Scottish Index of Multiple Deprivation. The results show that the proportion of deprived individuals within these apparently most deprived areas varies widely across different regions. However, this was not strongly related to rurality, suggesting that claims of an inherent bias against rural regions resulting from the use of these measures should be treated with caution. Nevertheless, this analysis demonstrates potential drawbacks to the uncritical reliance on indices of multiple deprivation as a basis for policy and highlights the need for the aims and rationales of such approaches to be more clearly articulated.","author":[{"dropping-particle":"","family":"Clelland","given":"David","non-dropping-particle":"","parse-names":false,"suffix":""},{"dropping-particle":"","family":"Hill","given":"Carol","non-dropping-particle":"","parse-names":false,"suffix":""}],"container-title":"Local Economy: The Journal of the Local Economy Policy Unit","id":"ITEM-1","issue":"1","issued":{"date-parts":[["2019","2","13"]]},"page":"33-50","title":"Deprivation, policy and rurality: The limitations and applications of area-based deprivation indices in Scotland","type":"article-journal","volume":"34"},"uris":["http://www.mendeley.com/documents/?uuid=6302763d-82cc-4b84-812a-d9ef7d2fe1e6"]}],"mendeley":{"formattedCitation":"(Clelland and Hill, 2019)","plainTextFormattedCitation":"(Clelland and Hill, 2019)","previouslyFormattedCitation":"(Clelland and Hill,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(Clelland and Hill, 2019)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We cannot guarantee all these settings proposed by the experts are all suitable to current society, and it is always dilemmatic to judge the effectiveness of the subjective judgments of experts. T</w:t>
      </w:r>
      <w:r w:rsidRPr="00B063EC">
        <w:rPr>
          <w:rFonts w:ascii="Tahoma" w:hAnsi="Tahoma" w:cs="Tahoma"/>
          <w:sz w:val="22"/>
        </w:rPr>
        <w:t>herefore, the validity of the results and the utility in the policy decisions may face challenge</w:t>
      </w:r>
      <w:r>
        <w:rPr>
          <w:rFonts w:ascii="Tahoma" w:hAnsi="Tahoma" w:cs="Tahoma"/>
          <w:sz w:val="22"/>
        </w:rPr>
        <w:t>s</w:t>
      </w:r>
      <w:r w:rsidRPr="00B063EC">
        <w:rPr>
          <w:rFonts w:ascii="Tahoma" w:hAnsi="Tahoma" w:cs="Tahoma"/>
          <w:sz w:val="22"/>
        </w:rPr>
        <w:t>.</w:t>
      </w:r>
    </w:p>
    <w:p w14:paraId="23B41B65" w14:textId="77777777" w:rsidR="00E53754" w:rsidRPr="0046650A" w:rsidRDefault="00E53754" w:rsidP="00E53754">
      <w:pPr>
        <w:pStyle w:val="Heading5"/>
        <w:numPr>
          <w:ilvl w:val="0"/>
          <w:numId w:val="16"/>
        </w:numPr>
        <w:tabs>
          <w:tab w:val="num" w:pos="360"/>
        </w:tabs>
        <w:ind w:left="0" w:firstLine="0"/>
      </w:pPr>
      <w:r w:rsidRPr="0046650A">
        <w:t>Limitation about data</w:t>
      </w:r>
    </w:p>
    <w:p w14:paraId="4F8BB520" w14:textId="6CFD1757" w:rsidR="00E53754" w:rsidRPr="00D4518A" w:rsidRDefault="00E53754" w:rsidP="00E53754">
      <w:pPr>
        <w:rPr>
          <w:rFonts w:ascii="Tahoma" w:hAnsi="Tahoma" w:cs="Tahoma"/>
          <w:sz w:val="22"/>
        </w:rPr>
      </w:pPr>
      <w:r w:rsidRPr="00B063EC">
        <w:rPr>
          <w:rFonts w:ascii="Tahoma" w:hAnsi="Tahoma" w:cs="Tahoma"/>
          <w:sz w:val="22"/>
        </w:rPr>
        <w:t xml:space="preserve">Some of the individual indicators used in the computation of the local IMD were collected at a district or </w:t>
      </w:r>
      <w:r>
        <w:rPr>
          <w:rFonts w:ascii="Tahoma" w:hAnsi="Tahoma" w:cs="Tahoma"/>
          <w:sz w:val="22"/>
        </w:rPr>
        <w:t xml:space="preserve">even </w:t>
      </w:r>
      <w:r w:rsidRPr="00B063EC">
        <w:rPr>
          <w:rFonts w:ascii="Tahoma" w:hAnsi="Tahoma" w:cs="Tahoma"/>
          <w:sz w:val="22"/>
        </w:rPr>
        <w:t>national scale. Without using the exact ward data, the estimated value</w:t>
      </w:r>
      <w:r>
        <w:rPr>
          <w:rFonts w:ascii="Tahoma" w:hAnsi="Tahoma" w:cs="Tahoma"/>
          <w:sz w:val="22"/>
        </w:rPr>
        <w:t>s</w:t>
      </w:r>
      <w:r w:rsidRPr="00B063EC">
        <w:rPr>
          <w:rFonts w:ascii="Tahoma" w:hAnsi="Tahoma" w:cs="Tahoma"/>
          <w:sz w:val="22"/>
        </w:rPr>
        <w:t xml:space="preserve"> may distort the accuracy of the local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In addition, s</w:t>
      </w:r>
      <w:r w:rsidRPr="00B063EC">
        <w:rPr>
          <w:rFonts w:ascii="Tahoma" w:hAnsi="Tahoma" w:cs="Tahoma"/>
          <w:sz w:val="22"/>
        </w:rPr>
        <w:t>ome indicators are double</w:t>
      </w:r>
      <w:r w:rsidR="00CD2B0B">
        <w:rPr>
          <w:rFonts w:ascii="Tahoma" w:hAnsi="Tahoma" w:cs="Tahoma"/>
          <w:sz w:val="22"/>
        </w:rPr>
        <w:t>-</w:t>
      </w:r>
      <w:r>
        <w:rPr>
          <w:rFonts w:ascii="Tahoma" w:hAnsi="Tahoma" w:cs="Tahoma"/>
          <w:sz w:val="22"/>
        </w:rPr>
        <w:t xml:space="preserve">counted </w:t>
      </w:r>
      <w:r w:rsidRPr="00B063EC">
        <w:rPr>
          <w:rFonts w:ascii="Tahoma" w:hAnsi="Tahoma" w:cs="Tahoma"/>
          <w:sz w:val="22"/>
        </w:rPr>
        <w:t>across more than one domain. Such as Severe Disablement Allowance contributes to not only the Employment Deprivation Domain but also the Health Deprivation and Disability Domain. Though some expert</w:t>
      </w:r>
      <w:r w:rsidR="00CD2B0B">
        <w:rPr>
          <w:rFonts w:ascii="Tahoma" w:hAnsi="Tahoma" w:cs="Tahoma"/>
          <w:sz w:val="22"/>
        </w:rPr>
        <w:t>s</w:t>
      </w:r>
      <w:r w:rsidRPr="00B063EC">
        <w:rPr>
          <w:rFonts w:ascii="Tahoma" w:hAnsi="Tahoma" w:cs="Tahoma"/>
          <w:sz w:val="22"/>
        </w:rPr>
        <w:t xml:space="preserve"> argued that it is legitimate to count the indicators as two deprivations </w:t>
      </w:r>
      <w:r>
        <w:rPr>
          <w:rFonts w:ascii="Tahoma" w:hAnsi="Tahoma" w:cs="Tahoma"/>
          <w:sz w:val="22"/>
        </w:rPr>
        <w:fldChar w:fldCharType="begin" w:fldLock="1"/>
      </w:r>
      <w:r>
        <w:rPr>
          <w:rFonts w:ascii="Tahoma" w:hAnsi="Tahoma" w:cs="Tahoma"/>
          <w:sz w:val="22"/>
        </w:rPr>
        <w:instrText>ADDIN CSL_CITATION {"citationItems":[{"id":"ITEM-1","itemData":{"author":[{"dropping-particle":"","family":"University of Oxford","given":"","non-dropping-particle":"","parse-names":false,"suffix":""}],"id":"ITEM-1","issued":{"date-parts":[["2000"]]},"number-of-pages":"11","title":"Response to the Formal Consultations on the Indices of Deprivation 2000","type":"report"},"uris":["http://www.mendeley.com/documents/?uuid=c0afc0ea-ad69-4fd0-9921-da7d57548e29"]}],"mendeley":{"formattedCitation":"(University of Oxford, 2000)","plainTextFormattedCitation":"(University of Oxford, 2000)","previouslyFormattedCitation":"(University of Oxford, 2000)"},"properties":{"noteIndex":0},"schema":"https://github.com/citation-style-language/schema/raw/master/csl-citation.json"}</w:instrText>
      </w:r>
      <w:r>
        <w:rPr>
          <w:rFonts w:ascii="Tahoma" w:hAnsi="Tahoma" w:cs="Tahoma"/>
          <w:sz w:val="22"/>
        </w:rPr>
        <w:fldChar w:fldCharType="separate"/>
      </w:r>
      <w:r w:rsidRPr="00440F9C">
        <w:rPr>
          <w:rFonts w:ascii="Tahoma" w:hAnsi="Tahoma" w:cs="Tahoma"/>
          <w:sz w:val="22"/>
        </w:rPr>
        <w:t>(University of Oxford, 2000)</w:t>
      </w:r>
      <w:r>
        <w:rPr>
          <w:rFonts w:ascii="Tahoma" w:hAnsi="Tahoma" w:cs="Tahoma"/>
          <w:sz w:val="22"/>
        </w:rPr>
        <w:fldChar w:fldCharType="end"/>
      </w:r>
      <w:r w:rsidRPr="00B063EC">
        <w:rPr>
          <w:rFonts w:ascii="Tahoma" w:hAnsi="Tahoma" w:cs="Tahoma"/>
          <w:sz w:val="22"/>
        </w:rPr>
        <w:t>, it still raise</w:t>
      </w:r>
      <w:r>
        <w:rPr>
          <w:rFonts w:ascii="Tahoma" w:hAnsi="Tahoma" w:cs="Tahoma"/>
          <w:sz w:val="22"/>
        </w:rPr>
        <w:t>s</w:t>
      </w:r>
      <w:r w:rsidRPr="00B063EC">
        <w:rPr>
          <w:rFonts w:ascii="Tahoma" w:hAnsi="Tahoma" w:cs="Tahoma"/>
          <w:sz w:val="22"/>
        </w:rPr>
        <w:t xml:space="preserve"> concerns about the veracity especially when we do the overall factor analysis of all the indicators of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Besides, </w:t>
      </w:r>
      <w:r w:rsidRPr="002021F8">
        <w:rPr>
          <w:rFonts w:ascii="Tahoma" w:hAnsi="Tahoma" w:cs="Tahoma"/>
          <w:sz w:val="22"/>
        </w:rPr>
        <w:t>some indicators which are used to calculate the domain scores are based on census data</w:t>
      </w:r>
      <w:r>
        <w:rPr>
          <w:rFonts w:ascii="Tahoma" w:hAnsi="Tahoma" w:cs="Tahoma"/>
          <w:sz w:val="22"/>
        </w:rPr>
        <w:t xml:space="preserve"> years ago</w:t>
      </w:r>
      <w:r w:rsidRPr="002021F8">
        <w:rPr>
          <w:rFonts w:ascii="Tahoma" w:hAnsi="Tahoma" w:cs="Tahoma"/>
          <w:sz w:val="22"/>
        </w:rPr>
        <w:t>. It means they are not very recent data for the area</w:t>
      </w:r>
      <w:r>
        <w:rPr>
          <w:rFonts w:ascii="Tahoma" w:hAnsi="Tahoma" w:cs="Tahoma"/>
          <w:sz w:val="22"/>
        </w:rPr>
        <w:t xml:space="preserve"> and as a result, they </w:t>
      </w:r>
      <w:r w:rsidRPr="002021F8">
        <w:rPr>
          <w:rFonts w:ascii="Tahoma" w:hAnsi="Tahoma" w:cs="Tahoma"/>
          <w:sz w:val="22"/>
        </w:rPr>
        <w:t>cannot reflect the current circumstances and may cause measurement error.</w:t>
      </w:r>
    </w:p>
    <w:p w14:paraId="3DB078BF" w14:textId="77777777" w:rsidR="00E53754" w:rsidRPr="00D4518A" w:rsidRDefault="00E53754" w:rsidP="00E53754">
      <w:pPr>
        <w:pStyle w:val="Heading5"/>
        <w:numPr>
          <w:ilvl w:val="0"/>
          <w:numId w:val="16"/>
        </w:numPr>
        <w:tabs>
          <w:tab w:val="num" w:pos="360"/>
        </w:tabs>
        <w:ind w:left="0" w:firstLine="0"/>
      </w:pPr>
      <w:r w:rsidRPr="00D4518A">
        <w:t>Limitation about comparison</w:t>
      </w:r>
    </w:p>
    <w:p w14:paraId="36151559" w14:textId="58102B48" w:rsidR="00E53754" w:rsidRDefault="00E53754" w:rsidP="00E53754">
      <w:pPr>
        <w:rPr>
          <w:rFonts w:ascii="Tahoma" w:hAnsi="Tahoma" w:cs="Tahoma"/>
          <w:sz w:val="22"/>
        </w:rPr>
      </w:pPr>
      <w:r w:rsidRPr="00D4518A">
        <w:rPr>
          <w:rFonts w:ascii="Tahoma" w:hAnsi="Tahoma" w:cs="Tahoma"/>
          <w:sz w:val="22"/>
        </w:rPr>
        <w:t xml:space="preserve">The IMD </w:t>
      </w:r>
      <w:r>
        <w:rPr>
          <w:rFonts w:ascii="Tahoma" w:hAnsi="Tahoma" w:cs="Tahoma"/>
          <w:sz w:val="22"/>
        </w:rPr>
        <w:t xml:space="preserve">scores </w:t>
      </w:r>
      <w:r w:rsidR="00CD2B0B">
        <w:rPr>
          <w:rFonts w:ascii="Tahoma" w:hAnsi="Tahoma" w:cs="Tahoma"/>
          <w:sz w:val="22"/>
        </w:rPr>
        <w:t>are</w:t>
      </w:r>
      <w:r w:rsidRPr="00D4518A">
        <w:rPr>
          <w:rFonts w:ascii="Tahoma" w:hAnsi="Tahoma" w:cs="Tahoma"/>
          <w:sz w:val="22"/>
        </w:rPr>
        <w:t xml:space="preserve"> only </w:t>
      </w:r>
      <w:r>
        <w:rPr>
          <w:rFonts w:ascii="Tahoma" w:hAnsi="Tahoma" w:cs="Tahoma"/>
          <w:sz w:val="22"/>
        </w:rPr>
        <w:t>utilized to</w:t>
      </w:r>
      <w:r w:rsidRPr="00D4518A">
        <w:rPr>
          <w:rFonts w:ascii="Tahoma" w:hAnsi="Tahoma" w:cs="Tahoma"/>
          <w:sz w:val="22"/>
        </w:rPr>
        <w:t xml:space="preserve"> rank </w:t>
      </w:r>
      <w:r>
        <w:rPr>
          <w:rFonts w:ascii="Tahoma" w:hAnsi="Tahoma" w:cs="Tahoma"/>
          <w:sz w:val="22"/>
        </w:rPr>
        <w:t xml:space="preserve">the deprivation </w:t>
      </w:r>
      <w:r w:rsidRPr="00D4518A">
        <w:rPr>
          <w:rFonts w:ascii="Tahoma" w:hAnsi="Tahoma" w:cs="Tahoma"/>
          <w:sz w:val="22"/>
        </w:rPr>
        <w:t>among areas, but</w:t>
      </w:r>
      <w:r>
        <w:rPr>
          <w:rFonts w:ascii="Tahoma" w:hAnsi="Tahoma" w:cs="Tahoma"/>
          <w:sz w:val="22"/>
        </w:rPr>
        <w:t xml:space="preserve"> it is</w:t>
      </w:r>
      <w:r w:rsidRPr="00D4518A">
        <w:rPr>
          <w:rFonts w:ascii="Tahoma" w:hAnsi="Tahoma" w:cs="Tahoma"/>
          <w:sz w:val="22"/>
        </w:rPr>
        <w:t xml:space="preserve"> not a </w:t>
      </w:r>
      <w:r>
        <w:rPr>
          <w:rFonts w:ascii="Tahoma" w:hAnsi="Tahoma" w:cs="Tahoma"/>
          <w:sz w:val="22"/>
        </w:rPr>
        <w:t>numeric</w:t>
      </w:r>
      <w:r w:rsidRPr="00D4518A">
        <w:rPr>
          <w:rFonts w:ascii="Tahoma" w:hAnsi="Tahoma" w:cs="Tahoma"/>
          <w:sz w:val="22"/>
        </w:rPr>
        <w:t xml:space="preserve"> measure</w:t>
      </w:r>
      <w:r>
        <w:rPr>
          <w:rFonts w:ascii="Tahoma" w:hAnsi="Tahoma" w:cs="Tahoma"/>
          <w:sz w:val="22"/>
        </w:rPr>
        <w:t>ment</w:t>
      </w:r>
      <w:r w:rsidRPr="00D4518A">
        <w:rPr>
          <w:rFonts w:ascii="Tahoma" w:hAnsi="Tahoma" w:cs="Tahoma"/>
          <w:sz w:val="22"/>
        </w:rPr>
        <w:t xml:space="preserve"> of the deprivation</w:t>
      </w:r>
      <w:r>
        <w:rPr>
          <w:rFonts w:ascii="Tahoma" w:hAnsi="Tahoma" w:cs="Tahoma"/>
          <w:sz w:val="22"/>
        </w:rPr>
        <w:t xml:space="preserve"> </w:t>
      </w:r>
      <w:r>
        <w:rPr>
          <w:rFonts w:ascii="Tahoma" w:hAnsi="Tahoma" w:cs="Tahoma"/>
          <w:sz w:val="22"/>
        </w:rPr>
        <w:fldChar w:fldCharType="begin" w:fldLock="1"/>
      </w:r>
      <w:r>
        <w:rPr>
          <w:rFonts w:ascii="Tahoma" w:hAnsi="Tahoma" w:cs="Tahoma"/>
          <w:sz w:val="22"/>
        </w:rPr>
        <w:instrText>ADDIN CSL_CITATION {"citationItems":[{"id":"ITEM-1","itemData":{"URL":"https://ocsi.uk/2011/03/24/why-the-imd-is-still-important-in-the-open-data-age/","accessed":{"date-parts":[["2021","7","12"]]},"author":[{"dropping-particle":"","family":"OCSI","given":"","non-dropping-particle":"","parse-names":false,"suffix":""}],"container-title":"Oxford Consultants for Social Inclusion","id":"ITEM-1","issued":{"date-parts":[["2011"]]},"title":"Why the Indices of Deprivation are still important in the open data era","type":"webpage"},"uris":["http://www.mendeley.com/documents/?uuid=0cbf1cc8-ae26-3884-9d29-0d8bc87c60f7"]}],"mendeley":{"formattedCitation":"(OCSI, 2011)","plainTextFormattedCitation":"(OCSI, 2011)","previouslyFormattedCitation":"(OCSI, 2011)"},"properties":{"noteIndex":0},"schema":"https://github.com/citation-style-language/schema/raw/master/csl-citation.json"}</w:instrText>
      </w:r>
      <w:r>
        <w:rPr>
          <w:rFonts w:ascii="Tahoma" w:hAnsi="Tahoma" w:cs="Tahoma"/>
          <w:sz w:val="22"/>
        </w:rPr>
        <w:fldChar w:fldCharType="separate"/>
      </w:r>
      <w:r w:rsidRPr="002021F8">
        <w:rPr>
          <w:rFonts w:ascii="Tahoma" w:hAnsi="Tahoma" w:cs="Tahoma"/>
          <w:sz w:val="22"/>
        </w:rPr>
        <w:t>(OCSI, 2011)</w:t>
      </w:r>
      <w:r>
        <w:rPr>
          <w:rFonts w:ascii="Tahoma" w:hAnsi="Tahoma" w:cs="Tahoma"/>
          <w:sz w:val="22"/>
        </w:rPr>
        <w:fldChar w:fldCharType="end"/>
      </w:r>
      <w:r w:rsidRPr="00D4518A">
        <w:rPr>
          <w:rFonts w:ascii="Tahoma" w:hAnsi="Tahoma" w:cs="Tahoma"/>
          <w:sz w:val="22"/>
        </w:rPr>
        <w:t xml:space="preserve">. It cannot tell people how much one area is more deprived than the other since the score has no quantitative meaning. </w:t>
      </w:r>
      <w:r>
        <w:rPr>
          <w:rFonts w:ascii="Tahoma" w:hAnsi="Tahoma" w:cs="Tahoma"/>
          <w:sz w:val="22"/>
        </w:rPr>
        <w:t>In addition,</w:t>
      </w:r>
      <w:r w:rsidRPr="00D4518A">
        <w:rPr>
          <w:rFonts w:ascii="Tahoma" w:hAnsi="Tahoma" w:cs="Tahoma"/>
          <w:sz w:val="22"/>
        </w:rPr>
        <w:t xml:space="preserve"> we cannot compare the deprivation situation of one area over time. The IMD score of one area will change relative to other areas, thus it cannot tell </w:t>
      </w:r>
      <w:r>
        <w:rPr>
          <w:rFonts w:ascii="Tahoma" w:hAnsi="Tahoma" w:cs="Tahoma"/>
          <w:sz w:val="22"/>
        </w:rPr>
        <w:t xml:space="preserve">us </w:t>
      </w:r>
      <w:r w:rsidRPr="00D4518A">
        <w:rPr>
          <w:rFonts w:ascii="Tahoma" w:hAnsi="Tahoma" w:cs="Tahoma"/>
          <w:sz w:val="22"/>
        </w:rPr>
        <w:t xml:space="preserve">how </w:t>
      </w:r>
      <w:r w:rsidRPr="00D4518A">
        <w:rPr>
          <w:rFonts w:ascii="Tahoma" w:hAnsi="Tahoma" w:cs="Tahoma"/>
          <w:sz w:val="22"/>
        </w:rPr>
        <w:lastRenderedPageBreak/>
        <w:t>much one area develop</w:t>
      </w:r>
      <w:r>
        <w:rPr>
          <w:rFonts w:ascii="Tahoma" w:hAnsi="Tahoma" w:cs="Tahoma"/>
          <w:sz w:val="22"/>
        </w:rPr>
        <w:t>s</w:t>
      </w:r>
      <w:r w:rsidRPr="00D4518A">
        <w:rPr>
          <w:rFonts w:ascii="Tahoma" w:hAnsi="Tahoma" w:cs="Tahoma"/>
          <w:sz w:val="22"/>
        </w:rPr>
        <w:t xml:space="preserve"> </w:t>
      </w:r>
      <w:r>
        <w:rPr>
          <w:rFonts w:ascii="Tahoma" w:hAnsi="Tahoma" w:cs="Tahoma"/>
          <w:sz w:val="22"/>
        </w:rPr>
        <w:t>these years</w:t>
      </w:r>
      <w:r w:rsidRPr="00D4518A">
        <w:rPr>
          <w:rFonts w:ascii="Tahoma" w:hAnsi="Tahoma" w:cs="Tahoma"/>
          <w:sz w:val="22"/>
        </w:rPr>
        <w:t xml:space="preserve">. </w:t>
      </w:r>
      <w:r>
        <w:rPr>
          <w:rFonts w:ascii="Tahoma" w:hAnsi="Tahoma" w:cs="Tahoma"/>
          <w:sz w:val="22"/>
        </w:rPr>
        <w:t>T</w:t>
      </w:r>
      <w:r w:rsidRPr="00D4518A">
        <w:rPr>
          <w:rFonts w:ascii="Tahoma" w:hAnsi="Tahoma" w:cs="Tahoma"/>
          <w:sz w:val="22"/>
        </w:rPr>
        <w:t xml:space="preserve">he decrease of the score of one area may be due to the degeneration of </w:t>
      </w:r>
      <w:r>
        <w:rPr>
          <w:rFonts w:ascii="Tahoma" w:hAnsi="Tahoma" w:cs="Tahoma"/>
          <w:sz w:val="22"/>
        </w:rPr>
        <w:t>its</w:t>
      </w:r>
      <w:r w:rsidRPr="00D4518A">
        <w:rPr>
          <w:rFonts w:ascii="Tahoma" w:hAnsi="Tahoma" w:cs="Tahoma"/>
          <w:sz w:val="22"/>
        </w:rPr>
        <w:t xml:space="preserve"> social and economic environment, but also may</w:t>
      </w:r>
      <w:r w:rsidR="00CD2B0B">
        <w:rPr>
          <w:rFonts w:ascii="Tahoma" w:hAnsi="Tahoma" w:cs="Tahoma"/>
          <w:sz w:val="22"/>
        </w:rPr>
        <w:t xml:space="preserve">be </w:t>
      </w:r>
      <w:r w:rsidRPr="00D4518A">
        <w:rPr>
          <w:rFonts w:ascii="Tahoma" w:hAnsi="Tahoma" w:cs="Tahoma"/>
          <w:sz w:val="22"/>
        </w:rPr>
        <w:t xml:space="preserve">because </w:t>
      </w:r>
      <w:r>
        <w:rPr>
          <w:rFonts w:ascii="Tahoma" w:hAnsi="Tahoma" w:cs="Tahoma"/>
          <w:sz w:val="22"/>
        </w:rPr>
        <w:t xml:space="preserve">of </w:t>
      </w:r>
      <w:r w:rsidRPr="00D4518A">
        <w:rPr>
          <w:rFonts w:ascii="Tahoma" w:hAnsi="Tahoma" w:cs="Tahoma"/>
          <w:sz w:val="22"/>
        </w:rPr>
        <w:t xml:space="preserve">the fast development of other areas. Thus, we can only </w:t>
      </w:r>
      <w:r>
        <w:rPr>
          <w:rFonts w:ascii="Tahoma" w:hAnsi="Tahoma" w:cs="Tahoma"/>
          <w:sz w:val="22"/>
        </w:rPr>
        <w:t>consider</w:t>
      </w:r>
      <w:r w:rsidRPr="00D4518A">
        <w:rPr>
          <w:rFonts w:ascii="Tahoma" w:hAnsi="Tahoma" w:cs="Tahoma"/>
          <w:sz w:val="22"/>
        </w:rPr>
        <w:t xml:space="preserve"> deprivation as </w:t>
      </w:r>
      <w:r>
        <w:rPr>
          <w:rFonts w:ascii="Tahoma" w:hAnsi="Tahoma" w:cs="Tahoma"/>
          <w:sz w:val="22"/>
        </w:rPr>
        <w:t>an</w:t>
      </w:r>
      <w:r w:rsidRPr="00D4518A">
        <w:rPr>
          <w:rFonts w:ascii="Tahoma" w:hAnsi="Tahoma" w:cs="Tahoma"/>
          <w:sz w:val="22"/>
        </w:rPr>
        <w:t xml:space="preserve"> order of the deprivation level among all the areas.</w:t>
      </w:r>
    </w:p>
    <w:p w14:paraId="077DA567" w14:textId="77777777" w:rsidR="00E53754" w:rsidRPr="00D4518A" w:rsidRDefault="00E53754" w:rsidP="00E53754">
      <w:pPr>
        <w:rPr>
          <w:rFonts w:ascii="Tahoma" w:hAnsi="Tahoma" w:cs="Tahoma"/>
          <w:sz w:val="22"/>
        </w:rPr>
      </w:pPr>
    </w:p>
    <w:p w14:paraId="7A3F1CE2" w14:textId="6F272149" w:rsidR="00E53754" w:rsidRPr="0046650A" w:rsidRDefault="00E53754" w:rsidP="00E53754">
      <w:pPr>
        <w:pStyle w:val="Heading3"/>
        <w:numPr>
          <w:ilvl w:val="1"/>
          <w:numId w:val="12"/>
        </w:numPr>
        <w:tabs>
          <w:tab w:val="num" w:pos="360"/>
        </w:tabs>
        <w:ind w:left="0" w:firstLine="0"/>
        <w:rPr>
          <w:rFonts w:ascii="Tahoma" w:hAnsi="Tahoma" w:cs="Tahoma"/>
        </w:rPr>
      </w:pPr>
      <w:bookmarkStart w:id="16" w:name="_Toc74832239"/>
      <w:bookmarkStart w:id="17" w:name="_Toc80656366"/>
      <w:r w:rsidRPr="0046650A">
        <w:rPr>
          <w:rFonts w:ascii="Tahoma" w:hAnsi="Tahoma" w:cs="Tahoma"/>
        </w:rPr>
        <w:t>Shapley Value</w:t>
      </w:r>
      <w:bookmarkEnd w:id="16"/>
      <w:bookmarkEnd w:id="17"/>
    </w:p>
    <w:p w14:paraId="6243FA58" w14:textId="20E185FD" w:rsidR="00E53754" w:rsidRDefault="00E53754" w:rsidP="00E53754">
      <w:pPr>
        <w:rPr>
          <w:rFonts w:ascii="Tahoma" w:hAnsi="Tahoma" w:cs="Tahoma"/>
          <w:sz w:val="22"/>
        </w:rPr>
      </w:pPr>
      <w:r w:rsidRPr="00440F9C">
        <w:rPr>
          <w:rFonts w:ascii="Tahoma" w:hAnsi="Tahoma" w:cs="Tahoma"/>
          <w:sz w:val="22"/>
        </w:rPr>
        <w:t>Shapley Value aims to figure out the reasonabl</w:t>
      </w:r>
      <w:r>
        <w:rPr>
          <w:rFonts w:ascii="Tahoma" w:hAnsi="Tahoma" w:cs="Tahoma"/>
          <w:sz w:val="22"/>
        </w:rPr>
        <w:t>y</w:t>
      </w:r>
      <w:r w:rsidRPr="00440F9C">
        <w:rPr>
          <w:rFonts w:ascii="Tahoma" w:hAnsi="Tahoma" w:cs="Tahoma"/>
          <w:sz w:val="22"/>
        </w:rPr>
        <w:t xml:space="preserve"> expected payoff for each player in a cooperative game. One of the most famous problems solved by Shapley Value is the cost-sharing problem</w:t>
      </w:r>
      <w:r>
        <w:rPr>
          <w:rFonts w:ascii="Tahoma" w:hAnsi="Tahoma" w:cs="Tahoma"/>
          <w:sz w:val="22"/>
        </w:rPr>
        <w:fldChar w:fldCharType="begin" w:fldLock="1"/>
      </w:r>
      <w:r w:rsidR="00955029">
        <w:rPr>
          <w:rFonts w:ascii="Tahoma" w:hAnsi="Tahoma" w:cs="Tahoma"/>
          <w:sz w:val="22"/>
        </w:rPr>
        <w:instrText>ADDIN CSL_CITATION {"citationItems":[{"id":"ITEM-1","itemData":{"author":[{"dropping-particle":"","family":"Gul","given":"Faruk","non-dropping-particle":"","parse-names":false,"suffix":""}],"container-title":"Econometrica:","id":"ITEM-1","issued":{"date-parts":[["1989"]]},"page":"81-95","publisher":"JSTOR","title":"Bargaining foundations of Shapley value","type":"article-journal"},"uris":["http://www.mendeley.com/documents/?uuid=f99a05dd-9585-47af-a840-7d415f8389e1"]},{"id":"ITEM-2","itemData":{"author":[{"dropping-particle":"","family":"Pérez-Castrillo","given":"David","non-dropping-particle":"","parse-names":false,"suffix":""},{"dropping-particle":"","family":"Wettstein","given":"David","non-dropping-particle":"","parse-names":false,"suffix":""}],"container-title":"Journal of economic theory","id":"ITEM-2","issue":"2","issued":{"date-parts":[["2001"]]},"page":"274-294","publisher":"Elsevier","title":"Bidding for the surplus: a non-cooperative approach to the Shapley value","type":"article-journal","volume":"100"},"uris":["http://www.mendeley.com/documents/?uuid=fddd6fba-9a52-4b54-9fb6-b7a5b080b6ae"]},{"id":"ITEM-3","itemData":{"DOI":"10.1111/jpet.12190","ISSN":"10973923","author":[{"dropping-particle":"","family":"CHUN","given":"YOUNGSUB","non-dropping-particle":"","parse-names":false,"suffix":""},{"dropping-particle":"","family":"HU","given":"CHENG-CHENG","non-dropping-particle":"","parse-names":false,"suffix":""},{"dropping-particle":"","family":"YEH","given":"CHUN-HSIEN","non-dropping-particle":"","parse-names":false,"suffix":""}],"container-title":"Journal of Public Economic Theory","id":"ITEM-3","issue":"1","issued":{"date-parts":[["2017","2"]]},"page":"219-233","title":"A Strategic Implementation of the Shapley Value for the Nested Cost-Sharing Problem","type":"article-journal","volume":"19"},"uris":["http://www.mendeley.com/documents/?uuid=fe47320f-5867-4073-b9d9-fb9766bff5b7"]}],"mendeley":{"formattedCitation":"(Gul, 1989; Pérez-Castrillo and Wettstein, 2001; CHUN, HU and YEH, 2017)","plainTextFormattedCitation":"(Gul, 1989; Pérez-Castrillo and Wettstein, 2001; CHUN, HU and YEH, 2017)","previouslyFormattedCitation":"(Gul, 1989; Pérez-Castrillo and Wettstein, 2001; CHUN, HU and YEH, 2017)"},"properties":{"noteIndex":0},"schema":"https://github.com/citation-style-language/schema/raw/master/csl-citation.json"}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(Gul, 1989; Pérez-Castrillo and Wettstein, 2001; CHUN, HU and YEH, 2017)</w:t>
      </w:r>
      <w:r>
        <w:rPr>
          <w:rFonts w:ascii="Tahoma" w:hAnsi="Tahoma" w:cs="Tahoma"/>
          <w:sz w:val="22"/>
        </w:rPr>
        <w:fldChar w:fldCharType="end"/>
      </w:r>
      <w:r w:rsidRPr="00440F9C">
        <w:rPr>
          <w:rFonts w:ascii="Tahoma" w:hAnsi="Tahoma" w:cs="Tahoma"/>
          <w:sz w:val="22"/>
        </w:rPr>
        <w:t xml:space="preserve">. For example, </w:t>
      </w:r>
      <w:r>
        <w:rPr>
          <w:rFonts w:ascii="Tahoma" w:hAnsi="Tahoma" w:cs="Tahoma"/>
          <w:sz w:val="22"/>
        </w:rPr>
        <w:fldChar w:fldCharType="begin" w:fldLock="1"/>
      </w:r>
      <w:r w:rsidR="00955029">
        <w:rPr>
          <w:rFonts w:ascii="Tahoma" w:hAnsi="Tahoma" w:cs="Tahoma"/>
          <w:sz w:val="22"/>
        </w:rPr>
        <w:instrText>ADDIN CSL_CITATION {"citationItems":[{"id":"ITEM-1","itemData":{"DOI":"10.5220/0005459501520158","ISBN":"9789897581090","abstract":"This paper presents an algorithm for managing the demand and supply in a shared transportation system. In particular we present a method, independent from the Geographic Information System (GIS), which processes drivers and passengers requests and ranks them in order to encourage matching and to propose the solution profitable for all. The basic idea is to give priority to the requests of passengers with more common route and avoid those with greater excess path. In the end, we propose a solution for the distribution of costs among the participants of shared travel based on the application of the Shapley value.","author":[{"dropping-particle":"","family":"Siano","given":"Gianmichele","non-dropping-particle":"","parse-names":false,"suffix":""},{"dropping-particle":"","family":"Gallo","given":"Mariano","non-dropping-particle":"","parse-names":false,"suffix":""},{"dropping-particle":"","family":"Glielmo","given":"Luigi","non-dropping-particle":"","parse-names":false,"suffix":""}],"container-title":"VEHITS 2015 - Proceedings of the 1st International Conference on Vehicle Technology and Intelligent Transport Systems","id":"ITEM-1","issued":{"date-parts":[["2015"]]},"page":"152-158","title":"A method for managing transportation requests and subdivision costs in shared mobility systems","type":"article-journal"},"uris":["http://www.mendeley.com/documents/?uuid=c9467dfc-10f2-4d40-a6b5-12e6e27c521f"]}],"mendeley":{"formattedCitation":"(Siano, Gallo and Glielmo, 2015)","manualFormatting":"Siano, Gallo and Glielmo (2015)","plainTextFormattedCitation":"(Siano, Gallo and Glielmo, 2015)","previouslyFormattedCitation":"(Siano, Gallo and Glielmo, 2015)"},"properties":{"noteIndex":0},"schema":"https://github.com/citation-style-language/schema/raw/master/csl-citation.json"}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Siano, Gallo and Glielmo (2015)</w:t>
      </w:r>
      <w:r>
        <w:rPr>
          <w:rFonts w:ascii="Tahoma" w:hAnsi="Tahoma" w:cs="Tahoma"/>
          <w:sz w:val="22"/>
        </w:rPr>
        <w:fldChar w:fldCharType="end"/>
      </w:r>
      <w:r w:rsidRPr="00440F9C">
        <w:rPr>
          <w:rFonts w:ascii="Tahoma" w:hAnsi="Tahoma" w:cs="Tahoma"/>
          <w:sz w:val="22"/>
        </w:rPr>
        <w:t xml:space="preserve"> calculate</w:t>
      </w:r>
      <w:r>
        <w:rPr>
          <w:rFonts w:ascii="Tahoma" w:hAnsi="Tahoma" w:cs="Tahoma"/>
          <w:sz w:val="22"/>
        </w:rPr>
        <w:t>d</w:t>
      </w:r>
      <w:r w:rsidRPr="00440F9C">
        <w:rPr>
          <w:rFonts w:ascii="Tahoma" w:hAnsi="Tahoma" w:cs="Tahoma"/>
          <w:sz w:val="22"/>
        </w:rPr>
        <w:t xml:space="preserve"> the distribution of costs of the shared travel for each </w:t>
      </w:r>
      <w:r>
        <w:rPr>
          <w:rFonts w:ascii="Tahoma" w:hAnsi="Tahoma" w:cs="Tahoma"/>
          <w:sz w:val="22"/>
        </w:rPr>
        <w:t>driver and passenger,</w:t>
      </w:r>
      <w:r w:rsidRPr="00440F9C">
        <w:rPr>
          <w:rFonts w:ascii="Tahoma" w:hAnsi="Tahoma" w:cs="Tahoma"/>
          <w:sz w:val="22"/>
        </w:rPr>
        <w:t xml:space="preserve"> based on the</w:t>
      </w:r>
      <w:r w:rsidRPr="0009756A">
        <w:rPr>
          <w:rFonts w:ascii="Tahoma" w:hAnsi="Tahoma" w:cs="Tahoma"/>
          <w:sz w:val="22"/>
        </w:rPr>
        <w:t xml:space="preserve"> </w:t>
      </w:r>
      <w:r w:rsidRPr="00B51048">
        <w:rPr>
          <w:rFonts w:ascii="Tahoma" w:hAnsi="Tahoma" w:cs="Tahoma"/>
          <w:sz w:val="22"/>
        </w:rPr>
        <w:t>application of</w:t>
      </w:r>
      <w:r>
        <w:rPr>
          <w:rFonts w:ascii="Tahoma" w:hAnsi="Tahoma" w:cs="Tahoma"/>
          <w:sz w:val="22"/>
        </w:rPr>
        <w:t xml:space="preserve"> the</w:t>
      </w:r>
      <w:r w:rsidRPr="00440F9C">
        <w:rPr>
          <w:rFonts w:ascii="Tahoma" w:hAnsi="Tahoma" w:cs="Tahoma"/>
          <w:sz w:val="22"/>
        </w:rPr>
        <w:t xml:space="preserve"> Shapley value</w:t>
      </w:r>
      <w:r>
        <w:rPr>
          <w:rFonts w:ascii="Tahoma" w:hAnsi="Tahoma" w:cs="Tahoma"/>
          <w:sz w:val="22"/>
        </w:rPr>
        <w:t>.</w:t>
      </w:r>
      <w:r w:rsidRPr="00440F9C">
        <w:rPr>
          <w:rFonts w:ascii="Tahoma" w:hAnsi="Tahoma" w:cs="Tahoma"/>
          <w:sz w:val="22"/>
        </w:rPr>
        <w:t xml:space="preserve"> </w:t>
      </w:r>
      <w:r>
        <w:rPr>
          <w:rFonts w:ascii="Tahoma" w:hAnsi="Tahoma" w:cs="Tahoma"/>
          <w:sz w:val="22"/>
        </w:rPr>
        <w:t>H</w:t>
      </w:r>
      <w:r w:rsidRPr="00440F9C">
        <w:rPr>
          <w:rFonts w:ascii="Tahoma" w:hAnsi="Tahoma" w:cs="Tahoma"/>
          <w:sz w:val="22"/>
        </w:rPr>
        <w:t xml:space="preserve">e presented a demand and supply managing algorithm for </w:t>
      </w:r>
      <w:r>
        <w:rPr>
          <w:rFonts w:ascii="Tahoma" w:hAnsi="Tahoma" w:cs="Tahoma"/>
          <w:sz w:val="22"/>
        </w:rPr>
        <w:t xml:space="preserve">the </w:t>
      </w:r>
      <w:r w:rsidRPr="00440F9C">
        <w:rPr>
          <w:rFonts w:ascii="Tahoma" w:hAnsi="Tahoma" w:cs="Tahoma"/>
          <w:sz w:val="22"/>
        </w:rPr>
        <w:t xml:space="preserve">shared transportation system, </w:t>
      </w:r>
      <w:r>
        <w:rPr>
          <w:rFonts w:ascii="Tahoma" w:hAnsi="Tahoma" w:cs="Tahoma"/>
          <w:sz w:val="22"/>
        </w:rPr>
        <w:t xml:space="preserve">and thus the participants of the system are in a cooperative game, sharing the benefit from the </w:t>
      </w:r>
      <w:r w:rsidRPr="00B51048">
        <w:rPr>
          <w:rFonts w:ascii="Tahoma" w:hAnsi="Tahoma" w:cs="Tahoma"/>
          <w:sz w:val="22"/>
        </w:rPr>
        <w:t xml:space="preserve">transferable utility and </w:t>
      </w:r>
      <w:proofErr w:type="spellStart"/>
      <w:r w:rsidRPr="0009756A">
        <w:rPr>
          <w:rFonts w:ascii="Tahoma" w:hAnsi="Tahoma" w:cs="Tahoma"/>
          <w:sz w:val="22"/>
        </w:rPr>
        <w:t>superadditivity</w:t>
      </w:r>
      <w:proofErr w:type="spellEnd"/>
      <w:r>
        <w:rPr>
          <w:rFonts w:ascii="Tahoma" w:hAnsi="Tahoma" w:cs="Tahoma"/>
          <w:sz w:val="22"/>
        </w:rPr>
        <w:t xml:space="preserve"> of the system. </w:t>
      </w:r>
      <w:r w:rsidRPr="0009756A">
        <w:rPr>
          <w:rFonts w:ascii="Tahoma" w:hAnsi="Tahoma" w:cs="Tahoma"/>
          <w:sz w:val="22"/>
        </w:rPr>
        <w:t>The Shapley value</w:t>
      </w:r>
      <w:r>
        <w:rPr>
          <w:rFonts w:ascii="Tahoma" w:hAnsi="Tahoma" w:cs="Tahoma"/>
          <w:sz w:val="22"/>
        </w:rPr>
        <w:t xml:space="preserve"> is used to calculate the </w:t>
      </w:r>
      <w:r w:rsidRPr="00B51048">
        <w:rPr>
          <w:rFonts w:ascii="Tahoma" w:hAnsi="Tahoma" w:cs="Tahoma"/>
          <w:sz w:val="22"/>
        </w:rPr>
        <w:t>marginal cost that each</w:t>
      </w:r>
      <w:r>
        <w:rPr>
          <w:rFonts w:ascii="Tahoma" w:hAnsi="Tahoma" w:cs="Tahoma"/>
          <w:sz w:val="22"/>
        </w:rPr>
        <w:t xml:space="preserve"> participant</w:t>
      </w:r>
      <w:r w:rsidRPr="00B51048">
        <w:rPr>
          <w:rFonts w:ascii="Tahoma" w:hAnsi="Tahoma" w:cs="Tahoma"/>
          <w:sz w:val="22"/>
        </w:rPr>
        <w:t xml:space="preserve"> adds to the coalition</w:t>
      </w:r>
      <w:r>
        <w:rPr>
          <w:rFonts w:ascii="Tahoma" w:hAnsi="Tahoma" w:cs="Tahoma"/>
          <w:sz w:val="22"/>
        </w:rPr>
        <w:t xml:space="preserve"> system. Also in the transportation field, </w:t>
      </w:r>
      <w:r>
        <w:rPr>
          <w:rFonts w:ascii="Tahoma" w:hAnsi="Tahoma" w:cs="Tahoma"/>
          <w:sz w:val="22"/>
        </w:rPr>
        <w:fldChar w:fldCharType="begin" w:fldLock="1"/>
      </w:r>
      <w:r w:rsidR="00955029">
        <w:rPr>
          <w:rFonts w:ascii="Tahoma" w:hAnsi="Tahoma" w:cs="Tahoma"/>
          <w:sz w:val="22"/>
        </w:rPr>
        <w:instrText>ADDIN CSL_CITATION {"citationItems":[{"id":"ITEM-1","itemData":{"DOI":"10.1109/ICIFE.2010.5609267","ISBN":"9781424469253","abstract":"In order to protect the whole benefit of urban rail transit system, ease the conflict of government, Metro Corporation and passengers' different interest requirements, as well as balance their rights and performance, this paper proposed an urban rail transit's pricing method based on Shapley value. By analyzing the benefit relationships of urban rail transit system, construct the government, corporation and passenger's cooperative game model, and calculate Shapley value to get the optimal price from the whole and individual concerns. This paper can provide a reference for the scientific and reasonable ticket pricing. At last, through example validated the operability and effectivity of this method. © 2010 IEEE.","author":[{"dropping-particle":"","family":"Lu","given":"Wei","non-dropping-particle":"","parse-names":false,"suffix":""},{"dropping-particle":"","family":"Chen","given":"Ying","non-dropping-particle":"","parse-names":false,"suffix":""},{"dropping-particle":"","family":"Zhang","given":"Ning","non-dropping-particle":"","parse-names":false,"suffix":""},{"dropping-particle":"","family":"Shi","given":"Yi","non-dropping-particle":"","parse-names":false,"suffix":""}],"container-title":"Proceedings - 2010 2nd IEEE International Conference on Information and Financial Engineering, ICIFE 2010","id":"ITEM-1","issued":{"date-parts":[["2010"]]},"page":"127-130","publisher":"IEEE","title":"Ticket pricing of urban rail transit based on Shapley value method","type":"article-journal"},"uris":["http://www.mendeley.com/documents/?uuid=526ef4de-a2da-4592-9a50-7b14c277c4a2"]}],"mendeley":{"formattedCitation":"(Lu &lt;i&gt;et al.&lt;/i&gt;, 2010)","manualFormatting":"Lu et al. (2010)","plainTextFormattedCitation":"(Lu et al., 2010)","previouslyFormattedCitation":"(Lu &lt;i&gt;et al.&lt;/i&gt;, 2010)"},"properties":{"noteIndex":0},"schema":"https://github.com/citation-style-language/schema/raw/master/csl-citation.json"}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 xml:space="preserve">Lu </w:t>
      </w:r>
      <w:r w:rsidRPr="002F77E7">
        <w:rPr>
          <w:rFonts w:ascii="Tahoma" w:hAnsi="Tahoma" w:cs="Tahoma"/>
          <w:i/>
          <w:sz w:val="22"/>
        </w:rPr>
        <w:t>et al.</w:t>
      </w:r>
      <w:r>
        <w:rPr>
          <w:rFonts w:ascii="Tahoma" w:hAnsi="Tahoma" w:cs="Tahoma"/>
          <w:sz w:val="22"/>
        </w:rPr>
        <w:t xml:space="preserve"> </w:t>
      </w:r>
      <w:r w:rsidRPr="002F77E7">
        <w:rPr>
          <w:rFonts w:ascii="Tahoma" w:hAnsi="Tahoma" w:cs="Tahoma"/>
          <w:sz w:val="22"/>
        </w:rPr>
        <w:t>(2010)</w:t>
      </w:r>
      <w:r>
        <w:rPr>
          <w:rFonts w:ascii="Tahoma" w:hAnsi="Tahoma" w:cs="Tahoma"/>
          <w:sz w:val="22"/>
        </w:rPr>
        <w:fldChar w:fldCharType="end"/>
      </w:r>
      <w:r w:rsidRPr="00440F9C">
        <w:rPr>
          <w:rFonts w:ascii="Tahoma" w:hAnsi="Tahoma" w:cs="Tahoma"/>
          <w:sz w:val="22"/>
        </w:rPr>
        <w:t xml:space="preserve"> designed </w:t>
      </w:r>
      <w:r>
        <w:rPr>
          <w:rFonts w:ascii="Tahoma" w:hAnsi="Tahoma" w:cs="Tahoma"/>
          <w:sz w:val="22"/>
        </w:rPr>
        <w:t>a</w:t>
      </w:r>
      <w:r w:rsidR="00CD2B0B">
        <w:rPr>
          <w:rFonts w:ascii="Tahoma" w:hAnsi="Tahoma" w:cs="Tahoma"/>
          <w:sz w:val="22"/>
        </w:rPr>
        <w:t>n</w:t>
      </w:r>
      <w:r>
        <w:rPr>
          <w:rFonts w:ascii="Tahoma" w:hAnsi="Tahoma" w:cs="Tahoma"/>
          <w:sz w:val="22"/>
        </w:rPr>
        <w:t xml:space="preserve"> </w:t>
      </w:r>
      <w:r w:rsidRPr="00440F9C">
        <w:rPr>
          <w:rFonts w:ascii="Tahoma" w:hAnsi="Tahoma" w:cs="Tahoma"/>
          <w:sz w:val="22"/>
        </w:rPr>
        <w:t>urban railway ticket pricing mechanism by using Shapley</w:t>
      </w:r>
      <w:r>
        <w:rPr>
          <w:rFonts w:ascii="Tahoma" w:hAnsi="Tahoma" w:cs="Tahoma"/>
          <w:sz w:val="22"/>
        </w:rPr>
        <w:t xml:space="preserve"> Value</w:t>
      </w:r>
      <w:r w:rsidRPr="00440F9C">
        <w:rPr>
          <w:rFonts w:ascii="Tahoma" w:hAnsi="Tahoma" w:cs="Tahoma"/>
          <w:sz w:val="22"/>
        </w:rPr>
        <w:t xml:space="preserve">. </w:t>
      </w:r>
      <w:r>
        <w:rPr>
          <w:rFonts w:ascii="Tahoma" w:hAnsi="Tahoma" w:cs="Tahoma"/>
          <w:sz w:val="22"/>
        </w:rPr>
        <w:t xml:space="preserve">In his model, the </w:t>
      </w:r>
      <w:r w:rsidRPr="00504AA8">
        <w:rPr>
          <w:rFonts w:ascii="Tahoma" w:hAnsi="Tahoma" w:cs="Tahoma"/>
          <w:sz w:val="22"/>
        </w:rPr>
        <w:t>government, Metro Corporation</w:t>
      </w:r>
      <w:r w:rsidR="00CD2B0B">
        <w:rPr>
          <w:rFonts w:ascii="Tahoma" w:hAnsi="Tahoma" w:cs="Tahoma"/>
          <w:sz w:val="22"/>
        </w:rPr>
        <w:t>,</w:t>
      </w:r>
      <w:r w:rsidRPr="00504AA8">
        <w:rPr>
          <w:rFonts w:ascii="Tahoma" w:hAnsi="Tahoma" w:cs="Tahoma"/>
          <w:sz w:val="22"/>
        </w:rPr>
        <w:t xml:space="preserve"> and passenger</w:t>
      </w:r>
      <w:r>
        <w:rPr>
          <w:rFonts w:ascii="Tahoma" w:hAnsi="Tahoma" w:cs="Tahoma"/>
          <w:sz w:val="22"/>
        </w:rPr>
        <w:t xml:space="preserve">s are the three participants of the cooperative game. By calculating the Shapley Value, the model can produce price adjustment advice in different service stages based on the expected profit distribution of the participants, which can ease the conflict of the participants’ different interest requirements. </w:t>
      </w:r>
    </w:p>
    <w:p w14:paraId="64E7DFB4" w14:textId="53E964AC" w:rsidR="00E53754" w:rsidRDefault="00E53754" w:rsidP="00E53754">
      <w:pPr>
        <w:rPr>
          <w:rFonts w:ascii="Tahoma" w:hAnsi="Tahoma" w:cs="Tahoma"/>
          <w:sz w:val="22"/>
        </w:rPr>
      </w:pPr>
      <w:r w:rsidRPr="00440F9C">
        <w:rPr>
          <w:rFonts w:ascii="Tahoma" w:hAnsi="Tahoma" w:cs="Tahoma"/>
          <w:sz w:val="22"/>
        </w:rPr>
        <w:t>Along with the development of Machine Learning models, Shapley Value is popular to be applied to helping understand the intrinsic influence factors of Machine Learning models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predictions","type":"article-journal","volume":"2017-Decem"},"uris":["http://www.mendeley.com/documents/?uuid=9b6df363-8666-43ee-8dad-cab7d4a6ff91"]},{"id":"ITEM-2","itemData":{"author":[{"dropping-particle":"","family":"Lundberg","given":"Scott M","non-dropping-particle":"","parse-names":false,"suffix":""},{"dropping-particle":"","family":"Erion","given":"Gabriel G","non-dropping-particle":"","parse-names":false,"suffix":""},{"dropping-particle":"","family":"Lee","given":"Su-In","non-dropping-particle":"","parse-names":false,"suffix":""}],"container-title":"arXiv preprint arXiv:1802.03888","id":"ITEM-2","issued":{"date-parts":[["2018"]]},"title":"Consistent individualized feature attribution for tree ensembles","type":"article-journal"},"uris":["http://www.mendeley.com/documents/?uuid=47579801-5d26-4604-835f-783ee365fee0"]}],"mendeley":{"formattedCitation":"(Lundberg and Lee, 2017; Lundberg, Erion and Lee, 2018)","plainTextFormattedCitation":"(Lundberg and Lee, 2017; Lundberg, Erion and Lee, 2018)","previouslyFormattedCitation":"(Lundberg and Lee, 2017; Lundberg, Erion and Lee,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(Lundberg and Lee, 2017; Lundberg, Erion and Lee, 2018)</w:t>
      </w:r>
      <w:r>
        <w:rPr>
          <w:rFonts w:ascii="Tahoma" w:hAnsi="Tahoma" w:cs="Tahoma"/>
          <w:sz w:val="22"/>
        </w:rPr>
        <w:fldChar w:fldCharType="end"/>
      </w:r>
      <w:r w:rsidRPr="00440F9C">
        <w:rPr>
          <w:rFonts w:ascii="Tahoma" w:hAnsi="Tahoma" w:cs="Tahoma"/>
          <w:sz w:val="22"/>
        </w:rPr>
        <w:t xml:space="preserve">, since Machine Learning models are always the “black box” which conceals the importance of the factors for us. </w:t>
      </w:r>
      <w:r>
        <w:rPr>
          <w:rFonts w:ascii="Tahoma" w:hAnsi="Tahoma" w:cs="Tahoma"/>
          <w:sz w:val="22"/>
        </w:rPr>
        <w:fldChar w:fldCharType="begin" w:fldLock="1"/>
      </w:r>
      <w:r w:rsidR="00955029">
        <w:rPr>
          <w:rFonts w:ascii="Tahoma" w:hAnsi="Tahoma" w:cs="Tahoma"/>
          <w:sz w:val="22"/>
        </w:rPr>
        <w:instrText>ADDIN CSL_CITATION {"citationItems":[{"id":"ITEM-1","itemData":{"DOI":"10.1016/j.eswa.2021.114832","ISSN":"09574174","author":[{"dropping-particle":"","family":"Smith","given":"Matthew","non-dropping-particle":"","parse-names":false,"suffix":""},{"dropping-particle":"","family":"Alvarez","given":"Francisco","non-dropping-particle":"","parse-names":false,"suffix":""}],"container-title":"Expert Systems with Applications","id":"ITEM-1","issued":{"date-parts":[["2021","8"]]},"page":"114832","title":"Identifying mortality factors from Machine Learning using Shapley values – a case of COVID19","type":"article-journal","volume":"176"},"uris":["http://www.mendeley.com/documents/?uuid=85f6f007-f3af-4f9b-9c6a-b2bce7e3480c"]}],"mendeley":{"formattedCitation":"(Smith and Alvarez, 2021)","manualFormatting":"Smith and Alvarez (2021)","plainTextFormattedCitation":"(Smith and Alvarez, 2021)","previouslyFormattedCitation":"(Smith and Alvarez, 2021)"},"properties":{"noteIndex":0},"schema":"https://github.com/citation-style-language/schema/raw/master/csl-citation.json"}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Smith and Alvarez (2021)</w:t>
      </w:r>
      <w:r>
        <w:rPr>
          <w:rFonts w:ascii="Tahoma" w:hAnsi="Tahoma" w:cs="Tahoma"/>
          <w:sz w:val="22"/>
        </w:rPr>
        <w:fldChar w:fldCharType="end"/>
      </w:r>
      <w:r>
        <w:rPr>
          <w:rFonts w:ascii="Tahoma" w:hAnsi="Tahoma" w:cs="Tahoma"/>
          <w:sz w:val="22"/>
        </w:rPr>
        <w:t xml:space="preserve"> studied the </w:t>
      </w:r>
      <w:r w:rsidRPr="00E618B2">
        <w:rPr>
          <w:rFonts w:ascii="Tahoma" w:hAnsi="Tahoma" w:cs="Tahoma"/>
          <w:sz w:val="22"/>
        </w:rPr>
        <w:t xml:space="preserve">mortality </w:t>
      </w:r>
      <w:r>
        <w:rPr>
          <w:rFonts w:ascii="Tahoma" w:hAnsi="Tahoma" w:cs="Tahoma"/>
          <w:sz w:val="22"/>
        </w:rPr>
        <w:t xml:space="preserve">of </w:t>
      </w:r>
      <w:r w:rsidRPr="00E618B2">
        <w:rPr>
          <w:rFonts w:ascii="Tahoma" w:hAnsi="Tahoma" w:cs="Tahoma"/>
          <w:sz w:val="22"/>
        </w:rPr>
        <w:t>patients</w:t>
      </w:r>
      <w:r>
        <w:rPr>
          <w:rFonts w:ascii="Tahoma" w:hAnsi="Tahoma" w:cs="Tahoma"/>
          <w:sz w:val="22"/>
        </w:rPr>
        <w:t xml:space="preserve"> with COVID19. He </w:t>
      </w:r>
      <w:r w:rsidRPr="00440F9C">
        <w:rPr>
          <w:rFonts w:ascii="Tahoma" w:hAnsi="Tahoma" w:cs="Tahoma"/>
          <w:sz w:val="22"/>
        </w:rPr>
        <w:t xml:space="preserve">used Shapley Value to </w:t>
      </w:r>
      <w:r>
        <w:rPr>
          <w:rFonts w:ascii="Tahoma" w:hAnsi="Tahoma" w:cs="Tahoma"/>
          <w:sz w:val="22"/>
        </w:rPr>
        <w:t xml:space="preserve">interpret the results of a series </w:t>
      </w:r>
      <w:r w:rsidR="00CD2B0B">
        <w:rPr>
          <w:rFonts w:ascii="Tahoma" w:hAnsi="Tahoma" w:cs="Tahoma"/>
          <w:sz w:val="22"/>
        </w:rPr>
        <w:t>of m</w:t>
      </w:r>
      <w:r w:rsidRPr="00440F9C">
        <w:rPr>
          <w:rFonts w:ascii="Tahoma" w:hAnsi="Tahoma" w:cs="Tahoma"/>
          <w:sz w:val="22"/>
        </w:rPr>
        <w:t xml:space="preserve">achine </w:t>
      </w:r>
      <w:r w:rsidR="00CD2B0B">
        <w:rPr>
          <w:rFonts w:ascii="Tahoma" w:hAnsi="Tahoma" w:cs="Tahoma"/>
          <w:sz w:val="22"/>
        </w:rPr>
        <w:t>l</w:t>
      </w:r>
      <w:r w:rsidRPr="00440F9C">
        <w:rPr>
          <w:rFonts w:ascii="Tahoma" w:hAnsi="Tahoma" w:cs="Tahoma"/>
          <w:sz w:val="22"/>
        </w:rPr>
        <w:t>earning model</w:t>
      </w:r>
      <w:r>
        <w:rPr>
          <w:rFonts w:ascii="Tahoma" w:hAnsi="Tahoma" w:cs="Tahoma"/>
          <w:sz w:val="22"/>
        </w:rPr>
        <w:t xml:space="preserve">s, such as Naive Bayes, Logistic Regression, </w:t>
      </w:r>
      <w:proofErr w:type="spellStart"/>
      <w:r>
        <w:rPr>
          <w:rFonts w:ascii="Tahoma" w:hAnsi="Tahoma" w:cs="Tahoma"/>
          <w:sz w:val="22"/>
        </w:rPr>
        <w:t>LightGBM</w:t>
      </w:r>
      <w:proofErr w:type="spellEnd"/>
      <w:r>
        <w:rPr>
          <w:rFonts w:ascii="Tahoma" w:hAnsi="Tahoma" w:cs="Tahoma"/>
          <w:sz w:val="22"/>
        </w:rPr>
        <w:t xml:space="preserve">, </w:t>
      </w:r>
      <w:proofErr w:type="spellStart"/>
      <w:r>
        <w:rPr>
          <w:rFonts w:ascii="Tahoma" w:hAnsi="Tahoma" w:cs="Tahoma"/>
          <w:sz w:val="22"/>
        </w:rPr>
        <w:t>XGBoost</w:t>
      </w:r>
      <w:proofErr w:type="spellEnd"/>
      <w:r w:rsidR="00CD2B0B">
        <w:rPr>
          <w:rFonts w:ascii="Tahoma" w:hAnsi="Tahoma" w:cs="Tahoma"/>
          <w:sz w:val="22"/>
        </w:rPr>
        <w:t>,</w:t>
      </w:r>
      <w:r>
        <w:rPr>
          <w:rFonts w:ascii="Tahoma" w:hAnsi="Tahoma" w:cs="Tahoma"/>
          <w:sz w:val="22"/>
        </w:rPr>
        <w:t xml:space="preserve"> and so on. By this method, he found that ages, days in </w:t>
      </w:r>
      <w:r w:rsidR="00CD2B0B">
        <w:rPr>
          <w:rFonts w:ascii="Tahoma" w:hAnsi="Tahoma" w:cs="Tahoma"/>
          <w:sz w:val="22"/>
        </w:rPr>
        <w:t xml:space="preserve">the </w:t>
      </w:r>
      <w:r>
        <w:rPr>
          <w:rFonts w:ascii="Tahoma" w:hAnsi="Tahoma" w:cs="Tahoma"/>
          <w:sz w:val="22"/>
        </w:rPr>
        <w:t>hospital and some other factors are the robust predictors in the models. Besides, the Shapley Value can provide</w:t>
      </w:r>
      <w:r w:rsidRPr="00440F9C">
        <w:rPr>
          <w:rFonts w:ascii="Tahoma" w:hAnsi="Tahoma" w:cs="Tahoma"/>
          <w:sz w:val="22"/>
        </w:rPr>
        <w:t xml:space="preserve"> the marginal impact of each mortality factor </w:t>
      </w:r>
      <w:r>
        <w:rPr>
          <w:rFonts w:ascii="Tahoma" w:hAnsi="Tahoma" w:cs="Tahoma"/>
          <w:sz w:val="22"/>
        </w:rPr>
        <w:t xml:space="preserve">on a case-by-case patient level, </w:t>
      </w:r>
      <w:r w:rsidRPr="00440F9C">
        <w:rPr>
          <w:rFonts w:ascii="Tahoma" w:hAnsi="Tahoma" w:cs="Tahoma"/>
          <w:sz w:val="22"/>
        </w:rPr>
        <w:t xml:space="preserve">which is </w:t>
      </w:r>
      <w:r>
        <w:rPr>
          <w:rFonts w:ascii="Tahoma" w:hAnsi="Tahoma" w:cs="Tahoma"/>
          <w:sz w:val="22"/>
        </w:rPr>
        <w:t xml:space="preserve">very </w:t>
      </w:r>
      <w:r w:rsidRPr="00440F9C">
        <w:rPr>
          <w:rFonts w:ascii="Tahoma" w:hAnsi="Tahoma" w:cs="Tahoma"/>
          <w:sz w:val="22"/>
        </w:rPr>
        <w:t>helpful to detect anomalous patterns when treating patients.</w:t>
      </w:r>
      <w:r>
        <w:rPr>
          <w:rFonts w:ascii="Tahoma" w:hAnsi="Tahoma" w:cs="Tahoma"/>
          <w:sz w:val="22"/>
        </w:rPr>
        <w:t xml:space="preserve"> </w:t>
      </w:r>
    </w:p>
    <w:p w14:paraId="2E7DDF26" w14:textId="7F8994CD" w:rsidR="00E53754" w:rsidRDefault="00E53754" w:rsidP="00E53754">
      <w:pPr>
        <w:rPr>
          <w:rFonts w:ascii="Tahoma" w:hAnsi="Tahoma" w:cs="Tahoma"/>
          <w:sz w:val="22"/>
        </w:rPr>
      </w:pPr>
      <w:r>
        <w:rPr>
          <w:rFonts w:ascii="Tahoma" w:hAnsi="Tahoma" w:cs="Tahoma" w:hint="eastAsia"/>
          <w:sz w:val="22"/>
        </w:rPr>
        <w:t>Con</w:t>
      </w:r>
      <w:r>
        <w:rPr>
          <w:rFonts w:ascii="Tahoma" w:hAnsi="Tahoma" w:cs="Tahoma"/>
          <w:sz w:val="22"/>
        </w:rPr>
        <w:t xml:space="preserve">tributing back to the cooperative game theorems, Shapley Value is also widely used to discuss the time-consistent cases. </w:t>
      </w:r>
      <w:r>
        <w:rPr>
          <w:rFonts w:ascii="Tahoma" w:hAnsi="Tahoma" w:cs="Tahoma"/>
          <w:sz w:val="22"/>
        </w:rPr>
        <w:fldChar w:fldCharType="begin" w:fldLock="1"/>
      </w:r>
      <w:r w:rsidR="00955029">
        <w:rPr>
          <w:rFonts w:ascii="Tahoma" w:hAnsi="Tahoma" w:cs="Tahoma"/>
          <w:sz w:val="22"/>
        </w:rPr>
        <w:instrText>ADDIN CSL_CITATION {"citationItems":[{"id":"ITEM-1","itemData":{"DOI":"10.1016/S0165-1889(01)00053-7","ISSN":"01651889","author":[{"dropping-particle":"","family":"Petrosjan","given":"Leon","non-dropping-particle":"","parse-names":false,"suffix":""},{"dropping-particle":"","family":"Zaccour","given":"Georges","non-dropping-particle":"","parse-names":false,"suffix":""}],"container-title":"Journal of Economic Dynamics and Control","id":"ITEM-1","issue":"3","issued":{"date-parts":[["2003","1"]]},"page":"381-398","title":"Time-consistent Shapley value allocation of pollution cost reduction","type":"article-journal","volume":"27"},"uris":["http://www.mendeley.com/documents/?uuid=d48aae35-14cf-485d-bce5-efc09815deff"]}],"mendeley":{"formattedCitation":"(Petrosjan and Zaccour, 2003)","manualFormatting":"Petrosjan and Zaccour (2003)","plainTextFormattedCitation":"(Petrosjan and Zaccour, 2003)","previouslyFormattedCitation":"(Petrosjan and Zaccour, 2003)"},"properties":{"noteIndex":0},"schema":"https://github.com/citation-style-language/schema/raw/master/csl-citation.json"}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Petrosjan and Zaccour (2003)</w:t>
      </w:r>
      <w:r>
        <w:rPr>
          <w:rFonts w:ascii="Tahoma" w:hAnsi="Tahoma" w:cs="Tahoma"/>
          <w:sz w:val="22"/>
        </w:rPr>
        <w:fldChar w:fldCharType="end"/>
      </w:r>
      <w:r w:rsidRPr="00440F9C">
        <w:rPr>
          <w:rFonts w:ascii="Tahoma" w:hAnsi="Tahoma" w:cs="Tahoma"/>
          <w:sz w:val="22"/>
        </w:rPr>
        <w:t xml:space="preserve"> </w:t>
      </w:r>
      <w:r w:rsidR="00CD2B0B">
        <w:rPr>
          <w:rFonts w:ascii="Tahoma" w:hAnsi="Tahoma" w:cs="Tahoma"/>
          <w:sz w:val="22"/>
        </w:rPr>
        <w:t>research</w:t>
      </w:r>
      <w:r w:rsidRPr="00440F9C">
        <w:rPr>
          <w:rFonts w:ascii="Tahoma" w:hAnsi="Tahoma" w:cs="Tahoma"/>
          <w:sz w:val="22"/>
        </w:rPr>
        <w:t xml:space="preserve">ed the time-consistent Shapley Value to allocate the cost of pollution reduction for countries. It was proved that using </w:t>
      </w:r>
      <w:r>
        <w:rPr>
          <w:rFonts w:ascii="Tahoma" w:hAnsi="Tahoma" w:cs="Tahoma"/>
          <w:sz w:val="22"/>
        </w:rPr>
        <w:t xml:space="preserve">the </w:t>
      </w:r>
      <w:r w:rsidRPr="00440F9C">
        <w:rPr>
          <w:rFonts w:ascii="Tahoma" w:hAnsi="Tahoma" w:cs="Tahoma"/>
          <w:sz w:val="22"/>
        </w:rPr>
        <w:t>outcomes</w:t>
      </w:r>
      <w:r>
        <w:rPr>
          <w:rFonts w:ascii="Tahoma" w:hAnsi="Tahoma" w:cs="Tahoma"/>
          <w:sz w:val="22"/>
        </w:rPr>
        <w:t xml:space="preserve"> of </w:t>
      </w:r>
      <w:r w:rsidRPr="00440F9C">
        <w:rPr>
          <w:rFonts w:ascii="Tahoma" w:hAnsi="Tahoma" w:cs="Tahoma"/>
          <w:sz w:val="22"/>
        </w:rPr>
        <w:t>Shapley</w:t>
      </w:r>
      <w:r>
        <w:rPr>
          <w:rFonts w:ascii="Tahoma" w:hAnsi="Tahoma" w:cs="Tahoma"/>
          <w:sz w:val="22"/>
        </w:rPr>
        <w:t xml:space="preserve"> Value</w:t>
      </w:r>
      <w:r w:rsidRPr="00440F9C">
        <w:rPr>
          <w:rFonts w:ascii="Tahoma" w:hAnsi="Tahoma" w:cs="Tahoma"/>
          <w:sz w:val="22"/>
        </w:rPr>
        <w:t xml:space="preserve">, each country can receive a fair time-consistent cost and the total cost would be lower than the sum of the cost of each country assuming playing </w:t>
      </w:r>
      <w:r>
        <w:rPr>
          <w:rFonts w:ascii="Tahoma" w:hAnsi="Tahoma" w:cs="Tahoma"/>
          <w:sz w:val="22"/>
        </w:rPr>
        <w:t xml:space="preserve">a </w:t>
      </w:r>
      <w:r w:rsidRPr="00440F9C">
        <w:rPr>
          <w:rFonts w:ascii="Tahoma" w:hAnsi="Tahoma" w:cs="Tahoma"/>
          <w:sz w:val="22"/>
        </w:rPr>
        <w:t xml:space="preserve">noncooperative game. </w:t>
      </w:r>
      <w:r>
        <w:rPr>
          <w:rFonts w:ascii="Tahoma" w:hAnsi="Tahoma" w:cs="Tahoma"/>
          <w:sz w:val="22"/>
        </w:rPr>
        <w:fldChar w:fldCharType="begin" w:fldLock="1"/>
      </w:r>
      <w:r w:rsidR="00955029">
        <w:rPr>
          <w:rFonts w:ascii="Tahoma" w:hAnsi="Tahoma" w:cs="Tahoma"/>
          <w:sz w:val="22"/>
        </w:rPr>
        <w:instrText>ADDIN CSL_CITATION {"citationItems":[{"id":"ITEM-1","itemData":{"DOI":"10.1016/j.automatica.2013.02.029","ISSN":"00051098","author":[{"dropping-particle":"V.","family":"Reddy","given":"Puduru","non-dropping-particle":"","parse-names":false,"suffix":""},{"dropping-particle":"","family":"Shevkoplyas","given":"Ekaterina","non-dropping-particle":"","parse-names":false,"suffix":""},{"dropping-particle":"","family":"Zaccour","given":"Georges","non-dropping-particle":"","parse-names":false,"suffix":""}],"container-title":"Automatica","id":"ITEM-1","issue":"6","issued":{"date-parts":[["2013","6"]]},"page":"1521-1527","title":"Time-consistent Shapley value for games played over event trees","type":"article-journal","volume":"49"},"uris":["http://www.mendeley.com/documents/?uuid=16bebb80-d4a6-4856-b69d-6410ceaf1624"]}],"mendeley":{"formattedCitation":"(Reddy, Shevkoplyas and Zaccour, 2013)","manualFormatting":"Reddy, Shevkoplyas and Zaccour (2013)","plainTextFormattedCitation":"(Reddy, Shevkoplyas and Zaccour, 2013)","previouslyFormattedCitation":"(Reddy, Shevkoplyas and Zaccour, 2013)"},"properties":{"noteIndex":0},"schema":"https://github.com/citation-style-language/schema/raw/master/csl-citation.json"}</w:instrText>
      </w:r>
      <w:r>
        <w:rPr>
          <w:rFonts w:ascii="Tahoma" w:hAnsi="Tahoma" w:cs="Tahoma"/>
          <w:sz w:val="22"/>
        </w:rPr>
        <w:fldChar w:fldCharType="separate"/>
      </w:r>
      <w:r w:rsidRPr="0046650A">
        <w:rPr>
          <w:rFonts w:ascii="Tahoma" w:hAnsi="Tahoma" w:cs="Tahoma"/>
          <w:sz w:val="22"/>
        </w:rPr>
        <w:t xml:space="preserve">Reddy, Shevkoplyas and Zaccour </w:t>
      </w:r>
      <w:r>
        <w:rPr>
          <w:rFonts w:ascii="Tahoma" w:hAnsi="Tahoma" w:cs="Tahoma"/>
          <w:sz w:val="22"/>
        </w:rPr>
        <w:t>(</w:t>
      </w:r>
      <w:r w:rsidRPr="0046650A">
        <w:rPr>
          <w:rFonts w:ascii="Tahoma" w:hAnsi="Tahoma" w:cs="Tahoma"/>
          <w:sz w:val="22"/>
        </w:rPr>
        <w:t>2013)</w:t>
      </w:r>
      <w:r>
        <w:rPr>
          <w:rFonts w:ascii="Tahoma" w:hAnsi="Tahoma" w:cs="Tahoma"/>
          <w:sz w:val="22"/>
        </w:rPr>
        <w:fldChar w:fldCharType="end"/>
      </w:r>
      <w:r w:rsidRPr="00440F9C">
        <w:rPr>
          <w:rFonts w:ascii="Tahoma" w:hAnsi="Tahoma" w:cs="Tahoma"/>
          <w:sz w:val="22"/>
        </w:rPr>
        <w:t xml:space="preserve"> also discussed </w:t>
      </w:r>
      <w:r>
        <w:rPr>
          <w:rFonts w:ascii="Tahoma" w:hAnsi="Tahoma" w:cs="Tahoma"/>
          <w:sz w:val="22"/>
        </w:rPr>
        <w:t xml:space="preserve">time-consistent </w:t>
      </w:r>
      <w:r w:rsidRPr="00440F9C">
        <w:rPr>
          <w:rFonts w:ascii="Tahoma" w:hAnsi="Tahoma" w:cs="Tahoma"/>
          <w:sz w:val="22"/>
        </w:rPr>
        <w:t>Shapley Value. Th</w:t>
      </w:r>
      <w:r>
        <w:rPr>
          <w:rFonts w:ascii="Tahoma" w:hAnsi="Tahoma" w:cs="Tahoma"/>
          <w:sz w:val="22"/>
        </w:rPr>
        <w:t xml:space="preserve">eir </w:t>
      </w:r>
      <w:r w:rsidRPr="00440F9C">
        <w:rPr>
          <w:rFonts w:ascii="Tahoma" w:hAnsi="Tahoma" w:cs="Tahoma"/>
          <w:sz w:val="22"/>
        </w:rPr>
        <w:t>theory</w:t>
      </w:r>
      <w:r>
        <w:rPr>
          <w:rFonts w:ascii="Tahoma" w:hAnsi="Tahoma" w:cs="Tahoma"/>
          <w:sz w:val="22"/>
        </w:rPr>
        <w:t xml:space="preserve"> decomposes the Shapley Value for dynamic stochastic discrete-time games over time. The Shapley Value results showed that their dynamic allocation method is time consistent and </w:t>
      </w:r>
      <w:r w:rsidRPr="00440F9C">
        <w:rPr>
          <w:rFonts w:ascii="Tahoma" w:hAnsi="Tahoma" w:cs="Tahoma"/>
          <w:sz w:val="22"/>
        </w:rPr>
        <w:t xml:space="preserve">can be widely applied in many fields to help build a long-term </w:t>
      </w:r>
      <w:r w:rsidRPr="00440F9C">
        <w:rPr>
          <w:rFonts w:ascii="Tahoma" w:hAnsi="Tahoma" w:cs="Tahoma"/>
          <w:sz w:val="22"/>
        </w:rPr>
        <w:lastRenderedPageBreak/>
        <w:t xml:space="preserve">cooperation relationship among players.  </w:t>
      </w:r>
    </w:p>
    <w:p w14:paraId="2DE677B8" w14:textId="77777777" w:rsidR="00E53754" w:rsidRPr="00E04B6A" w:rsidRDefault="00E53754" w:rsidP="00E53754">
      <w:pPr>
        <w:rPr>
          <w:rFonts w:ascii="Tahoma" w:hAnsi="Tahoma" w:cs="Tahoma"/>
          <w:sz w:val="22"/>
        </w:rPr>
      </w:pPr>
    </w:p>
    <w:p w14:paraId="7D8B892F" w14:textId="27D510AD"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8" w:name="_Toc80656367"/>
      <w:r w:rsidRPr="0046650A">
        <w:rPr>
          <w:rFonts w:ascii="Tahoma" w:hAnsi="Tahoma" w:cs="Tahoma"/>
          <w:b w:val="0"/>
          <w:bCs w:val="0"/>
        </w:rPr>
        <w:t>Shapley Value in geography / GIS / urban research</w:t>
      </w:r>
      <w:bookmarkEnd w:id="18"/>
    </w:p>
    <w:p w14:paraId="6D1ACAE1" w14:textId="77777777" w:rsidR="00E53754" w:rsidRPr="0046650A" w:rsidRDefault="00E53754" w:rsidP="00E53754">
      <w:pPr>
        <w:pStyle w:val="Heading5"/>
        <w:numPr>
          <w:ilvl w:val="0"/>
          <w:numId w:val="17"/>
        </w:numPr>
        <w:tabs>
          <w:tab w:val="num" w:pos="360"/>
        </w:tabs>
        <w:ind w:left="0" w:firstLine="0"/>
      </w:pPr>
      <w:r w:rsidRPr="0046650A">
        <w:t>The regional policy suggestion of the CO2 emissions by Shapley value</w:t>
      </w:r>
    </w:p>
    <w:p w14:paraId="37E60EDA" w14:textId="5C1E7C99" w:rsidR="00E53754" w:rsidRPr="00B063EC" w:rsidRDefault="00E53754" w:rsidP="00E53754">
      <w:pPr>
        <w:rPr>
          <w:rFonts w:ascii="Tahoma" w:hAnsi="Tahoma" w:cs="Tahoma"/>
          <w:sz w:val="22"/>
        </w:rPr>
      </w:pPr>
      <w:r w:rsidRPr="00B063EC">
        <w:rPr>
          <w:rFonts w:ascii="Tahoma" w:hAnsi="Tahoma" w:cs="Tahoma"/>
          <w:sz w:val="22"/>
        </w:rPr>
        <w:t>Many experts in China using the Shapley Value decomposition method to analy</w:t>
      </w:r>
      <w:r>
        <w:rPr>
          <w:rFonts w:ascii="Tahoma" w:hAnsi="Tahoma" w:cs="Tahoma"/>
          <w:sz w:val="22"/>
        </w:rPr>
        <w:t>z</w:t>
      </w:r>
      <w:r w:rsidRPr="00B063EC">
        <w:rPr>
          <w:rFonts w:ascii="Tahoma" w:hAnsi="Tahoma" w:cs="Tahoma"/>
          <w:sz w:val="22"/>
        </w:rPr>
        <w:t>e the key factors of CO2 emissions in different areas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decomposition","type":"article-journal","volume":"66"},"uris":["http://www.mendeley.com/documents/?uuid=4578366e-bde7-43c7-b741-2fded4d2e7e3"]},{"id":"ITEM-2","itemData":{"DOI":"10.3390/su10072535","ISSN":"2071-1050","abstract":"The Beijing-Tianjin-Hebei (B-T-H) region, who captures the national strategic highland in China, has drawn a great deal of attention due to the fog and haze condition and other environmental problems. Further, the high carbon emissions generated by energy consumption has restricted its further coordinated development seriously. In order to accurately analyze the potential influencing factors that contribute to the growth of energy consumption carbon emissions in the B-T-H region, this paper uses the carbon emission coefficient method to measure the carbon emissions of energy consumption in the B-T-H region, using a weighted combination based on Logarithmic Mean Divisia Index (LMDI) and Shapley Value (SV). The effects affecting carbon emissions during 2001–2013 caused from five aspects, including energy consumption structure, energy consumption intensity, industrial structure, economic development and population size, are quantitatively analyzed. The results indicated that: (1) The carbon emissions had shown a sustained growth trend in the B-T-H region on the whole, while the growth rates varied in the three areas. In detail, Hebei Province got the first place in carbon emissions growth, followed by Tianjin and Beijing; (2) economic development was the main driving force for the carbon emissions growth of energy consumption in B-T-H region. Energy consumption structure, population size and industrial structure promoted carbon emissions growth as well, but their effects weakened in turn and were less obvious than that of economic development; (3) energy consumption intensity had played a significant inhibitory role on the carbon emissions growth; (4) it was of great significance to ease the carbon emission-reduction pressure of the B-T-H region from the four aspects of upgrading industrial structure adjustment, making technological progress, optimizing the energy structure and building long-term carbon-emission-reduction mechanisms, so as to promote the coordinated low-carbon development.","author":[{"dropping-particle":"","family":"Liang","given":"Yi","non-dropping-particle":"","parse-names":false,"suffix":""},{"dropping-particle":"","family":"Niu","given":"Dongxiao","non-dropping-particle":"","parse-names":false,"suffix":""},{"dropping-particle":"","family":"Zhou","given":"Weiwei","non-dropping-particle":"","parse-names":false,"suffix":""},{"dropping-particle":"","family":"Fan","given":"Yingying","non-dropping-particle":"","parse-names":false,"suffix":""}],"container-title":"Sustainability","id":"ITEM-2","issue":"7","issued":{"date-parts":[["2018","7","19"]]},"page":"2535","title":"Decomposition Analysis of Carbon Emissions from Energy Consumption in Beijing-Tianjin-Hebei, China: A Weighted-Combination Model Based on Logarithmic Mean Divisia Index and Shapley Value","type":"article-journal","volume":"10"},"uris":["http://www.mendeley.com/documents/?uuid=fa2950ab-3110-4fe4-b586-85ae6af439a9"]}],"mendeley":{"formattedCitation":"(Yu, Wei and Wang, 2014; Liang &lt;i&gt;et al.&lt;/i&gt;, 2018)","plainTextFormattedCitation":"(Yu, Wei and Wang, 2014; Liang et al., 2018)","previouslyFormattedCitation":"(Yu, Wei and Wang, 2014; Liang &lt;i&gt;et al.&lt;/i&gt;,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(Yu, Wei and Wang, 2014; Liang </w:t>
      </w:r>
      <w:r w:rsidR="006471CB" w:rsidRPr="006471CB">
        <w:rPr>
          <w:rFonts w:ascii="Tahoma" w:hAnsi="Tahoma" w:cs="Tahoma"/>
          <w:i/>
          <w:sz w:val="22"/>
        </w:rPr>
        <w:t>et al.</w:t>
      </w:r>
      <w:r w:rsidR="006471CB" w:rsidRPr="006471CB">
        <w:rPr>
          <w:rFonts w:ascii="Tahoma" w:hAnsi="Tahoma" w:cs="Tahoma"/>
          <w:sz w:val="22"/>
        </w:rPr>
        <w:t>, 2018)</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By this method, we can see more detailly about influenced factors of the CO2 emissions in </w:t>
      </w:r>
      <w:r w:rsidRPr="005D11BD">
        <w:rPr>
          <w:rFonts w:ascii="Tahoma" w:hAnsi="Tahoma" w:cs="Tahoma"/>
          <w:sz w:val="22"/>
        </w:rPr>
        <w:t>geographic</w:t>
      </w:r>
      <w:r>
        <w:rPr>
          <w:rFonts w:ascii="Tahoma" w:hAnsi="Tahoma" w:cs="Tahoma"/>
          <w:sz w:val="22"/>
        </w:rPr>
        <w:t xml:space="preserve"> level. </w:t>
      </w:r>
      <w:r w:rsidRPr="00A228BD">
        <w:rPr>
          <w:rFonts w:ascii="Tahoma" w:hAnsi="Tahoma" w:cs="Tahoma"/>
          <w:sz w:val="22"/>
        </w:rPr>
        <w:t>Li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{"citationItems":[{"id":"ITEM-1","itemData":{"DOI":"10.1016/j.apenergy.2016.08.031","ISSN":"03062619","abstract":"Climate change mitigation is a key issue in formulating global environmental policies. Energy production and consumption are the main sources of greenhouse gas (GHG) emissions in Europe. Energy consumption and energy-related GHG emissions from agriculture are an important concern for policymakers, as the agricultural activities should meet food security goals along with proper economic, environmental, and social impacts. Carbon dioxide (CO2) emission is the most significant among energy-related GHG emissions. This paper analyses the main drivers behind energy-related CO2 emission across agricultural sectors of European countries. The analysis is based on aggregate data from the World Input-Output Database. The research explores two main directions. Firstly, Index Decomposition Analysis (IDA), facilitated by the Shapley index, is used to identify the main drivers of CO2 emission. Secondly, the Slack-based Model (SBM) is applied to gauge the environmental efficiency of European agricultural sectors. By applying frontier techniques, we also derive the measures of environmental efficiency and shadow prices, thereby contributing to a discussion on CO2 emission mitigation in agriculture. Therefore, the paper devises an integrated approach towards analysis of CO2 emission based upon advanced decomposition and efficiency analysis models. The research covers eighteen European countries and the applied methodology decomposes contributions to CO2 emission across of regions and factors. Results of IDA suggest that decreasing energy intensity is the main factor behind declines in CO2 emission. According to the SBM, the lowest carbon shadow prices are observed in France, Finland, Sweden, Denmark, the Netherlands, Poland, and Belgium. These countries thus have the highest potential for reduction in CO2 emission. The results imply that measures to increase energy efficiency are a more effective means to reduce CO2 emissions than are changes in the fuel-mix.","author":[{"dropping-particle":"","family":"Li","given":"Tianxiang","non-dropping-particle":"","parse-names":false,"suffix":""},{"dropping-particle":"","family":"Baležentis","given":"Tomas","non-dropping-particle":"","parse-names":false,"suffix":""},{"dropping-particle":"","family":"Makutėnienė","given":"Daiva","non-dropping-particle":"","parse-names":false,"suffix":""},{"dropping-particle":"","family":"Streimikiene","given":"Dalia","non-dropping-particle":"","parse-names":false,"suffix":""},{"dropping-particle":"","family":"Kriščiukaitienė","given":"Irena","non-dropping-particle":"","parse-names":false,"suffix":""}],"container-title":"Applied Energy","id":"ITEM-1","issued":{"date-parts":[["2016"]]},"page":"682-694","title":"Energy-related CO2 emission in European Union agriculture: Driving forces and possibilities for reduction","type":"article-journal","volume":"180"},"uris":["http://www.mendeley.com/documents/?uuid=2d04a852-6c37-4ce3-b6b1-9964a6ce9f61"]}],"mendeley":{"formattedCitation":"(Li &lt;i&gt;et al.&lt;/i&gt;, 2016)","manualFormatting":"(2016a)","plainTextFormattedCitation":"(Li et al., 2016)","previouslyFormattedCitation":"(Li &lt;i&gt;et al.&lt;/i&gt;, 2016)"},"properties":{"noteIndex":0},"schema":"https://github.com/citation-style-language/schema/raw/master/csl-citation.json"}</w:instrText>
      </w:r>
      <w:r>
        <w:rPr>
          <w:rFonts w:ascii="Tahoma" w:hAnsi="Tahoma" w:cs="Tahoma"/>
          <w:sz w:val="22"/>
        </w:rPr>
        <w:fldChar w:fldCharType="separate"/>
      </w:r>
      <w:r w:rsidRPr="00A228BD">
        <w:rPr>
          <w:rFonts w:ascii="Tahoma" w:hAnsi="Tahoma" w:cs="Tahoma"/>
          <w:sz w:val="22"/>
        </w:rPr>
        <w:t>(2016a)</w:t>
      </w:r>
      <w:r>
        <w:rPr>
          <w:rFonts w:ascii="Tahoma" w:hAnsi="Tahoma" w:cs="Tahoma"/>
          <w:sz w:val="22"/>
        </w:rPr>
        <w:fldChar w:fldCharType="end"/>
      </w:r>
      <w:r>
        <w:rPr>
          <w:rFonts w:ascii="Tahoma" w:hAnsi="Tahoma" w:cs="Tahoma"/>
          <w:sz w:val="22"/>
        </w:rPr>
        <w:t xml:space="preserve"> used the </w:t>
      </w:r>
      <w:r w:rsidRPr="00AC33E9">
        <w:rPr>
          <w:rFonts w:ascii="Tahoma" w:hAnsi="Tahoma" w:cs="Tahoma"/>
          <w:sz w:val="22"/>
        </w:rPr>
        <w:t>aggregate data from the World Input-Output Database</w:t>
      </w:r>
      <w:r>
        <w:rPr>
          <w:rFonts w:ascii="Tahoma" w:hAnsi="Tahoma" w:cs="Tahoma"/>
          <w:sz w:val="22"/>
        </w:rPr>
        <w:t xml:space="preserve"> to study </w:t>
      </w:r>
      <w:r w:rsidRPr="00A228BD">
        <w:rPr>
          <w:rFonts w:ascii="Tahoma" w:hAnsi="Tahoma" w:cs="Tahoma"/>
          <w:sz w:val="22"/>
        </w:rPr>
        <w:t xml:space="preserve">the main drivers behind energy-related CO2 emission </w:t>
      </w:r>
      <w:r>
        <w:rPr>
          <w:rFonts w:ascii="Tahoma" w:hAnsi="Tahoma" w:cs="Tahoma"/>
          <w:sz w:val="22"/>
        </w:rPr>
        <w:t xml:space="preserve">for </w:t>
      </w:r>
      <w:r w:rsidRPr="00A228BD">
        <w:rPr>
          <w:rFonts w:ascii="Tahoma" w:hAnsi="Tahoma" w:cs="Tahoma"/>
          <w:sz w:val="22"/>
        </w:rPr>
        <w:t xml:space="preserve">agricultural sectors </w:t>
      </w:r>
      <w:r>
        <w:rPr>
          <w:rFonts w:ascii="Tahoma" w:hAnsi="Tahoma" w:cs="Tahoma"/>
          <w:sz w:val="22"/>
        </w:rPr>
        <w:t xml:space="preserve">across </w:t>
      </w:r>
      <w:r w:rsidRPr="00A228BD">
        <w:rPr>
          <w:rFonts w:ascii="Tahoma" w:hAnsi="Tahoma" w:cs="Tahoma"/>
          <w:sz w:val="22"/>
        </w:rPr>
        <w:t>eighteen European countries</w:t>
      </w:r>
      <w:r>
        <w:rPr>
          <w:rFonts w:ascii="Tahoma" w:hAnsi="Tahoma" w:cs="Tahoma"/>
          <w:sz w:val="22"/>
        </w:rPr>
        <w:t xml:space="preserve">. By </w:t>
      </w:r>
      <w:r w:rsidRPr="00AC33E9">
        <w:rPr>
          <w:rFonts w:ascii="Tahoma" w:hAnsi="Tahoma" w:cs="Tahoma"/>
          <w:sz w:val="22"/>
        </w:rPr>
        <w:t>Index Decomposition Analysis (IDA) facilitated by the Shapley Index</w:t>
      </w:r>
      <w:r>
        <w:rPr>
          <w:rFonts w:ascii="Tahoma" w:hAnsi="Tahoma" w:cs="Tahoma"/>
          <w:sz w:val="22"/>
        </w:rPr>
        <w:t xml:space="preserve">, he found </w:t>
      </w:r>
      <w:r w:rsidRPr="00A228BD">
        <w:rPr>
          <w:rFonts w:ascii="Tahoma" w:hAnsi="Tahoma" w:cs="Tahoma"/>
          <w:sz w:val="22"/>
        </w:rPr>
        <w:t>decreasing energy intensity</w:t>
      </w:r>
      <w:r>
        <w:rPr>
          <w:rFonts w:ascii="Tahoma" w:hAnsi="Tahoma" w:cs="Tahoma"/>
          <w:sz w:val="22"/>
        </w:rPr>
        <w:t xml:space="preserve"> is the main way to decline the CO2 emission. </w:t>
      </w:r>
      <w:r w:rsidRPr="00AC33E9">
        <w:rPr>
          <w:rFonts w:ascii="Tahoma" w:hAnsi="Tahoma" w:cs="Tahoma"/>
          <w:sz w:val="22"/>
        </w:rPr>
        <w:t>Yan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10.3390/en11051096","ISSN":"1996-1073","author":[{"dropping-particle":"","family":"Yan","given":"Qingyou","non-dropping-particle":"","parse-names":false,"suffix":""},{"dropping-particle":"","family":"Wang","given":"Yaxian","non-dropping-particle":"","parse-names":false,"suffix":""},{"dropping-particle":"","family":"Baležentis","given":"Tomas","non-dropping-particle":"","parse-names":false,"suffix":""},{"dropping-particle":"","family":"Sun","given":"Yikai","non-dropping-particle":"","parse-names":false,"suffix":""},{"dropping-particle":"","family":"Streimikiene","given":"Dalia","non-dropping-particle":"","parse-names":false,"suffix":""}],"container-title":"Energies","id":"ITEM-1","issue":"5","issued":{"date-parts":[["2018","4","29"]]},"page":"1096","title":"Energy-Related CO2 Emission in China’s Provincial Thermal Electricity Generation: Driving Factors and Possibilities for Abatement","type":"article-journal","volume":"11"},"uris":["http://www.mendeley.com/documents/?uuid=d7075614-fdc7-4d12-9e06-1dbfeaeb49dc"]}],"mendeley":{"formattedCitation":"(Yan &lt;i&gt;et al.&lt;/i&gt;, 2018)","manualFormatting":"(2018)","plainTextFormattedCitation":"(Yan et al., 2018)","previouslyFormattedCitation":"(Yan &lt;i&gt;et al.&lt;/i&gt;, 2018)"},"properties":{"noteIndex":0},"schema":"https://github.com/citation-style-language/schema/raw/master/csl-citation.json"}</w:instrText>
      </w:r>
      <w:r>
        <w:rPr>
          <w:rFonts w:ascii="Tahoma" w:hAnsi="Tahoma" w:cs="Tahoma"/>
          <w:sz w:val="22"/>
        </w:rPr>
        <w:fldChar w:fldCharType="separate"/>
      </w:r>
      <w:r w:rsidRPr="00AC33E9">
        <w:rPr>
          <w:rFonts w:ascii="Tahoma" w:hAnsi="Tahoma" w:cs="Tahoma"/>
          <w:sz w:val="22"/>
        </w:rPr>
        <w:t>(2018)</w:t>
      </w:r>
      <w:r>
        <w:rPr>
          <w:rFonts w:ascii="Tahoma" w:hAnsi="Tahoma" w:cs="Tahoma"/>
          <w:sz w:val="22"/>
        </w:rPr>
        <w:fldChar w:fldCharType="end"/>
      </w:r>
      <w:r>
        <w:rPr>
          <w:rFonts w:ascii="Tahoma" w:hAnsi="Tahoma" w:cs="Tahoma"/>
          <w:sz w:val="22"/>
        </w:rPr>
        <w:t xml:space="preserve"> used the same method as Li and studied the provincial CO2 emissions </w:t>
      </w:r>
      <w:r w:rsidRPr="002709E5">
        <w:rPr>
          <w:rFonts w:ascii="Tahoma" w:hAnsi="Tahoma" w:cs="Tahoma"/>
          <w:sz w:val="22"/>
        </w:rPr>
        <w:t>from China’s thermal electricity generation</w:t>
      </w:r>
      <w:r>
        <w:rPr>
          <w:rFonts w:ascii="Tahoma" w:hAnsi="Tahoma" w:cs="Tahoma"/>
          <w:sz w:val="22"/>
        </w:rPr>
        <w:t xml:space="preserve">. The Shapley Value results showed that </w:t>
      </w:r>
      <w:r w:rsidRPr="002709E5">
        <w:rPr>
          <w:rFonts w:ascii="Tahoma" w:hAnsi="Tahoma" w:cs="Tahoma"/>
          <w:sz w:val="22"/>
        </w:rPr>
        <w:t>economic activity</w:t>
      </w:r>
      <w:r>
        <w:rPr>
          <w:rFonts w:ascii="Tahoma" w:hAnsi="Tahoma" w:cs="Tahoma"/>
          <w:sz w:val="22"/>
        </w:rPr>
        <w:t xml:space="preserve"> is the main factor to push up the CO2 emissions in about 30 provincial power grids in China. </w:t>
      </w:r>
      <w:r>
        <w:rPr>
          <w:rFonts w:ascii="Tahoma" w:hAnsi="Tahoma" w:cs="Tahoma"/>
          <w:sz w:val="22"/>
        </w:rPr>
        <w:fldChar w:fldCharType="begin" w:fldLock="1"/>
      </w:r>
      <w:r w:rsidR="00955029">
        <w:rPr>
          <w:rFonts w:ascii="Tahoma" w:hAnsi="Tahoma" w:cs="Tahoma"/>
          <w:sz w:val="22"/>
        </w:rPr>
        <w:instrText>ADDIN CSL_CITATION {"citationItems":[{"id":"ITEM-1","itemData":{"DOI":"10.1016/j.enpol.2014.08.006","ISSN":"03014215","abstract":"It is an important task for China to allocate carbon emission quotas among regions so as to realize its carbon reduction targets and establish the national cap-and-trade carbon market. Meanwhile, it is supposed to be cost-effective to jointly reduce China's carbon emissions through some collaborative activities among regions. Then a natural question is how to allocate the quotas among regions in light of the collaboration. For this purpose, the Shapley value method is adopted and the results show that, first, the regions with higher GDP, higher carbon outflow and higher carbon reduction connection should be allocated more carbon quotas. Moreover, when the collaboration is considered, the optimal allocation of carbon quotas among regions will change significantly compared to the basic quotas by the entropy method; and the Central region is allocated the largest proportion of carbon quota among regions, which indicates its largest radiation effect. Besides, the collaboration between the Central region and Northern coast region, and that between the Central region and the Eastern region should be paid close attention. These results may provide insightful support for decision makers to promote collaborative carbon reduction and allocate carbon quotas in China.","author":[{"dropping-particle":"","family":"Zhang","given":"Yue Jun","non-dropping-particle":"","parse-names":false,"suffix":""},{"dropping-particle":"","family":"Wang","given":"Ao Dong","non-dropping-particle":"","parse-names":false,"suffix":""},{"dropping-particle":"Bin","family":"Da","given":"Ya","non-dropping-particle":"","parse-names":false,"suffix":""}],"container-title":"Energy Policy","id":"ITEM-1","issue":"C","issued":{"date-parts":[["2014"]]},"page":"454-464","publisher":"Elsevier","title":"Regional allocation of carbon emission quotas in China: Evidence from the Shapley value method","type":"article-journal","volume":"74"},"uris":["http://www.mendeley.com/documents/?uuid=476d91cd-b3ee-4404-a6c7-a801d511a978"]}],"mendeley":{"formattedCitation":"(Zhang, Wang and Da, 2014)","manualFormatting":"Zhang, Wang and Dac (2014)","plainTextFormattedCitation":"(Zhang, Wang and Da, 2014)","previouslyFormattedCitation":"(Zhang, Wang and Da,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Zhang, Wang and Da</w:t>
      </w:r>
      <w:r>
        <w:rPr>
          <w:rFonts w:ascii="Tahoma" w:hAnsi="Tahoma" w:cs="Tahoma"/>
          <w:sz w:val="22"/>
        </w:rPr>
        <w:t>c</w:t>
      </w:r>
      <w:r w:rsidRPr="000754CA">
        <w:rPr>
          <w:rFonts w:ascii="Tahoma" w:hAnsi="Tahoma" w:cs="Tahoma"/>
          <w:sz w:val="22"/>
        </w:rPr>
        <w:t xml:space="preserve"> (2014)</w:t>
      </w:r>
      <w:r>
        <w:rPr>
          <w:rFonts w:ascii="Tahoma" w:hAnsi="Tahoma" w:cs="Tahoma"/>
          <w:sz w:val="22"/>
        </w:rPr>
        <w:fldChar w:fldCharType="end"/>
      </w:r>
      <w:r w:rsidRPr="00B063EC">
        <w:rPr>
          <w:rFonts w:ascii="Tahoma" w:hAnsi="Tahoma" w:cs="Tahoma"/>
          <w:sz w:val="22"/>
        </w:rPr>
        <w:t xml:space="preserve"> compared the entropy and Shapley Value methods in allocation the carbon quota to different region</w:t>
      </w:r>
      <w:r>
        <w:rPr>
          <w:rFonts w:ascii="Tahoma" w:hAnsi="Tahoma" w:cs="Tahoma"/>
          <w:sz w:val="22"/>
        </w:rPr>
        <w:t>s</w:t>
      </w:r>
      <w:r w:rsidRPr="00B063EC">
        <w:rPr>
          <w:rFonts w:ascii="Tahoma" w:hAnsi="Tahoma" w:cs="Tahoma"/>
          <w:sz w:val="22"/>
        </w:rPr>
        <w:t xml:space="preserve"> in China. He found the result of </w:t>
      </w:r>
      <w:r>
        <w:rPr>
          <w:rFonts w:ascii="Tahoma" w:hAnsi="Tahoma" w:cs="Tahoma"/>
          <w:sz w:val="22"/>
        </w:rPr>
        <w:t xml:space="preserve">the </w:t>
      </w:r>
      <w:r w:rsidRPr="00B063EC">
        <w:rPr>
          <w:rFonts w:ascii="Tahoma" w:hAnsi="Tahoma" w:cs="Tahoma"/>
          <w:sz w:val="22"/>
        </w:rPr>
        <w:t xml:space="preserve">entropy method has </w:t>
      </w:r>
      <w:r>
        <w:rPr>
          <w:rFonts w:ascii="Tahoma" w:hAnsi="Tahoma" w:cs="Tahoma"/>
          <w:sz w:val="22"/>
        </w:rPr>
        <w:t xml:space="preserve">a </w:t>
      </w:r>
      <w:r w:rsidRPr="00B063EC">
        <w:rPr>
          <w:rFonts w:ascii="Tahoma" w:hAnsi="Tahoma" w:cs="Tahoma"/>
          <w:sz w:val="22"/>
        </w:rPr>
        <w:t xml:space="preserve">positive effect on the task of </w:t>
      </w:r>
      <w:r>
        <w:rPr>
          <w:rFonts w:ascii="Tahoma" w:hAnsi="Tahoma" w:cs="Tahoma"/>
          <w:sz w:val="22"/>
        </w:rPr>
        <w:t xml:space="preserve">the </w:t>
      </w:r>
      <w:r w:rsidRPr="00B063EC">
        <w:rPr>
          <w:rFonts w:ascii="Tahoma" w:hAnsi="Tahoma" w:cs="Tahoma"/>
          <w:sz w:val="22"/>
        </w:rPr>
        <w:t xml:space="preserve">Shapley value method. </w:t>
      </w:r>
      <w:r>
        <w:rPr>
          <w:rFonts w:ascii="Tahoma" w:hAnsi="Tahoma" w:cs="Tahoma"/>
          <w:sz w:val="22"/>
        </w:rPr>
        <w:t>From t</w:t>
      </w:r>
      <w:r w:rsidRPr="00B063EC">
        <w:rPr>
          <w:rFonts w:ascii="Tahoma" w:hAnsi="Tahoma" w:cs="Tahoma"/>
          <w:sz w:val="22"/>
        </w:rPr>
        <w:t>he final analysis results of Shapley Value</w:t>
      </w:r>
      <w:r>
        <w:rPr>
          <w:rFonts w:ascii="Tahoma" w:hAnsi="Tahoma" w:cs="Tahoma"/>
          <w:sz w:val="22"/>
        </w:rPr>
        <w:t>,</w:t>
      </w:r>
      <w:r w:rsidRPr="00B063EC">
        <w:rPr>
          <w:rFonts w:ascii="Tahoma" w:hAnsi="Tahoma" w:cs="Tahoma"/>
          <w:sz w:val="22"/>
        </w:rPr>
        <w:t xml:space="preserve"> </w:t>
      </w:r>
      <w:r>
        <w:rPr>
          <w:rFonts w:ascii="Tahoma" w:hAnsi="Tahoma" w:cs="Tahoma"/>
          <w:sz w:val="22"/>
        </w:rPr>
        <w:t>he came up with some targeted</w:t>
      </w:r>
      <w:r w:rsidRPr="00B063EC">
        <w:rPr>
          <w:rFonts w:ascii="Tahoma" w:hAnsi="Tahoma" w:cs="Tahoma"/>
          <w:sz w:val="22"/>
        </w:rPr>
        <w:t xml:space="preserve"> policy </w:t>
      </w:r>
      <w:r>
        <w:rPr>
          <w:rFonts w:ascii="Tahoma" w:hAnsi="Tahoma" w:cs="Tahoma"/>
          <w:sz w:val="22"/>
        </w:rPr>
        <w:t>suggestions</w:t>
      </w:r>
      <w:r w:rsidRPr="00B063EC">
        <w:rPr>
          <w:rFonts w:ascii="Tahoma" w:hAnsi="Tahoma" w:cs="Tahoma"/>
          <w:sz w:val="22"/>
        </w:rPr>
        <w:t xml:space="preserve"> for the CO2 emissions reduction in China regionally. </w:t>
      </w:r>
      <w:r>
        <w:rPr>
          <w:rFonts w:ascii="Tahoma" w:hAnsi="Tahoma" w:cs="Tahoma"/>
          <w:sz w:val="22"/>
        </w:rPr>
        <w:fldChar w:fldCharType="begin" w:fldLock="1"/>
      </w:r>
      <w:r w:rsidR="00955029">
        <w:rPr>
          <w:rFonts w:ascii="Tahoma" w:hAnsi="Tahoma" w:cs="Tahoma"/>
          <w:sz w:val="22"/>
        </w:rPr>
        <w:instrText>ADDIN CSL_CITATION {"citationItems":[{"id":"ITEM-1","itemData":{"DOI":"10.1080/15567036.2020.1776795","ISSN":"15567230","abstract":"The power industry is a key sector in China’s CO2 emissions reduction. Based on the Shapley Value decomposition method, this study analyzes the surface characteristics and potential driving forces of power industry’s CO2 emissions from national and provincial levels during 2005–2017. According to the provincial decomposition results, 30 provinces in China are divided into 6 clusters via spectral clustering, and their contribution to national CO2 emissions is 37.22%, 30.11%, 11.75%, 12.93%, 3.96%, and 4.03%, respectively. The results show that: (1) at national level, economic development and power consumption intensity are the top-two leading factors to promote and curb CO2 emissions, with the contribution values of 2533.12 Mt and −632.3 Mt. The inhibition effect of the power structure has significantly enhanced during 2011–2017. (2) at provincial level, the CO2 emissions have gradually increased from the central and western regions to the eastern coastal areas and the gap between provinces has been wider. Power consumption intensity and economic development play a dominant role in inhibiting and promoting CO2 emissions, respectively. Other factors show significant differences among provinces. Finally, based on the characteristics of each cluster, some targeted policy suggestions for CO2 emissions reduction are proposed. Abbreviations: CO2: Carbon dioxide; MT: Million tons; kWh: Kilowatt-hour; GDP: Gross Domestic Product; LMDI: Logarithmic Mean Divisia Index; STIRPAT: Stochastic Impacts by Regression on Population, Affluence, and Technology; IDA: Index decomposition analysis; PSO-FCM: Particle swarm optimization and fuzzy C-means; SBM: Slack-Based Measure; Lsym: Normalized Laplacian matrix; KNN: K-Nearest Neighbor.","author":[{"dropping-particle":"","family":"Wen","given":"Lei","non-dropping-particle":"","parse-names":false,"suffix":""},{"dropping-particle":"","family":"Hao","given":"Yixuan","non-dropping-particle":"","parse-names":false,"suffix":""}],"container-title":"Energy Sources, Part A: Recovery, Utilization and Environmental Effects","id":"ITEM-1","issue":"00","issued":{"date-parts":[["2020"]]},"page":"1-17","publisher":"Taylor &amp; Francis","title":"Factor decomposition and clustering analysis of CO2 emissions from China’s power industry based on Shapley value","type":"article-journal","volume":"00"},"uris":["http://www.mendeley.com/documents/?uuid=b83132a0-fe0d-4236-859e-5f745ce80b64"]}],"mendeley":{"formattedCitation":"(Wen and Hao, 2020)","manualFormatting":"Wen and Hao (2020)","plainTextFormattedCitation":"(Wen and Hao, 2020)","previouslyFormattedCitation":"(Wen and Hao,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Wen and Hao (2020)</w:t>
      </w:r>
      <w:r>
        <w:rPr>
          <w:rFonts w:ascii="Tahoma" w:hAnsi="Tahoma" w:cs="Tahoma"/>
          <w:sz w:val="22"/>
        </w:rPr>
        <w:fldChar w:fldCharType="end"/>
      </w:r>
      <w:r>
        <w:rPr>
          <w:rFonts w:ascii="Tahoma" w:hAnsi="Tahoma" w:cs="Tahoma"/>
          <w:sz w:val="22"/>
        </w:rPr>
        <w:t xml:space="preserve"> </w:t>
      </w:r>
      <w:r w:rsidRPr="00B063EC">
        <w:rPr>
          <w:rFonts w:ascii="Tahoma" w:hAnsi="Tahoma" w:cs="Tahoma"/>
          <w:sz w:val="22"/>
        </w:rPr>
        <w:t xml:space="preserve">combined the Shapley Value with Spectral Clustering algorithm to decompose the factors of CO2 emissions at </w:t>
      </w:r>
      <w:r>
        <w:rPr>
          <w:rFonts w:ascii="Tahoma" w:hAnsi="Tahoma" w:cs="Tahoma"/>
          <w:sz w:val="22"/>
        </w:rPr>
        <w:t xml:space="preserve">the </w:t>
      </w:r>
      <w:r w:rsidRPr="00B063EC">
        <w:rPr>
          <w:rFonts w:ascii="Tahoma" w:hAnsi="Tahoma" w:cs="Tahoma"/>
          <w:sz w:val="22"/>
        </w:rPr>
        <w:t xml:space="preserve">provincial level in China. He found carbon intensity played a significant role in most provinces, but there are other factors that affect the CO2 emissions differently in different provinces. Based on </w:t>
      </w:r>
      <w:r>
        <w:rPr>
          <w:rFonts w:ascii="Tahoma" w:hAnsi="Tahoma" w:cs="Tahoma"/>
          <w:sz w:val="22"/>
        </w:rPr>
        <w:t xml:space="preserve">the </w:t>
      </w:r>
      <w:r w:rsidRPr="00B063EC">
        <w:rPr>
          <w:rFonts w:ascii="Tahoma" w:hAnsi="Tahoma" w:cs="Tahoma"/>
          <w:sz w:val="22"/>
        </w:rPr>
        <w:t xml:space="preserve">PSO-FCM clustering method and Shapley Value,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decomposition","type":"article-journal","volume":"66"},"uris":["http://www.mendeley.com/documents/?uuid=4578366e-bde7-43c7-b741-2fded4d2e7e3"]}],"mendeley":{"formattedCitation":"(Yu, Wei and Wang, 2014)","manualFormatting":"Yu, Wei and Wang (2014)","plainTextFormattedCitation":"(Yu, Wei and Wang, 2014)","previouslyFormattedCitation":"(Yu, Wei and Wang,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Yu, Wei and Wang (2014)</w:t>
      </w:r>
      <w:r>
        <w:rPr>
          <w:rFonts w:ascii="Tahoma" w:hAnsi="Tahoma" w:cs="Tahoma"/>
          <w:sz w:val="22"/>
        </w:rPr>
        <w:fldChar w:fldCharType="end"/>
      </w:r>
      <w:r w:rsidRPr="00B063EC">
        <w:rPr>
          <w:rFonts w:ascii="Tahoma" w:hAnsi="Tahoma" w:cs="Tahoma"/>
          <w:sz w:val="22"/>
        </w:rPr>
        <w:t xml:space="preserve"> clustered the 30 provinces of China into four classes according to 13 macro factors which may influence CO2 emissions. He proposed three-parts CO2 emissions reduction strategies to be suitably used </w:t>
      </w:r>
      <w:r>
        <w:rPr>
          <w:rFonts w:ascii="Tahoma" w:hAnsi="Tahoma" w:cs="Tahoma"/>
          <w:sz w:val="22"/>
        </w:rPr>
        <w:t>at</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provinc</w:t>
      </w:r>
      <w:r>
        <w:rPr>
          <w:rFonts w:ascii="Tahoma" w:hAnsi="Tahoma" w:cs="Tahoma"/>
          <w:sz w:val="22"/>
        </w:rPr>
        <w:t>ial</w:t>
      </w:r>
      <w:r w:rsidRPr="00B063EC">
        <w:rPr>
          <w:rFonts w:ascii="Tahoma" w:hAnsi="Tahoma" w:cs="Tahoma"/>
          <w:sz w:val="22"/>
        </w:rPr>
        <w:t xml:space="preserve"> level. By Shapley Value, he also found the main approaches to reduce the CO2 emissions for each class, respectively. </w:t>
      </w:r>
      <w:r>
        <w:rPr>
          <w:rFonts w:ascii="Tahoma" w:hAnsi="Tahoma" w:cs="Tahoma"/>
          <w:sz w:val="22"/>
        </w:rPr>
        <w:t xml:space="preserve">The </w:t>
      </w:r>
      <w:r w:rsidRPr="00B063EC">
        <w:rPr>
          <w:rFonts w:ascii="Tahoma" w:hAnsi="Tahoma" w:cs="Tahoma"/>
          <w:sz w:val="22"/>
        </w:rPr>
        <w:t xml:space="preserve">Shapley Value decomposition method can give customized policy suggestions </w:t>
      </w:r>
      <w:r>
        <w:rPr>
          <w:rFonts w:ascii="Tahoma" w:hAnsi="Tahoma" w:cs="Tahoma"/>
          <w:sz w:val="22"/>
        </w:rPr>
        <w:t xml:space="preserve">that </w:t>
      </w:r>
      <w:r w:rsidRPr="00B063EC">
        <w:rPr>
          <w:rFonts w:ascii="Tahoma" w:hAnsi="Tahoma" w:cs="Tahoma"/>
          <w:sz w:val="22"/>
        </w:rPr>
        <w:t xml:space="preserve">vary from region to region in the light of local conditions. </w:t>
      </w:r>
    </w:p>
    <w:p w14:paraId="0FD49771" w14:textId="77777777" w:rsidR="00E53754" w:rsidRPr="0046650A" w:rsidRDefault="00E53754" w:rsidP="00E53754">
      <w:pPr>
        <w:pStyle w:val="Heading5"/>
        <w:numPr>
          <w:ilvl w:val="0"/>
          <w:numId w:val="17"/>
        </w:numPr>
        <w:tabs>
          <w:tab w:val="num" w:pos="360"/>
        </w:tabs>
        <w:ind w:left="0" w:firstLine="0"/>
      </w:pPr>
      <w:r w:rsidRPr="0046650A">
        <w:t>Other fields using Shapley Value related to urban research</w:t>
      </w:r>
    </w:p>
    <w:p w14:paraId="69C28026" w14:textId="3889209F" w:rsidR="00E53754" w:rsidRPr="00440F9C" w:rsidRDefault="00E53754" w:rsidP="00E53754">
      <w:pPr>
        <w:rPr>
          <w:rFonts w:ascii="Tahoma" w:hAnsi="Tahoma" w:cs="Tahoma"/>
          <w:sz w:val="22"/>
        </w:rPr>
      </w:pPr>
      <w:r>
        <w:rPr>
          <w:rFonts w:ascii="Tahoma" w:hAnsi="Tahoma" w:cs="Tahoma"/>
          <w:sz w:val="22"/>
        </w:rPr>
        <w:t xml:space="preserve">The </w:t>
      </w:r>
      <w:r w:rsidRPr="00B063EC">
        <w:rPr>
          <w:rFonts w:ascii="Tahoma" w:hAnsi="Tahoma" w:cs="Tahoma"/>
          <w:sz w:val="22"/>
        </w:rPr>
        <w:t xml:space="preserve">Shapley value method is also used in many other fields to provide the intrinsic view about the </w:t>
      </w:r>
      <w:r w:rsidR="00CD2B0B" w:rsidRPr="00CD2B0B">
        <w:rPr>
          <w:rFonts w:ascii="Tahoma" w:hAnsi="Tahoma" w:cs="Tahoma"/>
          <w:sz w:val="22"/>
        </w:rPr>
        <w:t>contributing</w:t>
      </w:r>
      <w:r w:rsidRPr="00B063EC">
        <w:rPr>
          <w:rFonts w:ascii="Tahoma" w:hAnsi="Tahoma" w:cs="Tahoma"/>
          <w:sz w:val="22"/>
        </w:rPr>
        <w:t xml:space="preserve"> factors </w:t>
      </w:r>
      <w:r w:rsidR="00CD2B0B">
        <w:rPr>
          <w:rFonts w:ascii="Tahoma" w:hAnsi="Tahoma" w:cs="Tahoma"/>
          <w:sz w:val="22"/>
        </w:rPr>
        <w:t>to</w:t>
      </w:r>
      <w:r w:rsidRPr="00B063EC">
        <w:rPr>
          <w:rFonts w:ascii="Tahoma" w:hAnsi="Tahoma" w:cs="Tahoma"/>
          <w:sz w:val="22"/>
        </w:rPr>
        <w:t xml:space="preserve"> </w:t>
      </w:r>
      <w:r>
        <w:rPr>
          <w:rFonts w:ascii="Tahoma" w:hAnsi="Tahoma" w:cs="Tahoma"/>
          <w:sz w:val="22"/>
        </w:rPr>
        <w:t xml:space="preserve">certain </w:t>
      </w:r>
      <w:r w:rsidRPr="00B063EC">
        <w:rPr>
          <w:rFonts w:ascii="Tahoma" w:hAnsi="Tahoma" w:cs="Tahoma"/>
          <w:sz w:val="22"/>
        </w:rPr>
        <w:t>problem</w:t>
      </w:r>
      <w:r w:rsidR="00CD2B0B">
        <w:rPr>
          <w:rFonts w:ascii="Tahoma" w:hAnsi="Tahoma" w:cs="Tahoma"/>
          <w:sz w:val="22"/>
        </w:rPr>
        <w:t>s</w:t>
      </w:r>
      <w:r w:rsidRPr="00B063EC">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{"citationItems":[{"id":"ITEM-1","itemData":{"DOI":"10.3868/s060-003-014-0016-9","ISSN":"16733568","abstract":"China's market-oriented reform is expected to strengthen the role of the market in allocating resources, which raises concerns over the impact of market transformation on income distribution and earnings inequality in the past decades. This paper decomposes the sources of inequality based on the newly developed Shapley value approach and examines the contributions of the market, along with other nonmarket factors, to total inequality. Using the China Health and Nutrition Survey data over the period 1989-2009, we find that the income gap between laborers with a higher level of education and those with a lower level has widened since the transformational reforms of the economy. Our results suggest that the largest contribution of changes in income inequality can be attributed to the increase in returns to education, while the relative contributions of the household registration (hukou) system, type of sector ownership, geographic location, and gender to inequality experienced a downward trend between 1989 and 2009. The authors argue that rising income inequality is the consequence of efficiency improvements and an imperfect economic system, and that the market is a decisive force in economic development as it releases competitive signals and creates incentive mechanisms for innovation. Creating a more efficient labor market and increasing investment in human capital, particularly equalizing educational opportunities and improving the quality of education in lagging rural and inland regions to disadvantaged groups, are significant for an equitable distribution of income and sustainable development in the long run. © Copyright 2014 by Koninklijke Brill NV, Leiden, The Netherlands.","author":[{"dropping-particle":"","family":"Chen","given":"Chunjin","non-dropping-particle":"","parse-names":false,"suffix":""},{"dropping-particle":"","family":"Li","given":"Shi","non-dropping-particle":"","parse-names":false,"suffix":""}],"container-title":"Frontiers of Economics in China","id":"ITEM-1","issue":"2","issued":{"date-parts":[["2014"]]},"page":"309-337","title":"Market transition and income inequality in urban China: Evidence from shapley value decomposition","type":"article-journal","volume":"9"},"uris":["http://www.mendeley.com/documents/?uuid=eabcf894-8ea4-4502-ba81-ac215e63fcb1"]}],"mendeley":{"formattedCitation":"(Chen and Li, 2014)","manualFormatting":"Chen and Li (2014","plainTextFormattedCitation":"(Chen and Li, 2014)","previouslyFormattedCitation":"(Chen and Li,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Chen and Li (2014</w:t>
      </w:r>
      <w:r>
        <w:rPr>
          <w:rFonts w:ascii="Tahoma" w:hAnsi="Tahoma" w:cs="Tahoma"/>
          <w:sz w:val="22"/>
        </w:rPr>
        <w:fldChar w:fldCharType="end"/>
      </w:r>
      <w:r>
        <w:rPr>
          <w:rFonts w:ascii="Tahoma" w:hAnsi="Tahoma" w:cs="Tahoma"/>
          <w:sz w:val="22"/>
        </w:rPr>
        <w:t>)</w:t>
      </w:r>
      <w:r w:rsidRPr="00B063EC">
        <w:rPr>
          <w:rFonts w:ascii="Tahoma" w:hAnsi="Tahoma" w:cs="Tahoma"/>
          <w:sz w:val="22"/>
        </w:rPr>
        <w:t xml:space="preserve"> used Shapley Value to decompose the income inequality into </w:t>
      </w:r>
      <w:r>
        <w:rPr>
          <w:rFonts w:ascii="Tahoma" w:hAnsi="Tahoma" w:cs="Tahoma"/>
          <w:sz w:val="22"/>
        </w:rPr>
        <w:t xml:space="preserve">five main aspects, including </w:t>
      </w:r>
      <w:r w:rsidRPr="00B063EC">
        <w:rPr>
          <w:rFonts w:ascii="Tahoma" w:hAnsi="Tahoma" w:cs="Tahoma"/>
          <w:sz w:val="22"/>
        </w:rPr>
        <w:t>education disparity, household registration, geographic location, type of job, and gender. Geographic location plays the third important role in the analysis</w:t>
      </w:r>
      <w:r>
        <w:rPr>
          <w:rFonts w:ascii="Tahoma" w:hAnsi="Tahoma" w:cs="Tahoma"/>
          <w:sz w:val="22"/>
        </w:rPr>
        <w:t>. The study paid extra attention to the geographic analysis, since</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 xml:space="preserve">regional difference may affect other influence factors of income inequality. </w:t>
      </w:r>
      <w:r>
        <w:rPr>
          <w:rFonts w:ascii="Tahoma" w:hAnsi="Tahoma" w:cs="Tahoma"/>
          <w:sz w:val="22"/>
        </w:rPr>
        <w:fldChar w:fldCharType="begin" w:fldLock="1"/>
      </w:r>
      <w:r w:rsidR="00955029">
        <w:rPr>
          <w:rFonts w:ascii="Tahoma" w:hAnsi="Tahoma" w:cs="Tahoma"/>
          <w:sz w:val="22"/>
        </w:rPr>
        <w:instrText>ADDIN CSL_CITATION {"citationItems":[{"id":"ITEM-1","itemData":{"DOI":"10.1016/j.fss.2018.12.011","ISSN":"01650114","abstract":"For decomposable poverty measures in incidence, intensity and inequality among the poor, poverty changes between two periods can be expressed in terms of the three poverty components in the two periods. However, most of the poverty decompositions cannot be written in a linear form of the terms. We apply the Shapley decomposition approach in order to decompose the overall poverty change as the sum of the contributions of the three poverty components' changes. We provide a method to compute the contributions for any decomposable poverty index, and specifically, the contributions formulas for the Sen index and the Foster, Greer and Thorbecke index for α=2 are shown. Using EU-SILC data for 2008 and 2015 for 28 European Countries, we analyze the change over time in the FGT2 poverty index and the value of the marginal contributions of the three components.","author":[{"dropping-particle":"","family":"Aristondo","given":"Oihana","non-dropping-particle":"","parse-names":false,"suffix":""},{"dropping-particle":"","family":"Onaindia","given":"Eneritz","non-dropping-particle":"","parse-names":false,"suffix":""}],"container-title":"Fuzzy Sets and Systems","id":"ITEM-1","issued":{"date-parts":[["2020"]]},"page":"80-91","publisher":"Elsevier B.V.","title":"On measuring the sources of changes in poverty using the Shapley method. An application to Europe","type":"article-journal","volume":"383"},"uris":["http://www.mendeley.com/documents/?uuid=7394e8e0-2cbf-4fd1-b921-c5ebfcfba6e4"]}],"mendeley":{"formattedCitation":"(Aristondo and Onaindia, 2020)","manualFormatting":"Aristondo and Onaindia (2020)","plainTextFormattedCitation":"(Aristondo and Onaindia, 2020)","previouslyFormattedCitation":"(Aristondo and Onaindia,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Aristondo and Onaindia (2020)</w:t>
      </w:r>
      <w:r>
        <w:rPr>
          <w:rFonts w:ascii="Tahoma" w:hAnsi="Tahoma" w:cs="Tahoma"/>
          <w:sz w:val="22"/>
        </w:rPr>
        <w:fldChar w:fldCharType="end"/>
      </w:r>
      <w:r w:rsidRPr="00B063EC">
        <w:rPr>
          <w:rFonts w:ascii="Tahoma" w:hAnsi="Tahoma" w:cs="Tahoma"/>
          <w:sz w:val="22"/>
        </w:rPr>
        <w:t xml:space="preserve"> applied the S</w:t>
      </w:r>
      <w:r w:rsidRPr="00440F9C">
        <w:rPr>
          <w:rFonts w:ascii="Tahoma" w:hAnsi="Tahoma" w:cs="Tahoma"/>
          <w:sz w:val="22"/>
        </w:rPr>
        <w:t>hapley Value decomposition method to explore overall poverty change in terms of three poverty components’ changes. He found that the incidence, intensity</w:t>
      </w:r>
      <w:r>
        <w:rPr>
          <w:rFonts w:ascii="Tahoma" w:hAnsi="Tahoma" w:cs="Tahoma"/>
          <w:sz w:val="22"/>
        </w:rPr>
        <w:t>,</w:t>
      </w:r>
      <w:r w:rsidRPr="00440F9C">
        <w:rPr>
          <w:rFonts w:ascii="Tahoma" w:hAnsi="Tahoma" w:cs="Tahoma"/>
          <w:sz w:val="22"/>
        </w:rPr>
        <w:t xml:space="preserve"> and inequality should all be taken into account as the poverty measures according to Shapley Value. He applied the theory to 28 European countries and got the regional</w:t>
      </w:r>
      <w:r>
        <w:rPr>
          <w:rFonts w:ascii="Tahoma" w:hAnsi="Tahoma" w:cs="Tahoma"/>
          <w:sz w:val="22"/>
        </w:rPr>
        <w:t xml:space="preserve"> </w:t>
      </w:r>
      <w:r>
        <w:rPr>
          <w:rFonts w:ascii="Tahoma" w:hAnsi="Tahoma" w:cs="Tahoma"/>
          <w:sz w:val="22"/>
        </w:rPr>
        <w:lastRenderedPageBreak/>
        <w:t>analysis</w:t>
      </w:r>
      <w:r w:rsidRPr="00440F9C">
        <w:rPr>
          <w:rFonts w:ascii="Tahoma" w:hAnsi="Tahoma" w:cs="Tahoma"/>
          <w:sz w:val="22"/>
        </w:rPr>
        <w:t xml:space="preserve"> results for each country. </w:t>
      </w:r>
      <w:r>
        <w:rPr>
          <w:rFonts w:ascii="Tahoma" w:hAnsi="Tahoma" w:cs="Tahoma"/>
          <w:sz w:val="22"/>
        </w:rPr>
        <w:fldChar w:fldCharType="begin" w:fldLock="1"/>
      </w:r>
      <w:r w:rsidR="00955029">
        <w:rPr>
          <w:rFonts w:ascii="Tahoma" w:hAnsi="Tahoma" w:cs="Tahoma"/>
          <w:sz w:val="22"/>
        </w:rPr>
        <w:instrText>ADDIN CSL_CITATION {"citationItems":[{"id":"ITEM-1","itemData":{"DOI":"10.1007/s11356-020-07929-8","ISSN":"16147499","PMID":"32144711","abstract":"Against the increasingly serious haze pollution in China, this paper is to compare the impacts of different factors on haze pollution in different regions, and understand the causes of regional inequality of haze pollution. In doing so, quantile regression and regression-based Shapley value decomposition are employed in this paper. The main results are as follows. (1) Population density and industrialization level have positive impacts on haze pollution, while economic development negatively influences haze pollution, however, the impact of environmental regulation on haze pollution is ineffective. (2) With quantile increasing, the effect of foreign direct investment on haze pollution changes from positive to negative, and the influence of energy intensity on haze pollution changes from negative to positive. (3) The decomposition results specify that the regional inequality in population density is the main cause of the regional disparities of haze pollution. The inequalities in industrialization level and regional factors are also important reasons, and the contribution of energy intensity cannot be ignored either. The regional gap of economic development is conducive to reducing the regional disparities of haze pollution.","author":[{"dropping-particle":"","family":"Dong","given":"Feng","non-dropping-particle":"","parse-names":false,"suffix":""},{"dropping-particle":"","family":"Yu","given":"Bolin","non-dropping-particle":"","parse-names":false,"suffix":""},{"dropping-particle":"","family":"Pan","given":"Yuling","non-dropping-particle":"","parse-names":false,"suffix":""},{"dropping-particle":"","family":"Hua","given":"Yifei","non-dropping-particle":"","parse-names":false,"suffix":""}],"container-title":"Environmental Science and Pollution Research","id":"ITEM-1","issue":"14","issued":{"date-parts":[["2020"]]},"page":"17093-17108","publisher":"Environmental Science and Pollution Research","title":"What contributes to the regional inequality of haze pollution in China? Evidence from quantile regression and Shapley value decomposition","type":"article-journal","volume":"27"},"uris":["http://www.mendeley.com/documents/?uuid=91a6086a-b41d-4d4d-ba1f-9d8ffc65ae2a"]}],"mendeley":{"formattedCitation":"(Dong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 xml:space="preserve">Dong </w:t>
      </w:r>
      <w:r w:rsidRPr="000754CA">
        <w:rPr>
          <w:rFonts w:ascii="Tahoma" w:hAnsi="Tahoma" w:cs="Tahoma"/>
          <w:i/>
          <w:sz w:val="22"/>
        </w:rPr>
        <w:t>et al.</w:t>
      </w:r>
      <w:r w:rsidRPr="000754CA">
        <w:rPr>
          <w:rFonts w:ascii="Tahoma" w:hAnsi="Tahoma" w:cs="Tahoma"/>
          <w:sz w:val="22"/>
        </w:rPr>
        <w:t>, (2020)</w:t>
      </w:r>
      <w:r>
        <w:rPr>
          <w:rFonts w:ascii="Tahoma" w:hAnsi="Tahoma" w:cs="Tahoma"/>
          <w:sz w:val="22"/>
        </w:rPr>
        <w:fldChar w:fldCharType="end"/>
      </w:r>
      <w:r w:rsidRPr="00440F9C">
        <w:rPr>
          <w:rFonts w:ascii="Tahoma" w:hAnsi="Tahoma" w:cs="Tahoma"/>
          <w:sz w:val="22"/>
        </w:rPr>
        <w:t xml:space="preserve"> employed the regression-based Shapley decomposition method to aid the analysis of haze pollution by quantile regression. The population density of regional inequality is found by Shapley </w:t>
      </w:r>
      <w:r>
        <w:rPr>
          <w:rFonts w:ascii="Tahoma" w:hAnsi="Tahoma" w:cs="Tahoma"/>
          <w:sz w:val="22"/>
        </w:rPr>
        <w:t xml:space="preserve">Value </w:t>
      </w:r>
      <w:r w:rsidRPr="00440F9C">
        <w:rPr>
          <w:rFonts w:ascii="Tahoma" w:hAnsi="Tahoma" w:cs="Tahoma"/>
          <w:sz w:val="22"/>
        </w:rPr>
        <w:t xml:space="preserve">to be the most important factor of regional differences in haze pollution. </w:t>
      </w:r>
    </w:p>
    <w:p w14:paraId="65BB1130" w14:textId="77777777" w:rsidR="00E53754" w:rsidDel="004A5B35" w:rsidRDefault="00E53754" w:rsidP="00E53754">
      <w:pPr>
        <w:rPr>
          <w:del w:id="19" w:author="Chen, Huanfa" w:date="2021-08-26T11:14:00Z"/>
        </w:rPr>
      </w:pPr>
    </w:p>
    <w:p w14:paraId="6420F798" w14:textId="5FC77EBF" w:rsidR="00277382" w:rsidRPr="00E53754" w:rsidRDefault="00277382" w:rsidP="00746A48">
      <w:pPr>
        <w:rPr>
          <w:rFonts w:ascii="Tahoma" w:hAnsi="Tahoma" w:cs="Tahoma"/>
          <w:sz w:val="22"/>
        </w:rPr>
      </w:pPr>
    </w:p>
    <w:p w14:paraId="014E4DEC" w14:textId="516A06BC" w:rsidR="00746A48" w:rsidRPr="00746A48" w:rsidRDefault="00746A48" w:rsidP="00306E03">
      <w:pPr>
        <w:pStyle w:val="Heading2"/>
        <w:numPr>
          <w:ilvl w:val="0"/>
          <w:numId w:val="12"/>
        </w:numPr>
        <w:rPr>
          <w:rFonts w:ascii="Tahoma" w:hAnsi="Tahoma" w:cs="Tahoma"/>
          <w:b w:val="0"/>
          <w:bCs w:val="0"/>
        </w:rPr>
      </w:pPr>
      <w:bookmarkStart w:id="20" w:name="_Toc74832240"/>
      <w:bookmarkStart w:id="21" w:name="_Toc80656368"/>
      <w:r w:rsidRPr="00746A48">
        <w:rPr>
          <w:rFonts w:ascii="Tahoma" w:hAnsi="Tahoma" w:cs="Tahoma"/>
          <w:b w:val="0"/>
          <w:bCs w:val="0"/>
        </w:rPr>
        <w:t>Methodology</w:t>
      </w:r>
      <w:bookmarkEnd w:id="20"/>
      <w:bookmarkEnd w:id="21"/>
    </w:p>
    <w:p w14:paraId="61233647" w14:textId="06E51157" w:rsidR="00746A48" w:rsidRPr="00746A48" w:rsidRDefault="00746A48" w:rsidP="00306E03">
      <w:pPr>
        <w:pStyle w:val="Heading3"/>
        <w:numPr>
          <w:ilvl w:val="1"/>
          <w:numId w:val="12"/>
        </w:numPr>
        <w:rPr>
          <w:rFonts w:ascii="Tahoma" w:hAnsi="Tahoma" w:cs="Tahoma"/>
        </w:rPr>
      </w:pPr>
      <w:bookmarkStart w:id="22" w:name="_Toc74832241"/>
      <w:bookmarkStart w:id="23" w:name="_Toc80656369"/>
      <w:r w:rsidRPr="00746A48">
        <w:rPr>
          <w:rFonts w:ascii="Tahoma" w:hAnsi="Tahoma" w:cs="Tahoma"/>
        </w:rPr>
        <w:t>Shapley Value</w:t>
      </w:r>
      <w:bookmarkEnd w:id="22"/>
      <w:bookmarkEnd w:id="23"/>
    </w:p>
    <w:p w14:paraId="5680970C" w14:textId="58604BF1" w:rsidR="00EC1504" w:rsidRPr="00746A48" w:rsidRDefault="00EC1504" w:rsidP="00EC1504">
      <w:pPr>
        <w:rPr>
          <w:rFonts w:ascii="Tahoma" w:hAnsi="Tahoma" w:cs="Tahoma"/>
        </w:rPr>
      </w:pPr>
      <w:r w:rsidRPr="00746A48">
        <w:rPr>
          <w:rFonts w:ascii="Tahoma" w:hAnsi="Tahoma" w:cs="Tahoma"/>
        </w:rPr>
        <w:t xml:space="preserve">Shapley value is created by </w:t>
      </w:r>
      <w:r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rPr>
        <w:t>Shapley (1953)</w:t>
      </w:r>
      <w:r w:rsidRPr="00746A48">
        <w:rPr>
          <w:rFonts w:ascii="Tahoma" w:hAnsi="Tahoma" w:cs="Tahoma"/>
        </w:rPr>
        <w:fldChar w:fldCharType="end"/>
      </w:r>
      <w:r w:rsidRPr="00746A48">
        <w:rPr>
          <w:rFonts w:ascii="Tahoma" w:hAnsi="Tahoma" w:cs="Tahoma"/>
        </w:rPr>
        <w:t xml:space="preserve"> from cooperative game theory and aims to assign player’s payout according to their contribution. It is similar </w:t>
      </w:r>
      <w:r w:rsidR="00D728C5" w:rsidRPr="00746A48">
        <w:rPr>
          <w:rFonts w:ascii="Tahoma" w:hAnsi="Tahoma" w:cs="Tahoma"/>
        </w:rPr>
        <w:t>to</w:t>
      </w:r>
      <w:r w:rsidRPr="00746A48">
        <w:rPr>
          <w:rFonts w:ascii="Tahoma" w:hAnsi="Tahoma" w:cs="Tahoma"/>
        </w:rPr>
        <w:t xml:space="preserve"> other explanation methods in some cases. However, these methods are based on </w:t>
      </w:r>
      <w:r w:rsidR="00D728C5" w:rsidRPr="00746A48">
        <w:rPr>
          <w:rFonts w:ascii="Tahoma" w:hAnsi="Tahoma" w:cs="Tahoma"/>
        </w:rPr>
        <w:t xml:space="preserve">the </w:t>
      </w:r>
      <w:r w:rsidRPr="00746A48">
        <w:rPr>
          <w:rFonts w:ascii="Tahoma" w:hAnsi="Tahoma" w:cs="Tahoma"/>
        </w:rPr>
        <w:t>certain assumption (take LIME for example, it assumes that the target black</w:t>
      </w:r>
      <w:r w:rsidR="00D728C5" w:rsidRPr="00746A48">
        <w:rPr>
          <w:rFonts w:ascii="Tahoma" w:hAnsi="Tahoma" w:cs="Tahoma"/>
        </w:rPr>
        <w:t>-</w:t>
      </w:r>
      <w:r w:rsidRPr="00746A48">
        <w:rPr>
          <w:rFonts w:ascii="Tahoma" w:hAnsi="Tahoma" w:cs="Tahoma"/>
        </w:rPr>
        <w:t>box model can be locally approximated by some interpretable model like decision tree</w:t>
      </w:r>
      <w:r w:rsidR="00D728C5" w:rsidRPr="00746A48">
        <w:rPr>
          <w:rFonts w:ascii="Tahoma" w:hAnsi="Tahoma" w:cs="Tahoma"/>
        </w:rPr>
        <w:t>s</w:t>
      </w:r>
      <w:r w:rsidRPr="00746A48">
        <w:rPr>
          <w:rFonts w:ascii="Tahoma" w:hAnsi="Tahoma" w:cs="Tahoma"/>
        </w:rPr>
        <w:t xml:space="preserve"> and linear models) and do not have </w:t>
      </w:r>
      <w:r w:rsidR="00D728C5" w:rsidRPr="00746A48">
        <w:rPr>
          <w:rFonts w:ascii="Tahoma" w:hAnsi="Tahoma" w:cs="Tahoma"/>
        </w:rPr>
        <w:t xml:space="preserve">the </w:t>
      </w:r>
      <w:r w:rsidRPr="00746A48">
        <w:rPr>
          <w:rFonts w:ascii="Tahoma" w:hAnsi="Tahoma" w:cs="Tahoma"/>
        </w:rPr>
        <w:t>theory to support it; while Shapley value ha</w:t>
      </w:r>
      <w:r w:rsidR="00D728C5" w:rsidRPr="00746A48">
        <w:rPr>
          <w:rFonts w:ascii="Tahoma" w:hAnsi="Tahoma" w:cs="Tahoma"/>
        </w:rPr>
        <w:t>s</w:t>
      </w:r>
      <w:r w:rsidRPr="00746A48">
        <w:rPr>
          <w:rFonts w:ascii="Tahoma" w:hAnsi="Tahoma" w:cs="Tahoma"/>
        </w:rPr>
        <w:t xml:space="preserve"> </w:t>
      </w:r>
      <w:r w:rsidR="00D728C5" w:rsidRPr="00746A48">
        <w:rPr>
          <w:rFonts w:ascii="Tahoma" w:hAnsi="Tahoma" w:cs="Tahoma"/>
        </w:rPr>
        <w:t xml:space="preserve">the </w:t>
      </w:r>
      <w:r w:rsidRPr="00746A48">
        <w:rPr>
          <w:rFonts w:ascii="Tahoma" w:hAnsi="Tahoma" w:cs="Tahoma"/>
        </w:rPr>
        <w:t>solid theory as it is the only method that satisfies the properties of a fair payout: Efficiency, Symmetry, Dummy</w:t>
      </w:r>
      <w:r w:rsidR="00D728C5" w:rsidRPr="00746A48">
        <w:rPr>
          <w:rFonts w:ascii="Tahoma" w:hAnsi="Tahoma" w:cs="Tahoma"/>
        </w:rPr>
        <w:t>,</w:t>
      </w:r>
      <w:r w:rsidRPr="00746A48">
        <w:rPr>
          <w:rFonts w:ascii="Tahoma" w:hAnsi="Tahoma" w:cs="Tahoma"/>
        </w:rPr>
        <w:t xml:space="preserve"> and Additivity </w:t>
      </w:r>
      <w:r w:rsidRPr="00746A48">
        <w:rPr>
          <w:rFonts w:ascii="Tahoma" w:hAnsi="Tahoma" w:cs="Tahoma"/>
        </w:rPr>
        <w:fldChar w:fldCharType="begin" w:fldLock="1"/>
      </w:r>
      <w:r w:rsidRPr="00746A48">
        <w:rPr>
          <w:rFonts w:ascii="Tahoma" w:hAnsi="Tahoma" w:cs="Tahoma"/>
        </w:rPr>
        <w:instrText>ADDIN CSL_CITATION {"citationItems":[{"id":"ITEM-1","itemData":{"URL":"https://christophm.github.io/interpretable-ml-book/shapley.html#general-idea","accessed":{"date-parts":[["2021","6","15"]]},"author":[{"dropping-particle":"","family":"Molnar","given":"Christoph","non-dropping-particle":"","parse-names":false,"suffix":""}],"id":"ITEM-1","issued":{"date-parts":[["2021"]]},"page":"1","title":"5.9 Shapley Values | Interpretable Machine Learning","type":"webpage"},"uris":["http://www.mendeley.com/documents/?uuid=088bcae1-701f-31a1-8400-8670dda2d3e9"]}],"mendeley":{"formattedCitation":"(Molnar, 2021)","plainTextFormattedCitation":"(Molnar, 2021)","previouslyFormattedCitation":"(Molnar, 2021)"},"properties":{"noteIndex":0},"schema":"https://github.com/citation-style-language/schema/raw/master/csl-citation.json"}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rPr>
        <w:t>(Molnar, 2021)</w:t>
      </w:r>
      <w:r w:rsidRPr="00746A48">
        <w:rPr>
          <w:rFonts w:ascii="Tahoma" w:hAnsi="Tahoma" w:cs="Tahoma"/>
        </w:rPr>
        <w:fldChar w:fldCharType="end"/>
      </w:r>
      <w:r w:rsidRPr="00746A48">
        <w:rPr>
          <w:rFonts w:ascii="Tahoma" w:hAnsi="Tahoma" w:cs="Tahoma"/>
        </w:rPr>
        <w:t>.</w:t>
      </w:r>
      <w:r w:rsidR="00746A48" w:rsidRPr="00746A48">
        <w:rPr>
          <w:rFonts w:ascii="Tahoma" w:hAnsi="Tahoma" w:cs="Tahoma"/>
        </w:rPr>
        <w:t xml:space="preserve"> </w:t>
      </w:r>
      <w:r w:rsidRPr="00746A48">
        <w:rPr>
          <w:rFonts w:ascii="Tahoma" w:hAnsi="Tahoma" w:cs="Tahoma"/>
        </w:rPr>
        <w:t xml:space="preserve">Following is </w:t>
      </w:r>
      <w:r w:rsidR="00D728C5" w:rsidRPr="00746A48">
        <w:rPr>
          <w:rFonts w:ascii="Tahoma" w:hAnsi="Tahoma" w:cs="Tahoma"/>
        </w:rPr>
        <w:t>a</w:t>
      </w:r>
      <w:r w:rsidRPr="00746A48">
        <w:rPr>
          <w:rFonts w:ascii="Tahoma" w:hAnsi="Tahoma" w:cs="Tahoma"/>
        </w:rPr>
        <w:t xml:space="preserve"> detailed explanation of these properties.</w:t>
      </w:r>
    </w:p>
    <w:p w14:paraId="06810D8F" w14:textId="1168887E" w:rsidR="00F4495D" w:rsidRPr="0046650A" w:rsidRDefault="00F4495D" w:rsidP="00960C7F">
      <w:pPr>
        <w:pStyle w:val="Heading5"/>
        <w:numPr>
          <w:ilvl w:val="0"/>
          <w:numId w:val="19"/>
        </w:numPr>
      </w:pPr>
      <w:r w:rsidRPr="0046650A">
        <w:t>Background</w:t>
      </w:r>
    </w:p>
    <w:p w14:paraId="1E2F9189" w14:textId="62CDEF77" w:rsidR="00EC1504" w:rsidRPr="00746A48" w:rsidRDefault="00EC1504" w:rsidP="00EC1504">
      <w:pPr>
        <w:rPr>
          <w:rFonts w:ascii="Tahoma" w:hAnsi="Tahoma" w:cs="Tahoma"/>
        </w:rPr>
      </w:pPr>
      <w:r w:rsidRPr="00746A48">
        <w:rPr>
          <w:rFonts w:ascii="Tahoma" w:hAnsi="Tahoma" w:cs="Tahoma"/>
        </w:rPr>
        <w:t xml:space="preserve">We assume there are total n people in collaboration and they create a profit of </w:t>
      </w:r>
      <m:oMath>
        <m:r>
          <w:rPr>
            <w:rFonts w:ascii="Cambria Math" w:hAnsi="Cambria Math" w:cs="Tahoma"/>
          </w:rPr>
          <m:t>v</m:t>
        </m:r>
        <m:d>
          <m:dPr>
            <m:ctrlPr>
              <w:rPr>
                <w:rFonts w:ascii="Cambria Math" w:hAnsi="Cambria Math" w:cs="Tahoma"/>
                <w:i/>
              </w:rPr>
            </m:ctrlPr>
          </m:dPr>
          <m:e>
            <m:r>
              <w:rPr>
                <w:rFonts w:ascii="Cambria Math" w:hAnsi="Cambria Math" w:cs="Tahoma"/>
              </w:rPr>
              <m:t>N</m:t>
            </m:r>
          </m:e>
        </m:d>
        <m:r>
          <w:rPr>
            <w:rFonts w:ascii="Cambria Math" w:hAnsi="Cambria Math" w:cs="Tahoma"/>
          </w:rPr>
          <m:t>.</m:t>
        </m:r>
      </m:oMath>
      <w:r w:rsidRPr="00746A48">
        <w:rPr>
          <w:rFonts w:ascii="Tahoma" w:hAnsi="Tahoma" w:cs="Tahoma"/>
        </w:rPr>
        <w:t xml:space="preserve"> What need to do is fairly distribute </w:t>
      </w:r>
      <w:r w:rsidR="003672A3" w:rsidRPr="00746A48">
        <w:rPr>
          <w:rFonts w:ascii="Tahoma" w:hAnsi="Tahoma" w:cs="Tahoma"/>
        </w:rPr>
        <w:t>this profit.</w:t>
      </w:r>
      <w:r w:rsidRPr="00746A48">
        <w:rPr>
          <w:rFonts w:ascii="Tahoma" w:hAnsi="Tahoma" w:cs="Tahoma"/>
        </w:rPr>
        <w:t xml:space="preserve"> </w:t>
      </w:r>
    </w:p>
    <w:p w14:paraId="7EB75DFC" w14:textId="147018D0" w:rsidR="00F4495D" w:rsidRPr="00746A48" w:rsidRDefault="00EC1504" w:rsidP="00EC1504">
      <w:pPr>
        <w:rPr>
          <w:rFonts w:ascii="Tahoma" w:hAnsi="Tahoma" w:cs="Tahoma"/>
        </w:rPr>
      </w:pPr>
      <m:oMath>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1</m:t>
            </m:r>
          </m:sub>
        </m:sSub>
        <m:r>
          <m:rPr>
            <m:sty m:val="p"/>
          </m:rPr>
          <w:rPr>
            <w:rFonts w:ascii="Cambria Math" w:hAnsi="Cambria Math" w:cs="Tahoma"/>
          </w:rPr>
          <m:t xml:space="preserve">,  </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2</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n</m:t>
            </m:r>
          </m:sub>
        </m:sSub>
        <m:r>
          <m:rPr>
            <m:sty m:val="p"/>
          </m:rPr>
          <w:rPr>
            <w:rFonts w:ascii="Cambria Math" w:hAnsi="Cambria Math" w:cs="Tahoma"/>
          </w:rPr>
          <m:t>}</m:t>
        </m:r>
      </m:oMath>
      <w:r w:rsidRPr="00746A48">
        <w:rPr>
          <w:rFonts w:ascii="Tahoma" w:hAnsi="Tahoma" w:cs="Tahoma"/>
        </w:rPr>
        <w:t xml:space="preserve"> and </w:t>
      </w:r>
      <m:oMath>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oMath>
      <w:r w:rsidRPr="00746A48">
        <w:rPr>
          <w:rFonts w:ascii="Tahoma" w:hAnsi="Tahoma" w:cs="Tahoma"/>
        </w:rPr>
        <w:t xml:space="preserve"> is the vector of feature values of the instance (player</w:t>
      </w:r>
      <w:r w:rsidR="001732E7" w:rsidRPr="00746A48">
        <w:rPr>
          <w:rFonts w:ascii="Tahoma" w:hAnsi="Tahoma" w:cs="Tahoma"/>
        </w:rPr>
        <w:t xml:space="preserve"> </w:t>
      </w:r>
      <m:oMath>
        <m:r>
          <w:rPr>
            <w:rFonts w:ascii="Cambria Math" w:hAnsi="Cambria Math" w:cs="Tahoma"/>
          </w:rPr>
          <m:t>ⅈ</m:t>
        </m:r>
      </m:oMath>
      <w:r w:rsidRPr="00746A48">
        <w:rPr>
          <w:rFonts w:ascii="Tahoma" w:hAnsi="Tahoma" w:cs="Tahoma"/>
        </w:rPr>
        <w:t>).</w:t>
      </w:r>
    </w:p>
    <w:p w14:paraId="1DA8B200" w14:textId="7D8A7BEC" w:rsidR="00F4495D" w:rsidRPr="00746A48" w:rsidRDefault="00F4495D" w:rsidP="00EC1504">
      <w:pPr>
        <w:rPr>
          <w:rFonts w:ascii="Tahoma" w:hAnsi="Tahoma" w:cs="Tahoma"/>
        </w:rPr>
      </w:pPr>
      <m:oMath>
        <m:r>
          <w:rPr>
            <w:rFonts w:ascii="Cambria Math" w:hAnsi="Cambria Math" w:cs="Tahoma"/>
            <w:szCs w:val="21"/>
          </w:rPr>
          <m:t xml:space="preserve"> S</m:t>
        </m:r>
      </m:oMath>
      <w:r w:rsidRPr="00746A48">
        <w:rPr>
          <w:rFonts w:ascii="Tahoma" w:hAnsi="Tahoma" w:cs="Tahoma"/>
        </w:rPr>
        <w:t xml:space="preserve"> is a subset of the </w:t>
      </w:r>
      <m:oMath>
        <m:r>
          <w:rPr>
            <w:rFonts w:ascii="Cambria Math" w:hAnsi="Cambria Math" w:cs="Tahoma"/>
          </w:rPr>
          <m:t>N</m:t>
        </m:r>
      </m:oMath>
      <w:r w:rsidRPr="00746A48">
        <w:rPr>
          <w:rFonts w:ascii="Tahoma" w:hAnsi="Tahoma" w:cs="Tahoma"/>
        </w:rPr>
        <w:t xml:space="preserve">. </w:t>
      </w:r>
      <m:oMath>
        <m:r>
          <w:rPr>
            <w:rFonts w:ascii="Cambria Math" w:hAnsi="Cambria Math" w:cs="Tahoma"/>
          </w:rPr>
          <m:t>v</m:t>
        </m:r>
        <m:d>
          <m:dPr>
            <m:ctrlPr>
              <w:rPr>
                <w:rFonts w:ascii="Cambria Math" w:hAnsi="Cambria Math" w:cs="Tahoma"/>
                <w:i/>
              </w:rPr>
            </m:ctrlPr>
          </m:dPr>
          <m:e>
            <m:r>
              <w:rPr>
                <w:rFonts w:ascii="Cambria Math" w:hAnsi="Cambria Math" w:cs="Tahoma"/>
              </w:rPr>
              <m:t>S</m:t>
            </m:r>
          </m:e>
        </m:d>
        <m:r>
          <w:rPr>
            <w:rFonts w:ascii="Cambria Math" w:hAnsi="Cambria Math" w:cs="Tahoma"/>
          </w:rPr>
          <m:t xml:space="preserve"> </m:t>
        </m:r>
      </m:oMath>
      <w:r w:rsidRPr="00746A48">
        <w:rPr>
          <w:rFonts w:ascii="Tahoma" w:hAnsi="Tahoma" w:cs="Tahoma"/>
        </w:rPr>
        <w:t xml:space="preserve">represents the value generated by the cooperation of the </w:t>
      </w:r>
      <w:r w:rsidR="001732E7" w:rsidRPr="00746A48">
        <w:rPr>
          <w:rFonts w:ascii="Tahoma" w:hAnsi="Tahoma" w:cs="Tahoma"/>
        </w:rPr>
        <w:t xml:space="preserve">elements </w:t>
      </w:r>
      <w:r w:rsidRPr="00746A48">
        <w:rPr>
          <w:rFonts w:ascii="Tahoma" w:hAnsi="Tahoma" w:cs="Tahoma"/>
        </w:rPr>
        <w:t>in the S.</w:t>
      </w:r>
      <w:r w:rsidR="001732E7" w:rsidRPr="00746A48">
        <w:rPr>
          <w:rFonts w:ascii="Tahoma" w:hAnsi="Tahoma" w:cs="Tahoma"/>
        </w:rPr>
        <w:t xml:space="preserve"> The final Shapley value for player </w:t>
      </w:r>
      <w:proofErr w:type="spellStart"/>
      <w:r w:rsidR="00D728C5" w:rsidRPr="00746A48">
        <w:rPr>
          <w:rFonts w:ascii="Tahoma" w:hAnsi="Tahoma" w:cs="Tahoma"/>
        </w:rPr>
        <w:t>i</w:t>
      </w:r>
      <w:proofErr w:type="spellEnd"/>
      <w:r w:rsidR="00D728C5" w:rsidRPr="00746A48">
        <w:rPr>
          <w:rFonts w:ascii="Tahoma" w:hAnsi="Tahoma" w:cs="Tahoma"/>
        </w:rPr>
        <w:t xml:space="preserve"> is </w:t>
      </w:r>
      <m:oMath>
        <m:sSub>
          <m:sSubPr>
            <m:ctrlPr>
              <w:rPr>
                <w:rStyle w:val="Strong"/>
                <w:rFonts w:ascii="Cambria Math" w:hAnsi="Cambria Math" w:cs="Tahoma"/>
                <w:b w:val="0"/>
                <w:bCs w:val="0"/>
              </w:rPr>
            </m:ctrlPr>
          </m:sSubPr>
          <m:e>
            <m:r>
              <w:rPr>
                <w:rStyle w:val="Strong"/>
                <w:rFonts w:ascii="Cambria Math" w:hAnsi="Cambria Math" w:cs="Tahoma"/>
              </w:rPr>
              <m:t>ψ</m:t>
            </m:r>
          </m:e>
          <m:sub>
            <m:r>
              <w:rPr>
                <w:rStyle w:val="Strong"/>
                <w:rFonts w:ascii="Cambria Math" w:hAnsi="Cambria Math" w:cs="Tahoma"/>
              </w:rPr>
              <m:t>i</m:t>
            </m:r>
          </m:sub>
        </m:sSub>
        <m:d>
          <m:dPr>
            <m:ctrlPr>
              <w:rPr>
                <w:rStyle w:val="Strong"/>
                <w:rFonts w:ascii="Cambria Math" w:hAnsi="Cambria Math" w:cs="Tahoma"/>
                <w:b w:val="0"/>
                <w:bCs w:val="0"/>
              </w:rPr>
            </m:ctrlPr>
          </m:dPr>
          <m:e>
            <m:r>
              <w:rPr>
                <w:rStyle w:val="Strong"/>
                <w:rFonts w:ascii="Cambria Math" w:hAnsi="Cambria Math" w:cs="Tahoma"/>
              </w:rPr>
              <m:t>N</m:t>
            </m:r>
            <m:r>
              <m:rPr>
                <m:sty m:val="p"/>
              </m:rPr>
              <w:rPr>
                <w:rStyle w:val="Strong"/>
                <w:rFonts w:ascii="Cambria Math" w:hAnsi="Cambria Math" w:cs="Tahoma"/>
              </w:rPr>
              <m:t>,</m:t>
            </m:r>
            <m:r>
              <w:rPr>
                <w:rStyle w:val="Strong"/>
                <w:rFonts w:ascii="Cambria Math" w:hAnsi="Cambria Math" w:cs="Tahoma"/>
              </w:rPr>
              <m:t>v</m:t>
            </m:r>
          </m:e>
        </m:d>
      </m:oMath>
      <w:r w:rsidR="00D728C5" w:rsidRPr="00746A48">
        <w:rPr>
          <w:rFonts w:ascii="Tahoma" w:hAnsi="Tahoma" w:cs="Tahoma"/>
        </w:rPr>
        <w:t>.</w:t>
      </w:r>
      <w:r w:rsidR="001732E7" w:rsidRPr="00746A48">
        <w:rPr>
          <w:rFonts w:ascii="Tahoma" w:hAnsi="Tahoma" w:cs="Tahoma"/>
        </w:rPr>
        <w:t xml:space="preserve"> </w:t>
      </w:r>
    </w:p>
    <w:p w14:paraId="44C101EC" w14:textId="092D545A" w:rsidR="00746A48" w:rsidRPr="00746A48" w:rsidRDefault="00DA411B" w:rsidP="00960C7F">
      <w:pPr>
        <w:pStyle w:val="Heading5"/>
        <w:numPr>
          <w:ilvl w:val="0"/>
          <w:numId w:val="19"/>
        </w:numPr>
      </w:pPr>
      <w:r>
        <w:t>P</w:t>
      </w:r>
      <w:r w:rsidR="00746A48" w:rsidRPr="00746A48">
        <w:t>roperties</w:t>
      </w:r>
    </w:p>
    <w:p w14:paraId="69B53F4A" w14:textId="7FB546C7" w:rsidR="00F4495D" w:rsidRPr="00746A48" w:rsidRDefault="003672A3" w:rsidP="00D728C5">
      <w:pPr>
        <w:pStyle w:val="ListParagraph"/>
        <w:numPr>
          <w:ilvl w:val="0"/>
          <w:numId w:val="1"/>
        </w:numPr>
        <w:ind w:firstLineChars="0"/>
        <w:rPr>
          <w:rFonts w:ascii="Tahoma" w:hAnsi="Tahoma" w:cs="Tahoma"/>
        </w:rPr>
      </w:pPr>
      <w:r w:rsidRPr="00746A48">
        <w:rPr>
          <w:rStyle w:val="Strong"/>
          <w:rFonts w:ascii="Tahoma" w:hAnsi="Tahoma" w:cs="Tahoma"/>
          <w:color w:val="333333"/>
          <w:spacing w:val="3"/>
          <w:shd w:val="clear" w:color="auto" w:fill="FFFFFF"/>
        </w:rPr>
        <w:t>Efficiency</w:t>
      </w:r>
      <w:r w:rsidR="00D728C5" w:rsidRPr="00746A48">
        <w:rPr>
          <w:rStyle w:val="Strong"/>
          <w:rFonts w:ascii="Tahoma" w:hAnsi="Tahoma" w:cs="Tahoma"/>
          <w:b w:val="0"/>
          <w:bCs w:val="0"/>
          <w:color w:val="333333"/>
          <w:spacing w:val="3"/>
          <w:shd w:val="clear" w:color="auto" w:fill="FFFFFF"/>
        </w:rPr>
        <w:t>:</w:t>
      </w:r>
      <w:r w:rsidR="00D728C5" w:rsidRPr="00746A48">
        <w:rPr>
          <w:rStyle w:val="Strong"/>
          <w:rFonts w:ascii="Tahoma" w:hAnsi="Tahoma" w:cs="Tahoma"/>
          <w:color w:val="333333"/>
          <w:spacing w:val="3"/>
          <w:shd w:val="clear" w:color="auto" w:fill="FFFFFF"/>
        </w:rPr>
        <w:t xml:space="preserve"> </w:t>
      </w:r>
      <w:r w:rsidR="00746A48" w:rsidRPr="00746A48">
        <w:rPr>
          <w:rFonts w:ascii="Tahoma" w:hAnsi="Tahoma" w:cs="Tahoma"/>
          <w:color w:val="202122"/>
          <w:szCs w:val="21"/>
          <w:shd w:val="clear" w:color="auto" w:fill="FFFFFF"/>
        </w:rPr>
        <w:t>th</w:t>
      </w:r>
      <w:r w:rsidR="00746A48" w:rsidRPr="00746A48">
        <w:rPr>
          <w:rFonts w:ascii="Tahoma" w:hAnsi="Tahoma" w:cs="Tahoma"/>
        </w:rPr>
        <w:t>e full yield of the game</w:t>
      </w:r>
      <w:r w:rsidR="00D728C5" w:rsidRPr="00746A48">
        <w:rPr>
          <w:rFonts w:ascii="Tahoma" w:hAnsi="Tahoma" w:cs="Tahoma"/>
        </w:rPr>
        <w:t xml:space="preserve"> is distributed </w:t>
      </w:r>
      <w:r w:rsidR="00746A48" w:rsidRPr="00746A48">
        <w:rPr>
          <w:rFonts w:ascii="Tahoma" w:hAnsi="Tahoma" w:cs="Tahoma"/>
        </w:rPr>
        <w:t>to</w:t>
      </w:r>
      <w:r w:rsidR="00D728C5" w:rsidRPr="00746A48">
        <w:rPr>
          <w:rFonts w:ascii="Tahoma" w:hAnsi="Tahoma" w:cs="Tahoma"/>
        </w:rPr>
        <w:t xml:space="preserve"> the players, which means the sum of the Shapley value among players </w:t>
      </w:r>
      <w:r w:rsidR="00CD2B0B">
        <w:rPr>
          <w:rFonts w:ascii="Tahoma" w:hAnsi="Tahoma" w:cs="Tahoma"/>
        </w:rPr>
        <w:t xml:space="preserve">is </w:t>
      </w:r>
      <w:r w:rsidR="00D728C5" w:rsidRPr="00746A48">
        <w:rPr>
          <w:rFonts w:ascii="Tahoma" w:hAnsi="Tahoma" w:cs="Tahoma"/>
        </w:rPr>
        <w:t xml:space="preserve">equal to the total value.  </w:t>
      </w:r>
      <m:oMath>
        <m:nary>
          <m:naryPr>
            <m:chr m:val="∑"/>
            <m:limLoc m:val="undOvr"/>
            <m:grow m:val="1"/>
            <m:supHide m:val="1"/>
            <m:ctrlPr>
              <w:rPr>
                <w:rFonts w:ascii="Cambria Math" w:hAnsi="Cambria Math" w:cs="Tahoma"/>
              </w:rPr>
            </m:ctrlPr>
          </m:naryPr>
          <m:sub>
            <m:r>
              <w:rPr>
                <w:rFonts w:ascii="Cambria Math" w:hAnsi="Cambria Math" w:cs="Tahoma"/>
              </w:rPr>
              <m:t>i</m:t>
            </m:r>
            <m:r>
              <m:rPr>
                <m:sty m:val="p"/>
              </m:rPr>
              <w:rPr>
                <w:rFonts w:ascii="Cambria Math" w:hAnsi="Cambria Math" w:cs="Tahoma"/>
              </w:rPr>
              <m:t>∈</m:t>
            </m:r>
            <m:r>
              <w:rPr>
                <w:rFonts w:ascii="Cambria Math" w:hAnsi="Cambria Math" w:cs="Tahoma"/>
              </w:rPr>
              <m:t>N</m:t>
            </m:r>
          </m:sub>
          <m:sup/>
          <m:e>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e>
        </m:nary>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N</m:t>
        </m:r>
        <m:r>
          <m:rPr>
            <m:sty m:val="p"/>
          </m:rPr>
          <w:rPr>
            <w:rFonts w:ascii="Cambria Math" w:hAnsi="Cambria Math" w:cs="Tahoma"/>
          </w:rPr>
          <m:t>)</m:t>
        </m:r>
      </m:oMath>
    </w:p>
    <w:p w14:paraId="6737DE8C" w14:textId="3974C6E0" w:rsidR="00F4495D"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Symmetry</w:t>
      </w:r>
      <w:r w:rsidRPr="00746A48">
        <w:rPr>
          <w:rFonts w:ascii="Tahoma" w:hAnsi="Tahoma" w:cs="Tahoma"/>
        </w:rPr>
        <w:t xml:space="preserve">: </w:t>
      </w:r>
      <w:proofErr w:type="spellStart"/>
      <w:r w:rsidRPr="00746A48">
        <w:rPr>
          <w:rFonts w:ascii="Tahoma" w:hAnsi="Tahoma" w:cs="Tahoma"/>
        </w:rPr>
        <w:t>i</w:t>
      </w:r>
      <w:proofErr w:type="spellEnd"/>
      <w:r w:rsidRPr="00746A48">
        <w:rPr>
          <w:rFonts w:ascii="Tahoma" w:hAnsi="Tahoma" w:cs="Tahoma"/>
        </w:rPr>
        <w:t xml:space="preserve"> and j are </w:t>
      </w:r>
      <w:bookmarkStart w:id="24" w:name="OLE_LINK2"/>
      <w:r w:rsidRPr="00746A48">
        <w:rPr>
          <w:rFonts w:ascii="Tahoma" w:hAnsi="Tahoma" w:cs="Tahoma"/>
        </w:rPr>
        <w:t>interchangeable</w:t>
      </w:r>
      <w:bookmarkEnd w:id="24"/>
      <w:r w:rsidRPr="00746A48">
        <w:rPr>
          <w:rFonts w:ascii="Tahoma" w:hAnsi="Tahoma" w:cs="Tahoma"/>
        </w:rPr>
        <w:t xml:space="preserve"> relative to </w:t>
      </w:r>
      <m:oMath>
        <m:r>
          <m:rPr>
            <m:sty m:val="bi"/>
          </m:rPr>
          <w:rPr>
            <w:rFonts w:ascii="Cambria Math" w:hAnsi="Cambria Math" w:cs="Tahoma"/>
          </w:rPr>
          <m:t>v</m:t>
        </m:r>
      </m:oMath>
      <w:r w:rsidRPr="00746A48">
        <w:rPr>
          <w:rFonts w:ascii="Tahoma" w:hAnsi="Tahoma" w:cs="Tahoma"/>
        </w:rPr>
        <w:t xml:space="preserve"> if the contributions of them are equal to all possible coalitions. For all </w:t>
      </w:r>
      <m:oMath>
        <m:r>
          <m:rPr>
            <m:sty m:val="bi"/>
          </m:rPr>
          <w:rPr>
            <w:rFonts w:ascii="Cambria Math" w:hAnsi="Cambria Math" w:cs="Tahoma"/>
          </w:rPr>
          <m:t>S</m:t>
        </m:r>
      </m:oMath>
      <w:r w:rsidRPr="00746A48">
        <w:rPr>
          <w:rFonts w:ascii="Tahoma" w:hAnsi="Tahoma" w:cs="Tahoma"/>
        </w:rPr>
        <w:t xml:space="preserve"> that contains neither i nor j, if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j</m:t>
                    </m:r>
                  </m:sub>
                </m:sSub>
              </m:e>
            </m:d>
          </m:e>
        </m:d>
      </m:oMath>
      <w:r w:rsidRPr="00746A48">
        <w:rPr>
          <w:rFonts w:ascii="Tahoma" w:hAnsi="Tahoma" w:cs="Tahoma"/>
        </w:rPr>
        <w:t xml:space="preserve">, then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j</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oMath>
      <w:r w:rsidRPr="00746A48">
        <w:rPr>
          <w:rFonts w:ascii="Tahoma" w:hAnsi="Tahoma" w:cs="Tahoma"/>
        </w:rPr>
        <w:t xml:space="preserve">. </w:t>
      </w:r>
      <w:bookmarkStart w:id="25" w:name="OLE_LINK1"/>
      <w:r w:rsidRPr="00746A48">
        <w:rPr>
          <w:rFonts w:ascii="Tahoma" w:hAnsi="Tahoma" w:cs="Tahoma"/>
        </w:rPr>
        <w:t>That is to say</w:t>
      </w:r>
      <w:bookmarkEnd w:id="25"/>
      <w:r w:rsidRPr="00746A48">
        <w:rPr>
          <w:rFonts w:ascii="Tahoma" w:hAnsi="Tahoma" w:cs="Tahoma"/>
        </w:rPr>
        <w:t>, interchangeable (equivalent) players r</w:t>
      </w:r>
      <w:proofErr w:type="spellStart"/>
      <w:r w:rsidRPr="00746A48">
        <w:rPr>
          <w:rFonts w:ascii="Tahoma" w:hAnsi="Tahoma" w:cs="Tahoma"/>
        </w:rPr>
        <w:t>eceive</w:t>
      </w:r>
      <w:proofErr w:type="spellEnd"/>
      <w:r w:rsidRPr="00746A48">
        <w:rPr>
          <w:rFonts w:ascii="Tahoma" w:hAnsi="Tahoma" w:cs="Tahoma"/>
        </w:rPr>
        <w:t xml:space="preserve"> the same amount of payments.</w:t>
      </w:r>
    </w:p>
    <w:p w14:paraId="104C3C5B" w14:textId="67DA50E1" w:rsidR="00D728C5"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Dummy</w:t>
      </w:r>
      <w:r w:rsidRPr="00746A48">
        <w:rPr>
          <w:rFonts w:ascii="Tahoma" w:hAnsi="Tahoma" w:cs="Tahoma"/>
        </w:rPr>
        <w:t xml:space="preserve">: player </w:t>
      </w:r>
      <w:proofErr w:type="spellStart"/>
      <w:r w:rsidRPr="00746A48">
        <w:rPr>
          <w:rFonts w:ascii="Tahoma" w:hAnsi="Tahoma" w:cs="Tahoma"/>
        </w:rPr>
        <w:t>i</w:t>
      </w:r>
      <w:proofErr w:type="spellEnd"/>
      <w:r w:rsidRPr="00746A48">
        <w:rPr>
          <w:rFonts w:ascii="Tahoma" w:hAnsi="Tahoma" w:cs="Tahoma"/>
        </w:rPr>
        <w:t xml:space="preserve"> is dummy if his contribution to any coalition is zero. That would mean,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S</m:t>
        </m:r>
        <m:r>
          <m:rPr>
            <m:sty m:val="p"/>
          </m:rPr>
          <w:rPr>
            <w:rFonts w:ascii="Cambria Math" w:hAnsi="Cambria Math" w:cs="Tahoma"/>
          </w:rPr>
          <m:t>)</m:t>
        </m:r>
      </m:oMath>
      <w:r w:rsidRPr="00746A48">
        <w:rPr>
          <w:rFonts w:ascii="Tahoma" w:hAnsi="Tahoma" w:cs="Tahoma"/>
        </w:rPr>
        <w:t>. For all S, if i is dummy, he should have 0 Shapley value(receive nothing)</w:t>
      </w:r>
      <w:r w:rsidRPr="00746A48">
        <w:rPr>
          <w:rFonts w:ascii="Tahoma" w:hAnsi="Tahoma" w:cs="Tahoma"/>
        </w:rPr>
        <w:t>，</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=0</m:t>
        </m:r>
      </m:oMath>
      <w:r w:rsidRPr="00746A48">
        <w:rPr>
          <w:rFonts w:ascii="Tahoma" w:hAnsi="Tahoma" w:cs="Tahoma"/>
        </w:rPr>
        <w:t>.</w:t>
      </w:r>
    </w:p>
    <w:p w14:paraId="53537FDA" w14:textId="09D6C2D6" w:rsidR="005C452C" w:rsidRDefault="00D728C5" w:rsidP="00D728C5">
      <w:pPr>
        <w:pStyle w:val="ListParagraph"/>
        <w:numPr>
          <w:ilvl w:val="0"/>
          <w:numId w:val="1"/>
        </w:numPr>
        <w:ind w:firstLineChars="0"/>
        <w:rPr>
          <w:rFonts w:ascii="Tahoma" w:hAnsi="Tahoma" w:cs="Tahoma"/>
        </w:rPr>
      </w:pPr>
      <w:r w:rsidRPr="00746A48">
        <w:rPr>
          <w:rFonts w:ascii="Tahoma" w:hAnsi="Tahoma" w:cs="Tahoma"/>
          <w:b/>
          <w:bCs/>
        </w:rPr>
        <w:t>Additivity</w:t>
      </w:r>
      <w:r w:rsidR="00CD2B0B" w:rsidRPr="00746A48">
        <w:rPr>
          <w:rFonts w:ascii="Tahoma" w:hAnsi="Tahoma" w:cs="Tahoma"/>
        </w:rPr>
        <w:t>:</w:t>
      </w:r>
      <w:r w:rsidR="00CD2B0B">
        <w:rPr>
          <w:rFonts w:ascii="Tahoma" w:hAnsi="Tahoma" w:cs="Tahoma"/>
        </w:rPr>
        <w:t xml:space="preserve"> </w:t>
      </w:r>
      <w:r w:rsidRPr="00746A48">
        <w:rPr>
          <w:rFonts w:ascii="Tahoma" w:hAnsi="Tahoma" w:cs="Tahoma"/>
        </w:rPr>
        <w:t xml:space="preserve">if a game can be separated into two parts </w:t>
      </w:r>
      <m:oMath>
        <m:r>
          <w:rPr>
            <w:rFonts w:ascii="Cambria Math" w:hAnsi="Cambria Math" w:cs="Tahoma"/>
          </w:rPr>
          <m:t>v</m:t>
        </m:r>
        <m:r>
          <m:rPr>
            <m:sty m:val="p"/>
          </m:rPr>
          <w:rPr>
            <w:rFonts w:ascii="Cambria Math" w:hAnsi="Cambria Math" w:cs="Tahoma"/>
          </w:rPr>
          <m:t>=</m:t>
        </m:r>
        <w:bookmarkStart w:id="26" w:name="OLE_LINK3"/>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w:bookmarkEnd w:id="26"/>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then the distributed gains from value function </w:t>
      </w:r>
      <m:oMath>
        <m:r>
          <w:rPr>
            <w:rFonts w:ascii="Cambria Math" w:hAnsi="Cambria Math" w:cs="Tahoma"/>
          </w:rPr>
          <m:t>v</m:t>
        </m:r>
      </m:oMath>
      <w:r w:rsidRPr="00746A48">
        <w:rPr>
          <w:rFonts w:ascii="Tahoma" w:hAnsi="Tahoma" w:cs="Tahoma"/>
        </w:rPr>
        <w:t xml:space="preserve"> should correspond to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oMath>
      <w:r w:rsidRPr="00746A48">
        <w:rPr>
          <w:rFonts w:ascii="Tahoma" w:hAnsi="Tahoma" w:cs="Tahoma"/>
        </w:rPr>
        <w:t xml:space="preserve"> and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For every coalition S and player i,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oMath>
      <w:r w:rsidRPr="00746A48">
        <w:rPr>
          <w:rFonts w:ascii="Tahoma" w:hAnsi="Tahoma" w:cs="Tahoma"/>
        </w:rPr>
        <w:t xml:space="preserve"> where the game</w:t>
      </w:r>
      <m:oMath>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oMath>
      <w:r w:rsidRPr="00746A48">
        <w:rPr>
          <w:rFonts w:ascii="Tahoma" w:hAnsi="Tahoma" w:cs="Tahoma"/>
        </w:rPr>
        <w:t xml:space="preserve"> is defined by</w:t>
      </w:r>
      <m:oMath>
        <m:r>
          <m:rPr>
            <m:sty m:val="p"/>
          </m:rPr>
          <w:rPr>
            <w:rFonts w:ascii="Cambria Math" w:hAnsi="Cambria Math" w:cs="Tahoma"/>
          </w:rPr>
          <m:t xml:space="preserve"> </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oMath>
    </w:p>
    <w:p w14:paraId="61892894" w14:textId="0D5D6760" w:rsidR="00D728C5" w:rsidRPr="005C452C" w:rsidRDefault="00746A48" w:rsidP="005C452C">
      <w:pPr>
        <w:rPr>
          <w:rFonts w:ascii="Tahoma" w:hAnsi="Tahoma" w:cs="Tahoma"/>
        </w:rPr>
      </w:pPr>
      <w:r w:rsidRPr="005C452C">
        <w:rPr>
          <w:rFonts w:ascii="Tahoma" w:hAnsi="Tahoma" w:cs="Tahoma"/>
        </w:rPr>
        <w:t>This is a prime requisite if a researcher intends to design an evaluation scheme that would be applied to the “systems of interdependent games”</w:t>
      </w:r>
      <w:r w:rsidRPr="005C452C">
        <w:rPr>
          <w:rFonts w:ascii="Tahoma" w:hAnsi="Tahoma" w:cs="Tahoma"/>
        </w:rPr>
        <w:fldChar w:fldCharType="begin" w:fldLock="1"/>
      </w:r>
      <w:r w:rsidR="00B1327B" w:rsidRPr="005C452C">
        <w:rPr>
          <w:rFonts w:ascii="Tahoma" w:hAnsi="Tahoma" w:cs="Tahoma"/>
        </w:rPr>
        <w:instrText>ADDIN CSL_CITATION {"citationItems":[{"id":"ITEM-1","itemData":{"ISBN":"9780691011929","author":[{"dropping-particle":"","family":"Kuhn","given":"H W","non-dropping-particle":"","parse-names":false,"suffix":""}],"collection-title":"Frontiers of Economic Research","id":"ITEM-1","issued":{"date-parts":[["1997"]]},"number-of-pages":"71","publisher":"Princeton University Press","title":"Classics in Game Theory","type":"book"},"uris":["http://www.mendeley.com/documents/?uuid=7fc23f70-d8a5-4a18-8988-d501ee7c60ac"]}],"mendeley":{"formattedCitation":"(Kuhn, 1997)","plainTextFormattedCitation":"(Kuhn, 1997)","previouslyFormattedCitation":"(Kuhn, 1997)"},"properties":{"noteIndex":0},"schema":"https://github.com/citation-style-language/schema/raw/master/csl-citation.json"}</w:instrText>
      </w:r>
      <w:r w:rsidRPr="005C452C">
        <w:rPr>
          <w:rFonts w:ascii="Tahoma" w:hAnsi="Tahoma" w:cs="Tahoma"/>
        </w:rPr>
        <w:fldChar w:fldCharType="separate"/>
      </w:r>
      <w:r w:rsidRPr="005C452C">
        <w:rPr>
          <w:rFonts w:ascii="Tahoma" w:hAnsi="Tahoma" w:cs="Tahoma"/>
        </w:rPr>
        <w:t>(Kuhn, 1997)</w:t>
      </w:r>
      <w:r w:rsidRPr="005C452C">
        <w:rPr>
          <w:rFonts w:ascii="Tahoma" w:hAnsi="Tahoma" w:cs="Tahoma"/>
        </w:rPr>
        <w:fldChar w:fldCharType="end"/>
      </w:r>
      <w:r w:rsidRPr="005C452C">
        <w:rPr>
          <w:rFonts w:ascii="Tahoma" w:hAnsi="Tahoma" w:cs="Tahoma"/>
        </w:rPr>
        <w:t>.</w:t>
      </w:r>
    </w:p>
    <w:p w14:paraId="59F08B12" w14:textId="6F6CA7C2" w:rsidR="00D728C5" w:rsidRPr="00746A48" w:rsidRDefault="00D728C5" w:rsidP="00D728C5">
      <w:pPr>
        <w:rPr>
          <w:rFonts w:ascii="Tahoma" w:hAnsi="Tahoma" w:cs="Tahoma"/>
        </w:rPr>
      </w:pPr>
      <w:r w:rsidRPr="00746A48">
        <w:rPr>
          <w:rFonts w:ascii="Tahoma" w:hAnsi="Tahoma" w:cs="Tahoma"/>
        </w:rPr>
        <w:t xml:space="preserve">The Shapley value is </w:t>
      </w:r>
      <w:r w:rsidR="00746A48" w:rsidRPr="00746A48">
        <w:rPr>
          <w:rFonts w:ascii="Tahoma" w:hAnsi="Tahoma" w:cs="Tahoma"/>
        </w:rPr>
        <w:t xml:space="preserve">proved by </w:t>
      </w:r>
      <w:r w:rsidR="00746A48"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00746A48" w:rsidRPr="00746A48">
        <w:rPr>
          <w:rFonts w:ascii="Tahoma" w:hAnsi="Tahoma" w:cs="Tahoma"/>
        </w:rPr>
        <w:fldChar w:fldCharType="separate"/>
      </w:r>
      <w:r w:rsidR="00746A48" w:rsidRPr="00746A48">
        <w:rPr>
          <w:rFonts w:ascii="Tahoma" w:hAnsi="Tahoma" w:cs="Tahoma"/>
        </w:rPr>
        <w:t>Shapley (1953)</w:t>
      </w:r>
      <w:r w:rsidR="00746A48" w:rsidRPr="00746A48">
        <w:rPr>
          <w:rFonts w:ascii="Tahoma" w:hAnsi="Tahoma" w:cs="Tahoma"/>
        </w:rPr>
        <w:fldChar w:fldCharType="end"/>
      </w:r>
      <w:r w:rsidR="00746A48" w:rsidRPr="00746A48">
        <w:rPr>
          <w:rFonts w:ascii="Tahoma" w:hAnsi="Tahoma" w:cs="Tahoma"/>
        </w:rPr>
        <w:t xml:space="preserve"> to be </w:t>
      </w:r>
      <w:r w:rsidRPr="00746A48">
        <w:rPr>
          <w:rFonts w:ascii="Tahoma" w:hAnsi="Tahoma" w:cs="Tahoma"/>
        </w:rPr>
        <w:t xml:space="preserve">the only map from the set of all games to payoff vectors that satisfies all four properties. </w:t>
      </w:r>
    </w:p>
    <w:p w14:paraId="56AB1BA8" w14:textId="298C8979" w:rsidR="002F18D8" w:rsidRPr="00746A48" w:rsidRDefault="000C11D1">
      <w:pPr>
        <w:rPr>
          <w:rFonts w:ascii="Tahoma" w:hAnsi="Tahoma" w:cs="Tahoma"/>
        </w:rPr>
      </w:pPr>
      <m:oMathPara>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nary>
            <m:naryPr>
              <m:chr m:val="∑"/>
              <m:limLoc m:val="undOvr"/>
              <m:grow m:val="1"/>
              <m:supHide m:val="1"/>
              <m:ctrlPr>
                <w:rPr>
                  <w:rFonts w:ascii="Cambria Math" w:hAnsi="Cambria Math" w:cs="Tahoma"/>
                </w:rPr>
              </m:ctrlPr>
            </m:naryPr>
            <m:sub>
              <m:r>
                <w:rPr>
                  <w:rFonts w:ascii="Cambria Math" w:hAnsi="Cambria Math" w:cs="Tahoma"/>
                </w:rPr>
                <m:t>S</m:t>
              </m:r>
              <m:r>
                <m:rPr>
                  <m:sty m:val="p"/>
                </m:rPr>
                <w:rPr>
                  <w:rFonts w:ascii="Cambria Math" w:hAnsi="Cambria Math" w:cs="Tahoma"/>
                </w:rPr>
                <m:t>⊆N\</m:t>
              </m:r>
              <m:r>
                <m:rPr>
                  <m:lit/>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i</m:t>
                  </m:r>
                </m:sub>
              </m:sSub>
              <m:r>
                <m:rPr>
                  <m:sty m:val="p"/>
                </m:rPr>
                <w:rPr>
                  <w:rFonts w:ascii="Cambria Math" w:hAnsi="Cambria Math" w:cs="Tahoma"/>
                </w:rPr>
                <m:t>}</m:t>
              </m:r>
            </m:sub>
            <m:sup/>
            <m:e>
              <m:f>
                <m:fPr>
                  <m:ctrlPr>
                    <w:rPr>
                      <w:rFonts w:ascii="Cambria Math" w:hAnsi="Cambria Math" w:cs="Tahoma"/>
                    </w:rPr>
                  </m:ctrlPr>
                </m:fPr>
                <m:num>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m:t>
                  </m:r>
                  <m:d>
                    <m:dPr>
                      <m:ctrlPr>
                        <w:rPr>
                          <w:rFonts w:ascii="Cambria Math" w:hAnsi="Cambria Math" w:cs="Tahoma"/>
                        </w:rPr>
                      </m:ctrlPr>
                    </m:dPr>
                    <m:e>
                      <m:r>
                        <m:rPr>
                          <m:sty m:val="p"/>
                        </m:rPr>
                        <w:rPr>
                          <w:rFonts w:ascii="Cambria Math" w:hAnsi="Cambria Math" w:cs="Tahoma"/>
                        </w:rPr>
                        <m:t>|</m:t>
                      </m:r>
                      <m:r>
                        <w:rPr>
                          <w:rFonts w:ascii="Cambria Math" w:hAnsi="Cambria Math" w:cs="Tahoma"/>
                        </w:rPr>
                        <m:t>N</m:t>
                      </m:r>
                      <m:r>
                        <m:rPr>
                          <m:sty m:val="p"/>
                        </m:rPr>
                        <w:rPr>
                          <w:rFonts w:ascii="Cambria Math" w:hAnsi="Cambria Math" w:cs="Tahoma"/>
                        </w:rPr>
                        <m:t>|-</m:t>
                      </m:r>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-1</m:t>
                      </m:r>
                    </m:e>
                  </m:d>
                  <m:r>
                    <m:rPr>
                      <m:sty m:val="p"/>
                    </m:rPr>
                    <w:rPr>
                      <w:rFonts w:ascii="Cambria Math" w:hAnsi="Cambria Math" w:cs="Tahoma"/>
                    </w:rPr>
                    <m:t>!</m:t>
                  </m:r>
                </m:num>
                <m:den>
                  <m:r>
                    <m:rPr>
                      <m:sty m:val="p"/>
                    </m:rPr>
                    <w:rPr>
                      <w:rFonts w:ascii="Cambria Math" w:hAnsi="Cambria Math" w:cs="Tahoma"/>
                    </w:rPr>
                    <m:t>|</m:t>
                  </m:r>
                  <m:r>
                    <w:rPr>
                      <w:rFonts w:ascii="Cambria Math" w:hAnsi="Cambria Math" w:cs="Tahoma"/>
                    </w:rPr>
                    <m:t>N</m:t>
                  </m:r>
                  <m:r>
                    <m:rPr>
                      <m:sty m:val="p"/>
                    </m:rPr>
                    <w:rPr>
                      <w:rFonts w:ascii="Cambria Math" w:hAnsi="Cambria Math" w:cs="Tahoma"/>
                    </w:rPr>
                    <m:t>|!</m:t>
                  </m:r>
                </m:den>
              </m:f>
              <m:d>
                <m:dPr>
                  <m:ctrlPr>
                    <w:rPr>
                      <w:rFonts w:ascii="Cambria Math" w:hAnsi="Cambria Math" w:cs="Tahoma"/>
                    </w:rPr>
                  </m:ctrlPr>
                </m:dPr>
                <m:e>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e>
                  </m:d>
                </m:e>
              </m:d>
            </m:e>
          </m:nary>
          <m:r>
            <w:rPr>
              <w:rFonts w:ascii="Cambria Math" w:hAnsi="Cambria Math" w:cs="Tahoma"/>
            </w:rPr>
            <m:t xml:space="preserve">          (1)</m:t>
          </m:r>
        </m:oMath>
      </m:oMathPara>
    </w:p>
    <w:p w14:paraId="13FF27CB" w14:textId="35DA8843" w:rsidR="00746A48" w:rsidRPr="00746A48" w:rsidRDefault="00746A48" w:rsidP="00746A48">
      <w:pPr>
        <w:rPr>
          <w:rFonts w:ascii="Tahoma" w:hAnsi="Tahoma" w:cs="Tahoma"/>
        </w:rPr>
      </w:pPr>
      <w:r w:rsidRPr="00746A48">
        <w:rPr>
          <w:rFonts w:ascii="Tahoma" w:hAnsi="Tahoma" w:cs="Tahoma"/>
        </w:rPr>
        <w:t>From the formula above, we can get that the Shapley value of a feature value is its average marginal contribution over all possible coalitions to the payout</w:t>
      </w:r>
    </w:p>
    <w:p w14:paraId="4DFF8A0C" w14:textId="356663F8" w:rsidR="00D032DD" w:rsidRPr="0046650A" w:rsidRDefault="00746A48" w:rsidP="00960C7F">
      <w:pPr>
        <w:pStyle w:val="Heading3"/>
        <w:numPr>
          <w:ilvl w:val="1"/>
          <w:numId w:val="1"/>
        </w:numPr>
        <w:rPr>
          <w:rFonts w:ascii="Tahoma" w:hAnsi="Tahoma" w:cs="Tahoma"/>
        </w:rPr>
      </w:pPr>
      <w:bookmarkStart w:id="27" w:name="_Toc74832242"/>
      <w:bookmarkStart w:id="28" w:name="_Toc80656370"/>
      <w:proofErr w:type="gramStart"/>
      <w:r w:rsidRPr="0046650A">
        <w:rPr>
          <w:rFonts w:ascii="Tahoma" w:hAnsi="Tahoma" w:cs="Tahoma"/>
        </w:rPr>
        <w:t>SHAP(</w:t>
      </w:r>
      <w:proofErr w:type="spellStart"/>
      <w:proofErr w:type="gramEnd"/>
      <w:r w:rsidRPr="0046650A">
        <w:rPr>
          <w:rFonts w:ascii="Tahoma" w:hAnsi="Tahoma" w:cs="Tahoma"/>
        </w:rPr>
        <w:t>SHapley</w:t>
      </w:r>
      <w:proofErr w:type="spellEnd"/>
      <w:r w:rsidRPr="0046650A">
        <w:rPr>
          <w:rFonts w:ascii="Tahoma" w:hAnsi="Tahoma" w:cs="Tahoma"/>
        </w:rPr>
        <w:t xml:space="preserve"> Additive </w:t>
      </w:r>
      <w:proofErr w:type="spellStart"/>
      <w:r w:rsidRPr="0046650A">
        <w:rPr>
          <w:rFonts w:ascii="Tahoma" w:hAnsi="Tahoma" w:cs="Tahoma"/>
        </w:rPr>
        <w:t>exPlanations</w:t>
      </w:r>
      <w:proofErr w:type="spellEnd"/>
      <w:r w:rsidRPr="0046650A">
        <w:rPr>
          <w:rFonts w:ascii="Tahoma" w:hAnsi="Tahoma" w:cs="Tahoma"/>
        </w:rPr>
        <w:t xml:space="preserve">) and </w:t>
      </w:r>
      <w:proofErr w:type="spellStart"/>
      <w:r w:rsidRPr="0046650A">
        <w:rPr>
          <w:rFonts w:ascii="Tahoma" w:hAnsi="Tahoma" w:cs="Tahoma"/>
        </w:rPr>
        <w:t>KernelSHAP</w:t>
      </w:r>
      <w:bookmarkEnd w:id="27"/>
      <w:bookmarkEnd w:id="28"/>
      <w:proofErr w:type="spellEnd"/>
    </w:p>
    <w:p w14:paraId="3957C03B" w14:textId="35344FA1" w:rsidR="0046650A" w:rsidRDefault="00DE1E38" w:rsidP="005C452C">
      <w:pPr>
        <w:rPr>
          <w:rFonts w:ascii="Tahoma" w:hAnsi="Tahoma" w:cs="Tahoma"/>
        </w:rPr>
      </w:pPr>
      <w:r w:rsidRPr="00DA411B">
        <w:rPr>
          <w:rFonts w:ascii="Tahoma" w:hAnsi="Tahoma" w:cs="Tahoma"/>
        </w:rPr>
        <w:t>If the model is simple, the best explanation model is itself</w:t>
      </w:r>
      <w:r w:rsidR="00C8185F" w:rsidRPr="00DA411B">
        <w:rPr>
          <w:rFonts w:ascii="Tahoma" w:hAnsi="Tahoma" w:cs="Tahoma"/>
        </w:rPr>
        <w:t>;</w:t>
      </w:r>
      <w:r w:rsidRPr="00DA411B">
        <w:rPr>
          <w:rFonts w:ascii="Tahoma" w:hAnsi="Tahoma" w:cs="Tahoma"/>
        </w:rPr>
        <w:t xml:space="preserve"> while if the </w:t>
      </w:r>
      <w:r w:rsidR="00C8185F" w:rsidRPr="00DA411B">
        <w:rPr>
          <w:rFonts w:ascii="Tahoma" w:hAnsi="Tahoma" w:cs="Tahoma"/>
        </w:rPr>
        <w:t xml:space="preserve">original </w:t>
      </w:r>
      <w:r w:rsidRPr="00DA411B">
        <w:rPr>
          <w:rFonts w:ascii="Tahoma" w:hAnsi="Tahoma" w:cs="Tahoma"/>
        </w:rPr>
        <w:t>model is</w:t>
      </w:r>
      <w:r w:rsidR="00C8185F" w:rsidRPr="00DA411B">
        <w:rPr>
          <w:rFonts w:ascii="Tahoma" w:hAnsi="Tahoma" w:cs="Tahoma"/>
        </w:rPr>
        <w:t xml:space="preserve"> hard to understand,</w:t>
      </w:r>
      <w:r w:rsidR="00DA411B">
        <w:rPr>
          <w:rFonts w:ascii="Tahoma" w:hAnsi="Tahoma" w:cs="Tahoma"/>
        </w:rPr>
        <w:t xml:space="preserve"> an</w:t>
      </w:r>
      <w:r w:rsidR="00C8185F" w:rsidRPr="00DA411B">
        <w:rPr>
          <w:rFonts w:ascii="Tahoma" w:hAnsi="Tahoma" w:cs="Tahoma"/>
        </w:rPr>
        <w:t xml:space="preserve"> explanation model, which always pertain</w:t>
      </w:r>
      <w:r w:rsidR="00DA411B">
        <w:rPr>
          <w:rFonts w:ascii="Tahoma" w:hAnsi="Tahoma" w:cs="Tahoma"/>
        </w:rPr>
        <w:t>s</w:t>
      </w:r>
      <w:r w:rsidR="00C8185F" w:rsidRPr="00DA411B">
        <w:rPr>
          <w:rFonts w:ascii="Tahoma" w:hAnsi="Tahoma" w:cs="Tahoma"/>
        </w:rPr>
        <w:t xml:space="preserve"> to the class of</w:t>
      </w:r>
      <w:r w:rsidR="00C8185F" w:rsidRPr="00DA411B">
        <w:rPr>
          <w:rFonts w:ascii="Tahoma" w:hAnsi="Tahoma" w:cs="Tahoma" w:hint="eastAsia"/>
        </w:rPr>
        <w:t xml:space="preserve"> </w:t>
      </w:r>
      <w:r w:rsidR="00C8185F" w:rsidRPr="00DA411B">
        <w:rPr>
          <w:rFonts w:ascii="Tahoma" w:hAnsi="Tahoma" w:cs="Tahoma"/>
        </w:rPr>
        <w:t xml:space="preserve">“additive feature attribution methods” will be used to interpret </w:t>
      </w:r>
      <w:r w:rsidR="00DA411B" w:rsidRPr="00DA411B">
        <w:rPr>
          <w:rFonts w:ascii="Tahoma" w:hAnsi="Tahoma" w:cs="Tahoma"/>
        </w:rPr>
        <w:t xml:space="preserve">it </w:t>
      </w:r>
      <w:r w:rsidR="00DA411B" w:rsidRPr="00DA411B">
        <w:rPr>
          <w:rFonts w:ascii="Tahoma" w:hAnsi="Tahoma" w:cs="Tahoma"/>
        </w:rPr>
        <w:fldChar w:fldCharType="begin" w:fldLock="1"/>
      </w:r>
      <w:r w:rsidR="00DA411B" w:rsidRPr="00DA411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2017)","plainTextFormattedCitation":"(Lundberg and Lee, 2017)","previouslyFormattedCitation":"(Lundberg and Lee, 2017)"},"properties":{"noteIndex":0},"schema":"https://github.com/citation-style-language/schema/raw/master/csl-citation.json"}</w:instrText>
      </w:r>
      <w:r w:rsidR="00DA411B" w:rsidRPr="00DA411B">
        <w:rPr>
          <w:rFonts w:ascii="Tahoma" w:hAnsi="Tahoma" w:cs="Tahoma"/>
        </w:rPr>
        <w:fldChar w:fldCharType="separate"/>
      </w:r>
      <w:r w:rsidR="00DA411B" w:rsidRPr="00DA411B">
        <w:rPr>
          <w:rFonts w:ascii="Tahoma" w:hAnsi="Tahoma" w:cs="Tahoma"/>
        </w:rPr>
        <w:t>(Lundberg and Lee, 2017)</w:t>
      </w:r>
      <w:r w:rsidR="00DA411B" w:rsidRPr="00DA411B">
        <w:rPr>
          <w:rFonts w:ascii="Tahoma" w:hAnsi="Tahoma" w:cs="Tahoma"/>
        </w:rPr>
        <w:fldChar w:fldCharType="end"/>
      </w:r>
      <w:r w:rsidR="00DA411B" w:rsidRPr="00DA411B">
        <w:rPr>
          <w:rFonts w:ascii="Tahoma" w:hAnsi="Tahoma" w:cs="Tahoma"/>
        </w:rPr>
        <w:t xml:space="preserve">. </w:t>
      </w:r>
    </w:p>
    <w:p w14:paraId="2FDD8550" w14:textId="567946F9" w:rsidR="00DA411B" w:rsidRDefault="00DA411B" w:rsidP="005C452C">
      <w:pPr>
        <w:rPr>
          <w:rFonts w:ascii="Tahoma" w:hAnsi="Tahoma" w:cs="Tahoma"/>
        </w:rPr>
      </w:pPr>
      <w:r>
        <w:rPr>
          <w:rFonts w:ascii="Tahoma" w:hAnsi="Tahoma" w:cs="Tahoma"/>
        </w:rPr>
        <w:t xml:space="preserve">We assume the original model is f and the explanation model </w:t>
      </w:r>
      <w:r>
        <w:rPr>
          <w:rFonts w:ascii="Tahoma" w:hAnsi="Tahoma" w:cs="Tahoma" w:hint="eastAsia"/>
        </w:rPr>
        <w:t>is g.</w:t>
      </w:r>
      <w:r>
        <w:rPr>
          <w:rFonts w:ascii="Tahoma" w:hAnsi="Tahoma" w:cs="Tahoma"/>
        </w:rPr>
        <w:t xml:space="preserve"> T</w:t>
      </w:r>
      <w:r>
        <w:rPr>
          <w:rFonts w:ascii="Tahoma" w:hAnsi="Tahoma" w:cs="Tahoma" w:hint="eastAsia"/>
        </w:rPr>
        <w:t>hen,</w:t>
      </w:r>
      <w:r>
        <w:rPr>
          <w:rFonts w:ascii="Tahoma" w:hAnsi="Tahoma" w:cs="Tahoma"/>
        </w:rPr>
        <w:t xml:space="preserve"> the model g which belongs to the “</w:t>
      </w:r>
      <w:r w:rsidRPr="00DA411B">
        <w:rPr>
          <w:rFonts w:ascii="Tahoma" w:hAnsi="Tahoma" w:cs="Tahoma"/>
        </w:rPr>
        <w:t>additive feature attribution methods</w:t>
      </w:r>
      <w:r>
        <w:rPr>
          <w:rFonts w:ascii="Tahoma" w:hAnsi="Tahoma" w:cs="Tahoma"/>
        </w:rPr>
        <w:t>” will satisfy the following formula:</w:t>
      </w:r>
    </w:p>
    <w:p w14:paraId="7A11C2DC" w14:textId="2E20D393" w:rsidR="00DA411B" w:rsidRDefault="000C11D1" w:rsidP="005C452C">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(2)</m:t>
          </m:r>
          <m:r>
            <m:rPr>
              <m:sty m:val="p"/>
            </m:rPr>
            <w:rPr>
              <w:rFonts w:ascii="Tahoma" w:hAnsi="Tahoma" w:cs="Tahoma"/>
            </w:rPr>
            <w:br/>
          </m:r>
        </m:oMath>
      </m:oMathPara>
      <w:r w:rsidR="00DA411B">
        <w:rPr>
          <w:rFonts w:ascii="Tahoma" w:hAnsi="Tahoma" w:cs="Tahoma"/>
        </w:rPr>
        <w:t xml:space="preserve">Where </w:t>
      </w:r>
      <w:bookmarkStart w:id="29" w:name="_Hlk78143672"/>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bookmarkEnd w:id="29"/>
      <w:r w:rsidR="00DA411B">
        <w:rPr>
          <w:rFonts w:ascii="Tahoma" w:hAnsi="Tahoma" w:cs="Tahoma" w:hint="eastAsia"/>
        </w:rPr>
        <w:t>,</w:t>
      </w:r>
      <w:r w:rsidR="00DA411B">
        <w:rPr>
          <w:rFonts w:ascii="Tahoma" w:hAnsi="Tahoma" w:cs="Tahoma"/>
        </w:rPr>
        <w:t xml:space="preserve"> </w:t>
      </w:r>
      <m:oMath>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m:t>
        </m:r>
        <m:r>
          <w:rPr>
            <w:rFonts w:ascii="Cambria Math" w:hAnsi="Cambria Math" w:cs="Tahoma"/>
          </w:rPr>
          <m:t>R</m:t>
        </m:r>
        <m:r>
          <m:rPr>
            <m:sty m:val="p"/>
          </m:rPr>
          <w:rPr>
            <w:rFonts w:ascii="Cambria Math" w:hAnsi="Cambria Math" w:cs="Tahoma"/>
          </w:rPr>
          <m:t xml:space="preserve"> </m:t>
        </m:r>
      </m:oMath>
      <w:r w:rsidR="00DA411B">
        <w:rPr>
          <w:rFonts w:ascii="Tahoma" w:hAnsi="Tahoma" w:cs="Tahoma" w:hint="eastAsia"/>
        </w:rPr>
        <w:t>a</w:t>
      </w:r>
      <w:proofErr w:type="spellStart"/>
      <w:r w:rsidR="00DA411B">
        <w:rPr>
          <w:rFonts w:ascii="Tahoma" w:hAnsi="Tahoma" w:cs="Tahoma"/>
        </w:rPr>
        <w:t>nd</w:t>
      </w:r>
      <w:proofErr w:type="spellEnd"/>
      <w:r w:rsidR="00DA411B">
        <w:rPr>
          <w:rFonts w:ascii="Tahoma" w:hAnsi="Tahoma" w:cs="Tahoma"/>
        </w:rPr>
        <w:t xml:space="preserve"> M is the number of features.</w:t>
      </w:r>
    </w:p>
    <w:p w14:paraId="4A4F576F" w14:textId="269F9FCD" w:rsidR="0046650A" w:rsidRDefault="00DA411B" w:rsidP="00F4710C">
      <w:pPr>
        <w:rPr>
          <w:rFonts w:ascii="Tahoma" w:hAnsi="Tahoma" w:cs="Tahoma"/>
        </w:rPr>
      </w:pPr>
      <w:r>
        <w:rPr>
          <w:rFonts w:ascii="Tahoma" w:hAnsi="Tahoma" w:cs="Tahoma"/>
        </w:rPr>
        <w:t xml:space="preserve">SHAP was first proposed by </w:t>
      </w:r>
      <w:r>
        <w:rPr>
          <w:rFonts w:ascii="Tahoma" w:hAnsi="Tahoma" w:cs="Tahoma"/>
        </w:rPr>
        <w:fldChar w:fldCharType="begin" w:fldLock="1"/>
      </w:r>
      <w:r w:rsidR="002021F8">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Pr>
          <w:rFonts w:ascii="Tahoma" w:hAnsi="Tahoma" w:cs="Tahoma"/>
        </w:rPr>
        <w:fldChar w:fldCharType="separate"/>
      </w:r>
      <w:r w:rsidRPr="00DA411B">
        <w:rPr>
          <w:rFonts w:ascii="Tahoma" w:hAnsi="Tahoma" w:cs="Tahoma"/>
        </w:rPr>
        <w:t xml:space="preserve">Lundberg and Lee </w:t>
      </w:r>
      <w:r>
        <w:rPr>
          <w:rFonts w:ascii="Tahoma" w:hAnsi="Tahoma" w:cs="Tahoma"/>
        </w:rPr>
        <w:t>(</w:t>
      </w:r>
      <w:r w:rsidRPr="00DA411B">
        <w:rPr>
          <w:rFonts w:ascii="Tahoma" w:hAnsi="Tahoma" w:cs="Tahoma"/>
        </w:rPr>
        <w:t>2017)</w:t>
      </w:r>
      <w:r>
        <w:rPr>
          <w:rFonts w:ascii="Tahoma" w:hAnsi="Tahoma" w:cs="Tahoma"/>
        </w:rPr>
        <w:fldChar w:fldCharType="end"/>
      </w:r>
      <w:r>
        <w:rPr>
          <w:rFonts w:ascii="Tahoma" w:hAnsi="Tahoma" w:cs="Tahoma"/>
        </w:rPr>
        <w:t xml:space="preserve"> and its innovation is that it can represent Shapley value explanation as</w:t>
      </w:r>
      <w:r w:rsidR="00CD2B0B">
        <w:rPr>
          <w:rFonts w:ascii="Tahoma" w:hAnsi="Tahoma" w:cs="Tahoma"/>
        </w:rPr>
        <w:t xml:space="preserve"> to</w:t>
      </w:r>
      <w:r>
        <w:rPr>
          <w:rFonts w:ascii="Tahoma" w:hAnsi="Tahoma" w:cs="Tahoma"/>
        </w:rPr>
        <w:t xml:space="preserve"> the above formula. In SHAP,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oMath>
      <w:r>
        <w:rPr>
          <w:rFonts w:ascii="Tahoma" w:hAnsi="Tahoma" w:cs="Tahoma" w:hint="eastAsia"/>
        </w:rPr>
        <w:t xml:space="preserve"> </w:t>
      </w:r>
      <w:r>
        <w:rPr>
          <w:rFonts w:ascii="Tahoma" w:hAnsi="Tahoma" w:cs="Tahoma"/>
        </w:rPr>
        <w:t>would be considered as the coalition vector where an entry of 0 means the feature value it corresponds to is “absent” and an entry of 1 would be “present”. Thus, for x (the instance of interest), all the features are “playing” which means it is a vector of 1’s.  In this case, the formula can be simplified as:</w:t>
      </w:r>
    </w:p>
    <w:p w14:paraId="3C617848" w14:textId="02356BA2" w:rsidR="00DB7FE5" w:rsidRPr="00746A48" w:rsidRDefault="000C11D1" w:rsidP="00DB7FE5">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hint="eastAsia"/>
                </w:rPr>
                <m:t>x</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e>
          </m:nary>
          <m:r>
            <w:rPr>
              <w:rFonts w:ascii="Cambria Math" w:hAnsi="Cambria Math" w:cs="Tahoma"/>
            </w:rPr>
            <m:t xml:space="preserve">          (3)</m:t>
          </m:r>
        </m:oMath>
      </m:oMathPara>
    </w:p>
    <w:p w14:paraId="79CF60CE" w14:textId="02503FBF" w:rsidR="00DA411B" w:rsidRPr="00DA411B" w:rsidRDefault="00DA411B" w:rsidP="00F4710C">
      <w:pPr>
        <w:rPr>
          <w:rFonts w:ascii="Tahoma" w:hAnsi="Tahoma" w:cs="Tahoma"/>
        </w:rPr>
      </w:pPr>
    </w:p>
    <w:p w14:paraId="4F13E893" w14:textId="54C23085" w:rsidR="00DA411B" w:rsidRDefault="001F5B46" w:rsidP="00F4710C">
      <w:pPr>
        <w:rPr>
          <w:rFonts w:ascii="Tahoma" w:hAnsi="Tahoma" w:cs="Tahoma"/>
        </w:rPr>
      </w:pPr>
      <w:r w:rsidRPr="005C452C">
        <w:rPr>
          <w:rFonts w:ascii="Tahoma" w:hAnsi="Tahoma" w:cs="Tahoma"/>
        </w:rPr>
        <w:t>Since SHAP computes Shapley values</w:t>
      </w:r>
      <w:r w:rsidRPr="005C452C">
        <w:rPr>
          <w:rFonts w:ascii="Tahoma" w:hAnsi="Tahoma" w:cs="Tahoma" w:hint="eastAsia"/>
        </w:rPr>
        <w:t>,</w:t>
      </w:r>
      <w:r w:rsidRPr="005C452C">
        <w:rPr>
          <w:rFonts w:ascii="Tahoma" w:hAnsi="Tahoma" w:cs="Tahoma"/>
        </w:rPr>
        <w:t xml:space="preserve"> it</w:t>
      </w:r>
      <w:r w:rsidR="00DA411B" w:rsidRPr="005C452C">
        <w:rPr>
          <w:rFonts w:ascii="Tahoma" w:hAnsi="Tahoma" w:cs="Tahoma"/>
        </w:rPr>
        <w:t xml:space="preserve"> also satisfies </w:t>
      </w:r>
      <w:r w:rsidR="002021F8" w:rsidRPr="005C452C">
        <w:rPr>
          <w:rFonts w:ascii="Tahoma" w:hAnsi="Tahoma" w:cs="Tahoma"/>
        </w:rPr>
        <w:t xml:space="preserve">the four properties </w:t>
      </w:r>
      <w:r w:rsidRPr="005C452C">
        <w:rPr>
          <w:rFonts w:ascii="Tahoma" w:hAnsi="Tahoma" w:cs="Tahoma"/>
        </w:rPr>
        <w:t>mentioned above</w:t>
      </w:r>
      <w:r w:rsidR="00DA411B" w:rsidRPr="005C452C">
        <w:rPr>
          <w:rFonts w:ascii="Tahoma" w:hAnsi="Tahoma" w:cs="Tahoma"/>
        </w:rPr>
        <w:t xml:space="preserve">. </w:t>
      </w:r>
      <w:r w:rsidR="005C452C" w:rsidRPr="005C452C">
        <w:rPr>
          <w:rFonts w:ascii="Tahoma" w:hAnsi="Tahoma" w:cs="Tahoma"/>
        </w:rPr>
        <w:t xml:space="preserve">Besides, </w:t>
      </w:r>
      <w:r w:rsidR="00DA411B" w:rsidRPr="005C452C">
        <w:rPr>
          <w:rFonts w:ascii="Tahoma" w:hAnsi="Tahoma" w:cs="Tahoma"/>
        </w:rPr>
        <w:t xml:space="preserve">SHAP </w:t>
      </w:r>
      <w:r w:rsidR="005C452C" w:rsidRPr="005C452C">
        <w:rPr>
          <w:rFonts w:ascii="Tahoma" w:hAnsi="Tahoma" w:cs="Tahoma"/>
        </w:rPr>
        <w:t>has three properties desir</w:t>
      </w:r>
      <w:r w:rsidR="005C452C" w:rsidRPr="005C452C">
        <w:rPr>
          <w:rFonts w:ascii="Tahoma" w:hAnsi="Tahoma" w:cs="Tahoma" w:hint="eastAsia"/>
        </w:rPr>
        <w:t>ed</w:t>
      </w:r>
      <w:r w:rsidR="005C452C" w:rsidRPr="005C452C">
        <w:rPr>
          <w:rFonts w:ascii="Tahoma" w:hAnsi="Tahoma" w:cs="Tahoma"/>
        </w:rPr>
        <w:t xml:space="preserve"> to get the </w:t>
      </w:r>
      <w:r w:rsidR="005C452C" w:rsidRPr="005C452C">
        <w:rPr>
          <w:rFonts w:ascii="Tahoma" w:hAnsi="Tahoma" w:cs="Tahoma" w:hint="eastAsia"/>
        </w:rPr>
        <w:t>single</w:t>
      </w:r>
      <w:r w:rsidR="005C452C" w:rsidRPr="005C452C">
        <w:rPr>
          <w:rFonts w:ascii="Tahoma" w:hAnsi="Tahoma" w:cs="Tahoma"/>
        </w:rPr>
        <w:t xml:space="preserve"> unique solution just like other model</w:t>
      </w:r>
      <w:r w:rsidR="00AA1A42">
        <w:rPr>
          <w:rFonts w:ascii="Tahoma" w:hAnsi="Tahoma" w:cs="Tahoma"/>
        </w:rPr>
        <w:t>s</w:t>
      </w:r>
      <w:r w:rsidR="005C452C" w:rsidRPr="005C452C">
        <w:rPr>
          <w:rFonts w:ascii="Tahoma" w:hAnsi="Tahoma" w:cs="Tahoma"/>
        </w:rPr>
        <w:t xml:space="preserve"> that belong to the class of additive feature attribution methods.</w:t>
      </w:r>
    </w:p>
    <w:p w14:paraId="37D8DF2A" w14:textId="4694DD36" w:rsidR="00AA1A42" w:rsidRPr="00746A48" w:rsidRDefault="00AA1A42" w:rsidP="00960C7F">
      <w:pPr>
        <w:pStyle w:val="Heading5"/>
      </w:pPr>
      <w:bookmarkStart w:id="30" w:name="_Hlk78234037"/>
      <w:r>
        <w:t>P</w:t>
      </w:r>
      <w:r w:rsidRPr="00746A48">
        <w:t>roperties</w:t>
      </w:r>
    </w:p>
    <w:bookmarkEnd w:id="30"/>
    <w:p w14:paraId="1BE95C83" w14:textId="56DD401D" w:rsidR="00555160" w:rsidRPr="00555160" w:rsidRDefault="00AA1A42" w:rsidP="00F4710C">
      <w:pPr>
        <w:pStyle w:val="ListParagraph"/>
        <w:numPr>
          <w:ilvl w:val="0"/>
          <w:numId w:val="3"/>
        </w:numPr>
        <w:autoSpaceDE w:val="0"/>
        <w:autoSpaceDN w:val="0"/>
        <w:adjustRightInd w:val="0"/>
        <w:ind w:firstLineChars="0"/>
        <w:rPr>
          <w:rFonts w:ascii="Tahoma" w:hAnsi="Tahoma" w:cs="Tahoma"/>
        </w:rPr>
      </w:pPr>
      <w:r w:rsidRPr="00555160">
        <w:rPr>
          <w:rStyle w:val="Strong"/>
          <w:rFonts w:ascii="Tahoma" w:hAnsi="Tahoma" w:cs="Tahoma"/>
          <w:color w:val="333333"/>
          <w:spacing w:val="3"/>
          <w:shd w:val="clear" w:color="auto" w:fill="FFFFFF"/>
        </w:rPr>
        <w:t>Local accuracy</w:t>
      </w:r>
      <w:r w:rsidRPr="00F4710C">
        <w:rPr>
          <w:rStyle w:val="Strong"/>
          <w:rFonts w:ascii="Tahoma" w:hAnsi="Tahoma" w:cs="Tahoma"/>
          <w:b w:val="0"/>
          <w:bCs w:val="0"/>
          <w:color w:val="333333"/>
          <w:spacing w:val="3"/>
          <w:shd w:val="clear" w:color="auto" w:fill="FFFFFF"/>
        </w:rPr>
        <w:t>:</w:t>
      </w:r>
      <w:r w:rsidR="00555160" w:rsidRPr="00555160">
        <w:t xml:space="preserve"> </w:t>
      </w:r>
      <w:r w:rsidR="00555160" w:rsidRPr="00555160">
        <w:rPr>
          <w:rFonts w:ascii="Tahoma" w:hAnsi="Tahoma" w:cs="Tahoma"/>
        </w:rPr>
        <w:t xml:space="preserve">the output of the function </w:t>
      </w:r>
      <w:r w:rsidR="005649DA">
        <w:rPr>
          <w:rFonts w:ascii="Tahoma" w:hAnsi="Tahoma" w:cs="Tahoma"/>
        </w:rPr>
        <w:t xml:space="preserve">f </w:t>
      </w:r>
      <w:r w:rsidR="00555160" w:rsidRPr="00555160">
        <w:rPr>
          <w:rFonts w:ascii="Tahoma" w:hAnsi="Tahoma" w:cs="Tahoma"/>
        </w:rPr>
        <w:t xml:space="preserve">we are seeking to explain is equal to the sum of </w:t>
      </w:r>
      <w:r w:rsidR="005649DA">
        <w:rPr>
          <w:rFonts w:ascii="Tahoma" w:hAnsi="Tahoma" w:cs="Tahoma"/>
        </w:rPr>
        <w:t>all</w:t>
      </w:r>
      <w:r w:rsidR="00555160" w:rsidRPr="00555160">
        <w:rPr>
          <w:rFonts w:ascii="Tahoma" w:hAnsi="Tahoma" w:cs="Tahoma"/>
        </w:rPr>
        <w:t xml:space="preserve"> feature attributions</w:t>
      </w:r>
      <w:r w:rsidR="00555160">
        <w:rPr>
          <w:rFonts w:ascii="Tahoma" w:hAnsi="Tahoma" w:cs="Tahoma"/>
        </w:rPr>
        <w:t>. It seems to be very similar to the “efficiency</w:t>
      </w:r>
      <w:r w:rsidR="00F4710C">
        <w:rPr>
          <w:rFonts w:ascii="Tahoma" w:hAnsi="Tahoma" w:cs="Tahoma"/>
        </w:rPr>
        <w:t>” property of Shapley value and actually can be derived from it.</w:t>
      </w:r>
    </w:p>
    <w:p w14:paraId="566ED1D5" w14:textId="6A003E42" w:rsidR="00DB7FE5" w:rsidRPr="00746A48" w:rsidRDefault="00555160" w:rsidP="00DB7FE5">
      <w:pPr>
        <w:rPr>
          <w:rFonts w:ascii="Tahoma" w:hAnsi="Tahoma" w:cs="Tahoma"/>
        </w:rPr>
      </w:pPr>
      <m:oMathPara>
        <m:oMath>
          <m:r>
            <w:rPr>
              <w:rFonts w:ascii="Cambria Math" w:hAnsi="Cambria Math" w:cs="Tahoma"/>
            </w:rPr>
            <m:t>f</m:t>
          </m:r>
          <m:d>
            <m:dPr>
              <m:ctrlPr>
                <w:rPr>
                  <w:rFonts w:ascii="Cambria Math" w:hAnsi="Cambria Math" w:cs="Tahoma"/>
                </w:rPr>
              </m:ctrlPr>
            </m:dPr>
            <m:e>
              <m:r>
                <w:rPr>
                  <w:rFonts w:ascii="Cambria Math" w:hAnsi="Cambria Math" w:cs="Tahoma"/>
                </w:rPr>
                <m:t>x</m:t>
              </m:r>
            </m:e>
          </m:d>
          <m:r>
            <m:rPr>
              <m:sty m:val="p"/>
            </m:rPr>
            <w:rPr>
              <w:rFonts w:ascii="Cambria Math" w:hAnsi="Cambria Math" w:cs="Tahoma"/>
            </w:rPr>
            <m:t>=</m:t>
          </m:r>
          <m:r>
            <w:rPr>
              <w:rFonts w:ascii="Cambria Math" w:hAnsi="Cambria Math" w:cs="Tahoma"/>
            </w:rPr>
            <m:t>g</m:t>
          </m:r>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sSubSup>
                <m:sSubSupPr>
                  <m:ctrlPr>
                    <w:rPr>
                      <w:rFonts w:ascii="Cambria Math" w:hAnsi="Cambria Math" w:cs="Tahoma"/>
                    </w:rPr>
                  </m:ctrlPr>
                </m:sSubSupPr>
                <m:e>
                  <m:r>
                    <w:rPr>
                      <w:rFonts w:ascii="Cambria Math" w:hAnsi="Cambria Math" w:cs="Tahoma"/>
                    </w:rPr>
                    <m:t>x</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(4)</m:t>
          </m:r>
        </m:oMath>
      </m:oMathPara>
    </w:p>
    <w:p w14:paraId="68340D97" w14:textId="7474CA1F" w:rsidR="00555160" w:rsidRPr="00555160" w:rsidRDefault="00555160" w:rsidP="00555160">
      <w:pPr>
        <w:autoSpaceDE w:val="0"/>
        <w:autoSpaceDN w:val="0"/>
        <w:adjustRightInd w:val="0"/>
        <w:jc w:val="left"/>
        <w:rPr>
          <w:rFonts w:ascii="Tahoma" w:hAnsi="Tahoma" w:cs="Tahoma"/>
        </w:rPr>
      </w:pPr>
    </w:p>
    <w:p w14:paraId="52A311A7" w14:textId="11088060" w:rsidR="00691AE1" w:rsidRPr="00691AE1" w:rsidRDefault="00F4710C" w:rsidP="000C11D1">
      <w:pPr>
        <w:pStyle w:val="ListParagraph"/>
        <w:numPr>
          <w:ilvl w:val="0"/>
          <w:numId w:val="3"/>
        </w:numPr>
        <w:ind w:firstLineChars="0"/>
        <w:rPr>
          <w:rFonts w:ascii="Tahoma" w:hAnsi="Tahoma" w:cs="Tahoma"/>
        </w:rPr>
      </w:pPr>
      <w:r w:rsidRPr="00F4710C">
        <w:rPr>
          <w:rStyle w:val="Strong"/>
          <w:rFonts w:ascii="Tahoma" w:hAnsi="Tahoma" w:cs="Tahoma"/>
          <w:color w:val="333333"/>
          <w:spacing w:val="3"/>
          <w:shd w:val="clear" w:color="auto" w:fill="FFFFFF"/>
        </w:rPr>
        <w:t>Missingness</w:t>
      </w:r>
      <w:r w:rsidRPr="00F4710C">
        <w:rPr>
          <w:rStyle w:val="Strong"/>
          <w:rFonts w:ascii="Tahoma" w:hAnsi="Tahoma" w:cs="Tahoma"/>
          <w:b w:val="0"/>
          <w:bCs w:val="0"/>
          <w:color w:val="333333"/>
          <w:spacing w:val="3"/>
          <w:shd w:val="clear" w:color="auto" w:fill="FFFFFF"/>
        </w:rPr>
        <w:t>:</w:t>
      </w:r>
      <w:r w:rsidR="005649DA">
        <w:rPr>
          <w:rStyle w:val="Strong"/>
          <w:rFonts w:ascii="Tahoma" w:hAnsi="Tahoma" w:cs="Tahoma"/>
          <w:b w:val="0"/>
          <w:bCs w:val="0"/>
          <w:color w:val="333333"/>
          <w:spacing w:val="3"/>
          <w:shd w:val="clear" w:color="auto" w:fill="FFFFFF"/>
        </w:rPr>
        <w:t xml:space="preserve"> </w:t>
      </w:r>
      <w:r w:rsidR="005649DA" w:rsidRPr="00111A54">
        <w:rPr>
          <w:rFonts w:ascii="Tahoma" w:hAnsi="Tahoma" w:cs="Tahoma"/>
        </w:rPr>
        <w:t>a missing feature (such that</w:t>
      </w:r>
      <w:r w:rsidR="005649DA" w:rsidRPr="00111A54">
        <w:rPr>
          <w:rFonts w:ascii="Tahoma" w:hAnsi="Tahoma" w:cs="Tahoma" w:hint="eastAsia"/>
        </w:rPr>
        <w:t xml:space="preserve">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5649DA" w:rsidRPr="00111A54">
        <w:rPr>
          <w:rFonts w:ascii="Tahoma" w:hAnsi="Tahoma" w:cs="Tahoma"/>
        </w:rPr>
        <w:t xml:space="preserve">= 0) attributed no importance. </w:t>
      </w:r>
      <w:r w:rsidR="00691AE1" w:rsidRPr="00111A54">
        <w:rPr>
          <w:rFonts w:ascii="Tahoma" w:hAnsi="Tahoma" w:cs="Tahoma"/>
        </w:rPr>
        <w:t xml:space="preserve">In theory, features that are already missing could have any arbitrary Shapley value and would not hurt other properties as </w:t>
      </w:r>
      <w:r w:rsidR="00CD2B0B">
        <w:rPr>
          <w:rFonts w:ascii="Tahoma" w:hAnsi="Tahoma" w:cs="Tahoma"/>
        </w:rPr>
        <w:t>they</w:t>
      </w:r>
      <w:r w:rsidR="00691AE1" w:rsidRPr="00111A54">
        <w:rPr>
          <w:rFonts w:ascii="Tahoma" w:hAnsi="Tahoma" w:cs="Tahoma"/>
        </w:rPr>
        <w:t xml:space="preserve"> </w:t>
      </w:r>
      <w:r w:rsidR="00EA55C3" w:rsidRPr="00111A54">
        <w:rPr>
          <w:rFonts w:ascii="Tahoma" w:hAnsi="Tahoma" w:cs="Tahoma"/>
        </w:rPr>
        <w:t>multiples</w:t>
      </w:r>
      <w:r w:rsidR="00691AE1" w:rsidRPr="00111A54">
        <w:rPr>
          <w:rFonts w:ascii="Tahoma" w:hAnsi="Tahoma" w:cs="Tahoma"/>
        </w:rPr>
        <w:t xml:space="preserve"> by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691AE1" w:rsidRPr="00111A54">
        <w:rPr>
          <w:rFonts w:ascii="Tahoma" w:hAnsi="Tahoma" w:cs="Tahoma"/>
        </w:rPr>
        <w:t>= 0.</w:t>
      </w:r>
    </w:p>
    <w:p w14:paraId="4E4C6152" w14:textId="2B054DAC" w:rsidR="005649DA" w:rsidRPr="00EB122C" w:rsidRDefault="000C11D1" w:rsidP="00691AE1">
      <w:pPr>
        <w:pStyle w:val="ListParagraph"/>
        <w:ind w:left="360" w:firstLineChars="0" w:firstLine="0"/>
        <w:rPr>
          <w:rFonts w:ascii="Tahoma" w:hAnsi="Tahoma" w:cs="Tahoma"/>
        </w:rPr>
      </w:pPr>
      <m:oMathPara>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=0</m:t>
          </m:r>
        </m:oMath>
      </m:oMathPara>
    </w:p>
    <w:p w14:paraId="57A0F03E" w14:textId="0E31929C" w:rsidR="00DA411B" w:rsidRPr="00074538" w:rsidRDefault="00691AE1" w:rsidP="00EB122C">
      <w:pPr>
        <w:pStyle w:val="ListParagraph"/>
        <w:numPr>
          <w:ilvl w:val="0"/>
          <w:numId w:val="3"/>
        </w:numPr>
        <w:ind w:firstLineChars="0"/>
        <w:rPr>
          <w:rFonts w:ascii="Tahoma" w:hAnsi="Tahoma" w:cs="Tahoma"/>
        </w:rPr>
      </w:pPr>
      <w:r w:rsidRPr="00EB122C">
        <w:rPr>
          <w:rStyle w:val="Strong"/>
          <w:rFonts w:ascii="Tahoma" w:hAnsi="Tahoma" w:cs="Tahoma"/>
          <w:color w:val="333333"/>
          <w:spacing w:val="3"/>
          <w:shd w:val="clear" w:color="auto" w:fill="FFFFFF"/>
        </w:rPr>
        <w:t>Consistency</w:t>
      </w:r>
      <w:r w:rsidRPr="00EB122C">
        <w:rPr>
          <w:rStyle w:val="Strong"/>
          <w:rFonts w:ascii="Tahoma" w:hAnsi="Tahoma" w:cs="Tahoma"/>
          <w:b w:val="0"/>
          <w:bCs w:val="0"/>
          <w:color w:val="333333"/>
          <w:spacing w:val="3"/>
          <w:shd w:val="clear" w:color="auto" w:fill="FFFFFF"/>
        </w:rPr>
        <w:t>:</w:t>
      </w:r>
      <w:r w:rsidRPr="00C45148">
        <w:rPr>
          <w:rFonts w:ascii="Tahoma" w:hAnsi="Tahoma" w:cs="Tahoma"/>
        </w:rPr>
        <w:t xml:space="preserve"> </w:t>
      </w:r>
      <w:r w:rsidR="00EB122C" w:rsidRPr="00C45148">
        <w:rPr>
          <w:rFonts w:ascii="Tahoma" w:hAnsi="Tahoma" w:cs="Tahoma"/>
        </w:rPr>
        <w:t>changing a model</w:t>
      </w:r>
      <w:r w:rsidR="00EB122C" w:rsidRPr="00C45148">
        <w:rPr>
          <w:rFonts w:ascii="Tahoma" w:hAnsi="Tahoma" w:cs="Tahoma" w:hint="eastAsia"/>
        </w:rPr>
        <w:t xml:space="preserve"> </w:t>
      </w:r>
      <w:r w:rsidR="00EB122C" w:rsidRPr="00C45148">
        <w:rPr>
          <w:rFonts w:ascii="Tahoma" w:hAnsi="Tahoma" w:cs="Tahoma"/>
        </w:rPr>
        <w:t xml:space="preserve">so a feature has a larger </w:t>
      </w:r>
      <w:r w:rsidR="00050BE2" w:rsidRPr="00C45148">
        <w:rPr>
          <w:rFonts w:ascii="Tahoma" w:hAnsi="Tahoma" w:cs="Tahoma" w:hint="eastAsia"/>
        </w:rPr>
        <w:t>or</w:t>
      </w:r>
      <w:r w:rsidR="00050BE2" w:rsidRPr="00C45148">
        <w:rPr>
          <w:rFonts w:ascii="Tahoma" w:hAnsi="Tahoma" w:cs="Tahoma"/>
        </w:rPr>
        <w:t xml:space="preserve"> the same </w:t>
      </w:r>
      <w:r w:rsidR="00EB122C" w:rsidRPr="00C45148">
        <w:rPr>
          <w:rFonts w:ascii="Tahoma" w:hAnsi="Tahoma" w:cs="Tahoma"/>
        </w:rPr>
        <w:t>impact on the mode</w:t>
      </w:r>
      <w:r w:rsidR="00050BE2" w:rsidRPr="00C45148">
        <w:rPr>
          <w:rFonts w:ascii="Tahoma" w:hAnsi="Tahoma" w:cs="Tahoma"/>
        </w:rPr>
        <w:t>l, its</w:t>
      </w:r>
      <w:r w:rsidR="00EB122C" w:rsidRPr="00C45148">
        <w:rPr>
          <w:rFonts w:ascii="Tahoma" w:hAnsi="Tahoma" w:cs="Tahoma"/>
        </w:rPr>
        <w:t xml:space="preserve"> Shapley value will also increase</w:t>
      </w:r>
      <w:r w:rsidR="00050BE2" w:rsidRPr="00C45148">
        <w:rPr>
          <w:rFonts w:ascii="Tahoma" w:hAnsi="Tahoma" w:cs="Tahoma"/>
        </w:rPr>
        <w:t xml:space="preserve"> or keep constant</w:t>
      </w:r>
      <w:r w:rsidR="00EB122C" w:rsidRPr="00C45148">
        <w:rPr>
          <w:rFonts w:ascii="Tahoma" w:hAnsi="Tahoma" w:cs="Tahoma"/>
        </w:rPr>
        <w:t xml:space="preserve">. </w:t>
      </w:r>
      <w:r w:rsidR="00050BE2" w:rsidRPr="00C45148">
        <w:rPr>
          <w:rFonts w:ascii="Tahoma" w:hAnsi="Tahoma" w:cs="Tahoma"/>
        </w:rPr>
        <w:t>What’</w:t>
      </w:r>
      <w:r w:rsidR="00EB122C" w:rsidRPr="00C45148">
        <w:rPr>
          <w:rFonts w:ascii="Tahoma" w:hAnsi="Tahoma" w:cs="Tahoma"/>
        </w:rPr>
        <w:t>s</w:t>
      </w:r>
      <w:r w:rsidR="00050BE2" w:rsidRPr="00C45148">
        <w:rPr>
          <w:rFonts w:ascii="Tahoma" w:hAnsi="Tahoma" w:cs="Tahoma"/>
        </w:rPr>
        <w:t xml:space="preserve"> more, this property is</w:t>
      </w:r>
      <w:r w:rsidR="00EB122C" w:rsidRPr="00C45148">
        <w:rPr>
          <w:rFonts w:ascii="Tahoma" w:hAnsi="Tahoma" w:cs="Tahoma"/>
        </w:rPr>
        <w:t xml:space="preserve"> an indication of properties </w:t>
      </w:r>
      <w:r w:rsidR="00050BE2" w:rsidRPr="00C45148">
        <w:rPr>
          <w:rFonts w:ascii="Tahoma" w:hAnsi="Tahoma" w:cs="Tahoma" w:hint="eastAsia"/>
        </w:rPr>
        <w:t>for</w:t>
      </w:r>
      <w:r w:rsidR="00050BE2" w:rsidRPr="00C45148">
        <w:rPr>
          <w:rFonts w:ascii="Tahoma" w:hAnsi="Tahoma" w:cs="Tahoma"/>
        </w:rPr>
        <w:t xml:space="preserve"> Shapley: </w:t>
      </w:r>
      <w:r w:rsidR="00EB122C" w:rsidRPr="00C45148">
        <w:rPr>
          <w:rFonts w:ascii="Tahoma" w:hAnsi="Tahoma" w:cs="Tahoma"/>
        </w:rPr>
        <w:t xml:space="preserve">Linearity, </w:t>
      </w:r>
      <w:r w:rsidR="00050BE2" w:rsidRPr="00C45148">
        <w:rPr>
          <w:rFonts w:ascii="Tahoma" w:hAnsi="Tahoma" w:cs="Tahoma"/>
        </w:rPr>
        <w:t xml:space="preserve">Symmetry and </w:t>
      </w:r>
      <w:r w:rsidR="00EB122C" w:rsidRPr="00C45148">
        <w:rPr>
          <w:rFonts w:ascii="Tahoma" w:hAnsi="Tahoma" w:cs="Tahoma"/>
        </w:rPr>
        <w:t>Dummy</w:t>
      </w:r>
      <w:r w:rsidR="00111A54" w:rsidRPr="00C45148">
        <w:rPr>
          <w:rFonts w:ascii="Tahoma" w:hAnsi="Tahoma" w:cs="Tahoma"/>
        </w:rPr>
        <w:t>.</w:t>
      </w:r>
    </w:p>
    <w:p w14:paraId="3284B44F" w14:textId="4CF29FAE" w:rsidR="00074538" w:rsidRDefault="00074538" w:rsidP="00F2324C">
      <w:pPr>
        <w:ind w:firstLine="360"/>
        <w:rPr>
          <w:rFonts w:ascii="Tahoma" w:hAnsi="Tahoma" w:cs="Tahoma"/>
        </w:rPr>
      </w:pPr>
      <w:r>
        <w:rPr>
          <w:rFonts w:ascii="Tahoma" w:hAnsi="Tahoma" w:cs="Tahoma" w:hint="eastAsia"/>
        </w:rPr>
        <w:lastRenderedPageBreak/>
        <w:t>For</w:t>
      </w:r>
      <w:r>
        <w:rPr>
          <w:rFonts w:ascii="Tahoma" w:hAnsi="Tahoma" w:cs="Tahoma"/>
        </w:rPr>
        <w:t xml:space="preserve"> </w:t>
      </w:r>
      <w:r>
        <w:rPr>
          <w:rFonts w:ascii="Tahoma" w:hAnsi="Tahoma" w:cs="Tahoma" w:hint="eastAsia"/>
        </w:rPr>
        <w:t>any</w:t>
      </w:r>
      <w:r>
        <w:rPr>
          <w:rFonts w:ascii="Tahoma" w:hAnsi="Tahoma" w:cs="Tahoma"/>
        </w:rPr>
        <w:t xml:space="preserve"> </w:t>
      </w:r>
      <w:r>
        <w:rPr>
          <w:rFonts w:ascii="Tahoma" w:hAnsi="Tahoma" w:cs="Tahoma" w:hint="eastAsia"/>
        </w:rPr>
        <w:t>two</w:t>
      </w:r>
      <w:r>
        <w:rPr>
          <w:rFonts w:ascii="Tahoma" w:hAnsi="Tahoma" w:cs="Tahoma"/>
        </w:rPr>
        <w:t xml:space="preserve"> models</w:t>
      </w:r>
      <w:r w:rsidR="004905B6">
        <w:rPr>
          <w:rFonts w:ascii="Tahoma" w:hAnsi="Tahoma" w:cs="Tahoma" w:hint="eastAsia"/>
        </w:rPr>
        <w:t xml:space="preserve"> </w:t>
      </w:r>
      <m:oMath>
        <m:r>
          <w:rPr>
            <w:rFonts w:ascii="Cambria Math" w:hAnsi="Cambria Math" w:cs="Tahoma"/>
          </w:rPr>
          <m:t>f</m:t>
        </m:r>
      </m:oMath>
      <w:r>
        <w:rPr>
          <w:rFonts w:ascii="Tahoma" w:hAnsi="Tahoma" w:cs="Tahoma"/>
        </w:rPr>
        <w:t xml:space="preserve"> and </w:t>
      </w:r>
      <m:oMath>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oMath>
      <w:r w:rsidR="004905B6">
        <w:rPr>
          <w:rFonts w:ascii="Tahoma" w:hAnsi="Tahoma" w:cs="Tahoma" w:hint="eastAsia"/>
        </w:rPr>
        <w:t xml:space="preserve"> that</w:t>
      </w:r>
      <w:r w:rsidR="004905B6">
        <w:rPr>
          <w:rFonts w:ascii="Tahoma" w:hAnsi="Tahoma" w:cs="Tahoma"/>
        </w:rPr>
        <w:t xml:space="preserve"> satisfy: </w:t>
      </w:r>
    </w:p>
    <w:bookmarkStart w:id="31" w:name="_Hlk78143713"/>
    <w:p w14:paraId="12E4B419" w14:textId="4423423D" w:rsidR="004905B6" w:rsidRPr="004905B6" w:rsidRDefault="000C11D1" w:rsidP="00074538">
      <w:pPr>
        <w:rPr>
          <w:rFonts w:ascii="Tahoma" w:hAnsi="Tahoma" w:cs="Tahoma"/>
        </w:rPr>
      </w:pPr>
      <m:oMathPara>
        <m:oMath>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w:bookmarkEnd w:id="31"/>
          <m:r>
            <m:rPr>
              <m:sty m:val="p"/>
            </m:rPr>
            <w:rPr>
              <w:rFonts w:ascii="Cambria Math" w:hAnsi="Cambria Math" w:cs="Tahoma"/>
            </w:rPr>
            <m:t>-</m:t>
          </m:r>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r>
            <m:rPr>
              <m:sty m:val="p"/>
            </m:rPr>
            <w:rPr>
              <w:rFonts w:ascii="Cambria Math" w:hAnsi="Cambria Math" w:cs="Tahoma"/>
            </w:rPr>
            <m:t>≥</m:t>
          </m:r>
          <w:bookmarkStart w:id="32" w:name="_Hlk78143858"/>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w:bookmarkEnd w:id="32"/>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oMath>
      </m:oMathPara>
    </w:p>
    <w:p w14:paraId="33085D29" w14:textId="510A09C1" w:rsidR="00F2324C" w:rsidRDefault="004905B6" w:rsidP="00F2324C">
      <w:pPr>
        <w:ind w:firstLine="420"/>
        <w:rPr>
          <w:rFonts w:ascii="Tahoma" w:hAnsi="Tahoma" w:cs="Tahoma"/>
        </w:rPr>
      </w:pPr>
      <w:r>
        <w:rPr>
          <w:rFonts w:ascii="Tahoma" w:hAnsi="Tahoma" w:cs="Tahoma"/>
        </w:rPr>
        <w:t>F</w:t>
      </w:r>
      <w:r>
        <w:rPr>
          <w:rFonts w:ascii="Tahoma" w:hAnsi="Tahoma" w:cs="Tahoma" w:hint="eastAsia"/>
        </w:rPr>
        <w:t>or</w:t>
      </w:r>
      <w:r>
        <w:rPr>
          <w:rFonts w:ascii="Tahoma" w:hAnsi="Tahoma" w:cs="Tahoma"/>
        </w:rPr>
        <w:t xml:space="preserve"> </w:t>
      </w:r>
      <w:r>
        <w:rPr>
          <w:rFonts w:ascii="Tahoma" w:hAnsi="Tahoma" w:cs="Tahoma" w:hint="eastAsia"/>
        </w:rPr>
        <w:t>all</w:t>
      </w:r>
      <w:r>
        <w:rPr>
          <w:rFonts w:ascii="Tahoma" w:hAnsi="Tahoma" w:cs="Tahoma"/>
        </w:rPr>
        <w:t xml:space="preserve">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r w:rsidR="00F2324C">
        <w:rPr>
          <w:rFonts w:ascii="Tahoma" w:hAnsi="Tahoma" w:cs="Tahoma" w:hint="eastAsia"/>
        </w:rPr>
        <w:t xml:space="preserve"> and</w:t>
      </w:r>
      <w:r w:rsidR="00F2324C">
        <w:rPr>
          <w:rFonts w:ascii="Tahoma" w:hAnsi="Tahoma" w:cs="Tahoma"/>
        </w:rPr>
        <w:t xml:space="preserve"> </w:t>
      </w:r>
      <m:oMath>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r w:rsidR="00F2324C">
        <w:rPr>
          <w:rFonts w:ascii="Tahoma" w:hAnsi="Tahoma" w:cs="Tahoma" w:hint="eastAsia"/>
        </w:rPr>
        <w:t>,</w:t>
      </w:r>
      <w:r w:rsidR="00F2324C">
        <w:rPr>
          <w:rFonts w:ascii="Tahoma" w:hAnsi="Tahoma" w:cs="Tahoma"/>
        </w:rPr>
        <w:t xml:space="preserve"> then:</w:t>
      </w:r>
    </w:p>
    <w:p w14:paraId="09251AB1" w14:textId="6E5E368E" w:rsidR="00F2324C" w:rsidRDefault="000C11D1" w:rsidP="00F2324C">
      <w:pPr>
        <w:rPr>
          <w:rFonts w:ascii="Tahoma" w:hAnsi="Tahoma" w:cs="Tahoma"/>
        </w:rPr>
      </w:pPr>
      <m:oMathPara>
        <m:oMath>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x</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r>
                <w:rPr>
                  <w:rFonts w:ascii="Cambria Math" w:hAnsi="Cambria Math" w:cs="Tahoma"/>
                </w:rPr>
                <m:t>f</m:t>
              </m:r>
              <m:r>
                <m:rPr>
                  <m:sty m:val="p"/>
                </m:rPr>
                <w:rPr>
                  <w:rFonts w:ascii="Cambria Math" w:hAnsi="Cambria Math" w:cs="Tahoma"/>
                </w:rPr>
                <m:t>,</m:t>
              </m:r>
              <m:r>
                <w:rPr>
                  <w:rFonts w:ascii="Cambria Math" w:hAnsi="Cambria Math" w:cs="Tahoma"/>
                </w:rPr>
                <m:t>x</m:t>
              </m:r>
            </m:e>
          </m:d>
        </m:oMath>
      </m:oMathPara>
    </w:p>
    <w:p w14:paraId="20D726DA" w14:textId="223B7E9A" w:rsidR="00111A54" w:rsidRPr="007876AF" w:rsidRDefault="00111A54" w:rsidP="00960C7F">
      <w:pPr>
        <w:pStyle w:val="Heading4"/>
        <w:numPr>
          <w:ilvl w:val="2"/>
          <w:numId w:val="1"/>
        </w:numPr>
        <w:rPr>
          <w:rFonts w:ascii="Tahoma" w:hAnsi="Tahoma" w:cs="Tahoma"/>
          <w:b w:val="0"/>
          <w:bCs w:val="0"/>
        </w:rPr>
      </w:pPr>
      <w:bookmarkStart w:id="33" w:name="_Toc80656371"/>
      <w:proofErr w:type="spellStart"/>
      <w:r w:rsidRPr="007876AF">
        <w:rPr>
          <w:rFonts w:ascii="Tahoma" w:hAnsi="Tahoma" w:cs="Tahoma"/>
          <w:b w:val="0"/>
          <w:bCs w:val="0"/>
        </w:rPr>
        <w:t>KernelSHAP</w:t>
      </w:r>
      <w:bookmarkEnd w:id="33"/>
      <w:proofErr w:type="spellEnd"/>
    </w:p>
    <w:p w14:paraId="183E56EF" w14:textId="1ED212D6" w:rsidR="00111A54" w:rsidRPr="00C45148" w:rsidRDefault="00C45148" w:rsidP="00111A54">
      <w:pPr>
        <w:widowControl/>
        <w:shd w:val="clear" w:color="auto" w:fill="FFFFFF"/>
        <w:spacing w:after="204"/>
        <w:jc w:val="left"/>
        <w:rPr>
          <w:rFonts w:ascii="Tahoma" w:hAnsi="Tahoma" w:cs="Tahoma"/>
        </w:rPr>
      </w:pPr>
      <w:r w:rsidRPr="00C45148">
        <w:rPr>
          <w:rFonts w:ascii="Tahoma" w:hAnsi="Tahoma" w:cs="Tahoma"/>
        </w:rPr>
        <w:t>For an instance</w:t>
      </w:r>
      <w:r w:rsidR="00CD2B0B">
        <w:rPr>
          <w:rFonts w:ascii="Tahoma" w:hAnsi="Tahoma" w:cs="Tahoma"/>
        </w:rPr>
        <w:t>,</w:t>
      </w:r>
      <w:r w:rsidRPr="00C45148">
        <w:rPr>
          <w:rFonts w:ascii="Tahoma" w:hAnsi="Tahoma" w:cs="Tahoma"/>
        </w:rPr>
        <w:t xml:space="preserve"> x, </w:t>
      </w:r>
      <w:proofErr w:type="spellStart"/>
      <w:r w:rsidR="00111A54" w:rsidRPr="00C45148">
        <w:rPr>
          <w:rFonts w:ascii="Tahoma" w:hAnsi="Tahoma" w:cs="Tahoma"/>
        </w:rPr>
        <w:t>KernelSHAP</w:t>
      </w:r>
      <w:proofErr w:type="spellEnd"/>
      <w:r w:rsidR="00111A54" w:rsidRPr="00C45148">
        <w:rPr>
          <w:rFonts w:ascii="Tahoma" w:hAnsi="Tahoma" w:cs="Tahoma"/>
        </w:rPr>
        <w:t xml:space="preserve"> estimates </w:t>
      </w:r>
      <w:r w:rsidRPr="00C45148">
        <w:rPr>
          <w:rFonts w:ascii="Tahoma" w:hAnsi="Tahoma" w:cs="Tahoma"/>
        </w:rPr>
        <w:t xml:space="preserve">each feature value’s </w:t>
      </w:r>
      <w:r w:rsidR="00111A54" w:rsidRPr="00C45148">
        <w:rPr>
          <w:rFonts w:ascii="Tahoma" w:hAnsi="Tahoma" w:cs="Tahoma"/>
        </w:rPr>
        <w:t xml:space="preserve">contribution to the prediction. </w:t>
      </w:r>
      <w:r w:rsidRPr="00C45148">
        <w:rPr>
          <w:rFonts w:ascii="Tahoma" w:hAnsi="Tahoma" w:cs="Tahoma"/>
        </w:rPr>
        <w:t>There are 5 steps in this process</w:t>
      </w:r>
      <w:r w:rsidR="00111A54" w:rsidRPr="00C45148">
        <w:rPr>
          <w:rFonts w:ascii="Tahoma" w:hAnsi="Tahoma" w:cs="Tahoma"/>
        </w:rPr>
        <w:t>:</w:t>
      </w:r>
    </w:p>
    <w:p w14:paraId="2A99D81B" w14:textId="63B0653B" w:rsidR="00111A54" w:rsidRPr="00672343" w:rsidRDefault="00C45148" w:rsidP="00111A54">
      <w:pPr>
        <w:widowControl/>
        <w:numPr>
          <w:ilvl w:val="0"/>
          <w:numId w:val="4"/>
        </w:numPr>
        <w:shd w:val="clear" w:color="auto" w:fill="FFFFFF"/>
        <w:spacing w:beforeAutospacing="1" w:afterAutospacing="1"/>
        <w:jc w:val="left"/>
        <w:rPr>
          <w:rFonts w:ascii="Tahoma" w:hAnsi="Tahoma" w:cs="Tahoma"/>
        </w:rPr>
      </w:pPr>
      <w:r>
        <w:rPr>
          <w:rFonts w:ascii="Tahoma" w:hAnsi="Tahoma" w:cs="Tahoma"/>
        </w:rPr>
        <w:t>C</w:t>
      </w:r>
      <w:r w:rsidRPr="00C45148">
        <w:rPr>
          <w:rFonts w:ascii="Tahoma" w:hAnsi="Tahoma" w:cs="Tahoma"/>
        </w:rPr>
        <w:t xml:space="preserve">reate </w:t>
      </w:r>
      <w:r w:rsidR="00AD3466">
        <w:rPr>
          <w:rFonts w:ascii="Tahoma" w:hAnsi="Tahoma" w:cs="Tahoma"/>
        </w:rPr>
        <w:t>K</w:t>
      </w:r>
      <w:r w:rsidRPr="00C45148">
        <w:rPr>
          <w:rFonts w:ascii="Tahoma" w:hAnsi="Tahoma" w:cs="Tahoma"/>
        </w:rPr>
        <w:t xml:space="preserve"> random </w:t>
      </w:r>
      <w:r w:rsidR="00AD3466" w:rsidRPr="00672343">
        <w:rPr>
          <w:rFonts w:ascii="Tahoma" w:hAnsi="Tahoma" w:cs="Tahoma"/>
        </w:rPr>
        <w:t>sampled</w:t>
      </w:r>
      <w:r w:rsidR="00AD3466" w:rsidRPr="00C45148">
        <w:rPr>
          <w:rFonts w:ascii="Tahoma" w:hAnsi="Tahoma" w:cs="Tahoma"/>
        </w:rPr>
        <w:t xml:space="preserve"> </w:t>
      </w:r>
      <w:r w:rsidRPr="00C45148">
        <w:rPr>
          <w:rFonts w:ascii="Tahoma" w:hAnsi="Tahoma" w:cs="Tahoma"/>
        </w:rPr>
        <w:t>coalition</w:t>
      </w:r>
      <w:r>
        <w:rPr>
          <w:rFonts w:ascii="Tahoma" w:hAnsi="Tahoma" w:cs="Tahoma"/>
        </w:rPr>
        <w:t>s</w:t>
      </w:r>
      <w:r w:rsidR="00111A54" w:rsidRPr="00672343">
        <w:rPr>
          <w:rFonts w:ascii="Tahoma" w:hAnsi="Tahoma" w:cs="Tahoma"/>
        </w:rPr>
        <w:t>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oMath>
      <w:r w:rsidR="00AD3466" w:rsidRPr="00672343">
        <w:rPr>
          <w:rFonts w:ascii="Tahoma" w:hAnsi="Tahoma" w:cs="Tahoma" w:hint="eastAsia"/>
        </w:rPr>
        <w:t>,</w:t>
      </w:r>
      <w:r w:rsidRPr="00672343">
        <w:rPr>
          <w:rFonts w:ascii="Tahoma" w:hAnsi="Tahoma" w:cs="Tahoma"/>
        </w:rPr>
        <w:t xml:space="preserve"> </w:t>
      </w:r>
      <m:oMath>
        <m:r>
          <w:rPr>
            <w:rFonts w:ascii="Cambria Math" w:hAnsi="Cambria Math" w:cs="Tahoma"/>
          </w:rPr>
          <m:t>k</m:t>
        </m:r>
        <m:r>
          <m:rPr>
            <m:sty m:val="p"/>
          </m:rPr>
          <w:rPr>
            <w:rFonts w:ascii="Cambria Math" w:hAnsi="Cambria Math" w:cs="Tahoma"/>
          </w:rPr>
          <m:t>∈</m:t>
        </m:r>
        <m:d>
          <m:dPr>
            <m:begChr m:val="{"/>
            <m:endChr m:val="}"/>
            <m:ctrlPr>
              <w:rPr>
                <w:rFonts w:ascii="Cambria Math" w:hAnsi="Cambria Math" w:cs="Tahoma"/>
              </w:rPr>
            </m:ctrlPr>
          </m:dPr>
          <m:e>
            <m:r>
              <m:rPr>
                <m:sty m:val="p"/>
              </m:rPr>
              <w:rPr>
                <w:rFonts w:ascii="Cambria Math" w:hAnsi="Cambria Math" w:cs="Tahoma"/>
              </w:rPr>
              <m:t>1,…,</m:t>
            </m:r>
            <m:r>
              <w:rPr>
                <w:rFonts w:ascii="Cambria Math" w:hAnsi="Cambria Math" w:cs="Tahoma"/>
              </w:rPr>
              <m:t>K</m:t>
            </m:r>
          </m:e>
        </m:d>
      </m:oMath>
      <w:r w:rsidR="00AD3466" w:rsidRPr="00672343">
        <w:rPr>
          <w:rFonts w:ascii="Tahoma" w:hAnsi="Tahoma" w:cs="Tahoma" w:hint="eastAsia"/>
        </w:rPr>
        <w:t>.</w:t>
      </w:r>
      <w:r w:rsidR="00AD3466" w:rsidRPr="00672343">
        <w:rPr>
          <w:rFonts w:ascii="Tahoma" w:hAnsi="Tahoma" w:cs="Tahoma"/>
        </w:rPr>
        <w:t xml:space="preserve"> If the instance has four features</w:t>
      </w:r>
      <w:r w:rsidR="00672343">
        <w:rPr>
          <w:rFonts w:ascii="Tahoma" w:hAnsi="Tahoma" w:cs="Tahoma"/>
        </w:rPr>
        <w:t xml:space="preserve"> (M=4)</w:t>
      </w:r>
      <w:r w:rsidR="00AD3466" w:rsidRPr="00672343">
        <w:rPr>
          <w:rFonts w:ascii="Tahoma" w:hAnsi="Tahoma" w:cs="Tahoma"/>
        </w:rPr>
        <w:t>, a random coalition might be like this (1, 1, 0, 0).</w:t>
      </w:r>
      <w:r w:rsidR="00672343" w:rsidRPr="00672343">
        <w:rPr>
          <w:rFonts w:ascii="Tahoma" w:hAnsi="Tahoma" w:cs="Tahoma"/>
        </w:rPr>
        <w:t xml:space="preserve"> It means we have a coalition of the first and second features as </w:t>
      </w:r>
      <w:r w:rsidR="00111A54" w:rsidRPr="00672343">
        <w:rPr>
          <w:rFonts w:ascii="Tahoma" w:hAnsi="Tahoma" w:cs="Tahoma"/>
        </w:rPr>
        <w:t xml:space="preserve">1 </w:t>
      </w:r>
      <w:r w:rsidR="00672343" w:rsidRPr="00672343">
        <w:rPr>
          <w:rFonts w:ascii="Tahoma" w:hAnsi="Tahoma" w:cs="Tahoma"/>
        </w:rPr>
        <w:t>means the</w:t>
      </w:r>
      <w:r w:rsidR="00111A54" w:rsidRPr="00672343">
        <w:rPr>
          <w:rFonts w:ascii="Tahoma" w:hAnsi="Tahoma" w:cs="Tahoma"/>
        </w:rPr>
        <w:t xml:space="preserve"> feature present in coalition</w:t>
      </w:r>
      <w:r w:rsidR="00672343" w:rsidRPr="00672343">
        <w:rPr>
          <w:rFonts w:ascii="Tahoma" w:hAnsi="Tahoma" w:cs="Tahoma"/>
        </w:rPr>
        <w:t xml:space="preserve"> and</w:t>
      </w:r>
      <w:r w:rsidR="00111A54" w:rsidRPr="00672343">
        <w:rPr>
          <w:rFonts w:ascii="Tahoma" w:hAnsi="Tahoma" w:cs="Tahoma"/>
        </w:rPr>
        <w:t xml:space="preserve"> 0 </w:t>
      </w:r>
      <w:r w:rsidR="00672343" w:rsidRPr="00672343">
        <w:rPr>
          <w:rFonts w:ascii="Tahoma" w:hAnsi="Tahoma" w:cs="Tahoma"/>
        </w:rPr>
        <w:t>means</w:t>
      </w:r>
      <w:r w:rsidR="00111A54" w:rsidRPr="00672343">
        <w:rPr>
          <w:rFonts w:ascii="Tahoma" w:hAnsi="Tahoma" w:cs="Tahoma"/>
        </w:rPr>
        <w:t xml:space="preserve"> feature absen</w:t>
      </w:r>
      <w:r w:rsidR="00672343" w:rsidRPr="00672343">
        <w:rPr>
          <w:rFonts w:ascii="Tahoma" w:hAnsi="Tahoma" w:cs="Tahoma"/>
        </w:rPr>
        <w:t>t</w:t>
      </w:r>
      <w:r w:rsidR="00111A54" w:rsidRPr="00672343">
        <w:rPr>
          <w:rFonts w:ascii="Tahoma" w:hAnsi="Tahoma" w:cs="Tahoma"/>
        </w:rPr>
        <w:t>.</w:t>
      </w:r>
    </w:p>
    <w:p w14:paraId="746F45A3" w14:textId="59E1D138" w:rsidR="007876AF" w:rsidRDefault="00111A54" w:rsidP="000C11D1">
      <w:pPr>
        <w:widowControl/>
        <w:numPr>
          <w:ilvl w:val="0"/>
          <w:numId w:val="4"/>
        </w:numPr>
        <w:shd w:val="clear" w:color="auto" w:fill="FFFFFF"/>
        <w:spacing w:beforeAutospacing="1" w:afterAutospacing="1"/>
        <w:jc w:val="left"/>
        <w:rPr>
          <w:rFonts w:ascii="Tahoma" w:hAnsi="Tahoma" w:cs="Tahoma"/>
        </w:rPr>
      </w:pPr>
      <w:r w:rsidRPr="00A162AD">
        <w:rPr>
          <w:rFonts w:ascii="Tahoma" w:hAnsi="Tahoma" w:cs="Tahoma"/>
        </w:rPr>
        <w:t>Get prediction</w:t>
      </w:r>
      <w:r w:rsidR="00CD2B0B">
        <w:rPr>
          <w:rFonts w:ascii="Tahoma" w:hAnsi="Tahoma" w:cs="Tahoma"/>
        </w:rPr>
        <w:t>s</w:t>
      </w:r>
      <w:r w:rsidRPr="00A162AD">
        <w:rPr>
          <w:rFonts w:ascii="Tahoma" w:hAnsi="Tahoma" w:cs="Tahoma"/>
        </w:rPr>
        <w:t xml:space="preserve">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by</w:t>
      </w:r>
      <w:r w:rsidR="00796904" w:rsidRPr="00A162AD">
        <w:rPr>
          <w:rFonts w:ascii="Tahoma" w:hAnsi="Tahoma" w:cs="Tahoma"/>
        </w:rPr>
        <w:t xml:space="preserve"> firstly using </w:t>
      </w:r>
      <w:r w:rsidR="00672343" w:rsidRPr="00A162AD">
        <w:rPr>
          <w:rFonts w:ascii="Tahoma" w:hAnsi="Tahoma" w:cs="Tahoma"/>
        </w:rPr>
        <w:t xml:space="preserve">the function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z</m:t>
        </m:r>
      </m:oMath>
      <w:r w:rsidR="00796904" w:rsidRPr="00A162AD">
        <w:rPr>
          <w:rFonts w:ascii="Tahoma" w:hAnsi="Tahoma" w:cs="Tahoma" w:hint="eastAsia"/>
        </w:rPr>
        <w:t xml:space="preserve">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r>
          <m:rPr>
            <m:sty m:val="p"/>
          </m:rPr>
          <w:rPr>
            <w:rFonts w:ascii="Cambria Math" w:hAnsi="Cambria Math" w:cs="Tahoma"/>
          </w:rPr>
          <m:t>→</m:t>
        </m:r>
        <m:sSup>
          <m:sSupPr>
            <m:ctrlPr>
              <w:rPr>
                <w:rFonts w:ascii="Cambria Math" w:hAnsi="Cambria Math" w:cs="Tahoma"/>
              </w:rPr>
            </m:ctrlPr>
          </m:sSupPr>
          <m:e>
            <m:r>
              <m:rPr>
                <m:scr m:val="double-struck"/>
                <m:sty m:val="p"/>
              </m:rPr>
              <w:rPr>
                <w:rFonts w:ascii="Cambria Math" w:hAnsi="Cambria Math" w:cs="Tahoma"/>
              </w:rPr>
              <m:t>R</m:t>
            </m:r>
          </m:e>
          <m:sup>
            <m:r>
              <w:rPr>
                <w:rFonts w:ascii="Cambria Math" w:hAnsi="Cambria Math" w:cs="Tahoma"/>
              </w:rPr>
              <m:t>p</m:t>
            </m:r>
          </m:sup>
        </m:sSup>
      </m:oMath>
      <w:r w:rsidR="00796904" w:rsidRPr="00A162AD">
        <w:rPr>
          <w:rFonts w:ascii="Tahoma" w:hAnsi="Tahoma" w:cs="Tahoma"/>
        </w:rPr>
        <w:t>) to map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00796904" w:rsidRPr="00A162AD">
        <w:rPr>
          <w:rFonts w:ascii="Tahoma" w:hAnsi="Tahoma" w:cs="Tahoma" w:hint="eastAsia"/>
        </w:rPr>
        <w:t xml:space="preserve"> </w:t>
      </w:r>
      <w:r w:rsidRPr="00A162AD">
        <w:rPr>
          <w:rFonts w:ascii="Tahoma" w:hAnsi="Tahoma" w:cs="Tahoma"/>
        </w:rPr>
        <w:t>to the original feature space</w:t>
      </w:r>
      <w:r w:rsidR="00796904" w:rsidRPr="00A162AD">
        <w:rPr>
          <w:rFonts w:ascii="Tahoma" w:hAnsi="Tahoma" w:cs="Tahoma"/>
        </w:rPr>
        <w:t xml:space="preserve"> (convert 1’s to the corresponding value</w:t>
      </w:r>
      <w:r w:rsidRPr="00A162AD">
        <w:rPr>
          <w:rFonts w:ascii="Tahoma" w:hAnsi="Tahoma" w:cs="Tahoma"/>
        </w:rPr>
        <w:t xml:space="preserve"> </w:t>
      </w:r>
      <w:r w:rsidR="00796904" w:rsidRPr="00A162AD">
        <w:rPr>
          <w:rFonts w:ascii="Tahoma" w:hAnsi="Tahoma" w:cs="Tahoma"/>
        </w:rPr>
        <w:t xml:space="preserve">of instance x and 0’s to the mean value of </w:t>
      </w:r>
      <w:r w:rsidR="00CD2B0B">
        <w:rPr>
          <w:rFonts w:ascii="Tahoma" w:hAnsi="Tahoma" w:cs="Tahoma"/>
        </w:rPr>
        <w:t xml:space="preserve">the </w:t>
      </w:r>
      <w:r w:rsidR="00796904" w:rsidRPr="00A162AD">
        <w:rPr>
          <w:rFonts w:ascii="Tahoma" w:hAnsi="Tahoma" w:cs="Tahoma"/>
        </w:rPr>
        <w:t>corresponding feature in research</w:t>
      </w:r>
      <w:r w:rsidR="00796904" w:rsidRPr="00A162AD">
        <w:rPr>
          <w:rFonts w:ascii="Tahoma" w:hAnsi="Tahoma" w:cs="Tahoma" w:hint="eastAsia"/>
        </w:rPr>
        <w:t>)</w:t>
      </w:r>
      <w:r w:rsidR="007876AF" w:rsidRPr="00A162AD">
        <w:rPr>
          <w:rFonts w:ascii="Tahoma" w:hAnsi="Tahoma" w:cs="Tahoma"/>
        </w:rPr>
        <w:t xml:space="preserve"> </w:t>
      </w:r>
      <w:r w:rsidRPr="00A162AD">
        <w:rPr>
          <w:rFonts w:ascii="Tahoma" w:hAnsi="Tahoma" w:cs="Tahoma"/>
        </w:rPr>
        <w:t>and then applying model f: </w:t>
      </w:r>
      <m:oMath>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p>
    <w:p w14:paraId="465A9D05" w14:textId="45F0230A" w:rsidR="00DB2C96" w:rsidRDefault="00DB2C96" w:rsidP="00DB2C96">
      <w:pPr>
        <w:rPr>
          <w:rFonts w:ascii="Tahoma" w:hAnsi="Tahoma" w:cs="Tahoma"/>
        </w:rPr>
      </w:pPr>
      <w:r w:rsidRPr="00DB2C96">
        <w:rPr>
          <w:rFonts w:ascii="Tahoma" w:hAnsi="Tahoma" w:cs="Tahoma"/>
          <w:b/>
          <w:bCs/>
        </w:rPr>
        <w:t>Model f</w:t>
      </w:r>
      <w:r w:rsidRPr="00DB2C96">
        <w:rPr>
          <w:rFonts w:ascii="Tahoma" w:hAnsi="Tahoma" w:cs="Tahoma"/>
        </w:rPr>
        <w:t>:</w:t>
      </w:r>
      <w:r>
        <w:rPr>
          <w:rFonts w:ascii="Tahoma" w:hAnsi="Tahoma" w:cs="Tahoma"/>
        </w:rPr>
        <w:t xml:space="preserve"> The input for our f is seven domain scores</w:t>
      </w:r>
      <w:r w:rsidR="00890E87">
        <w:rPr>
          <w:rFonts w:ascii="Tahoma" w:hAnsi="Tahoma" w:cs="Tahoma"/>
        </w:rPr>
        <w:t xml:space="preserve"> and the output </w:t>
      </w:r>
      <w:proofErr w:type="gramStart"/>
      <w:r w:rsidR="00890E87">
        <w:rPr>
          <w:rFonts w:ascii="Tahoma" w:hAnsi="Tahoma" w:cs="Tahoma"/>
        </w:rPr>
        <w:t>is</w:t>
      </w:r>
      <w:proofErr w:type="gramEnd"/>
      <w:r w:rsidR="00890E87">
        <w:rPr>
          <w:rFonts w:ascii="Tahoma" w:hAnsi="Tahoma" w:cs="Tahoma"/>
        </w:rPr>
        <w:t xml:space="preserve"> </w:t>
      </w:r>
      <w:commentRangeStart w:id="34"/>
      <w:r w:rsidR="00890E87">
        <w:rPr>
          <w:rFonts w:ascii="Tahoma" w:hAnsi="Tahoma" w:cs="Tahoma"/>
        </w:rPr>
        <w:t>the rank</w:t>
      </w:r>
      <w:r w:rsidR="00E04275" w:rsidRPr="001B0828">
        <w:rPr>
          <w:rStyle w:val="FootnoteReference"/>
        </w:rPr>
        <w:footnoteReference w:id="1"/>
      </w:r>
      <w:r w:rsidR="00E04275">
        <w:rPr>
          <w:rFonts w:ascii="Tahoma" w:hAnsi="Tahoma" w:cs="Tahoma"/>
        </w:rPr>
        <w:t xml:space="preserve"> of IMD</w:t>
      </w:r>
      <w:commentRangeEnd w:id="34"/>
      <w:r w:rsidR="004A5B35">
        <w:rPr>
          <w:rStyle w:val="CommentReference"/>
        </w:rPr>
        <w:commentReference w:id="34"/>
      </w:r>
      <w:r w:rsidR="00890E87">
        <w:rPr>
          <w:rFonts w:ascii="Tahoma" w:hAnsi="Tahoma" w:cs="Tahoma"/>
        </w:rPr>
        <w:t>.</w:t>
      </w:r>
      <w:r>
        <w:rPr>
          <w:rFonts w:ascii="Tahoma" w:hAnsi="Tahoma" w:cs="Tahoma"/>
        </w:rPr>
        <w:t xml:space="preserve"> For each score, we need to find its rank in its domain and then </w:t>
      </w:r>
      <w:r w:rsidRPr="008E4F75">
        <w:rPr>
          <w:rFonts w:ascii="Tahoma" w:hAnsi="Tahoma" w:cs="Tahoma"/>
        </w:rPr>
        <w:t xml:space="preserve">transformed </w:t>
      </w:r>
      <w:r>
        <w:rPr>
          <w:rFonts w:ascii="Tahoma" w:hAnsi="Tahoma" w:cs="Tahoma"/>
        </w:rPr>
        <w:t>these ranks to a specified exponential distribution.</w:t>
      </w:r>
      <w:r w:rsidR="00890E87">
        <w:rPr>
          <w:rFonts w:ascii="Tahoma" w:hAnsi="Tahoma" w:cs="Tahoma"/>
        </w:rPr>
        <w:t xml:space="preserve"> Then</w:t>
      </w:r>
      <w:r>
        <w:rPr>
          <w:rFonts w:ascii="Tahoma" w:hAnsi="Tahoma" w:cs="Tahoma"/>
        </w:rPr>
        <w:t xml:space="preserve">, the transformed domain scores are combined using </w:t>
      </w:r>
      <w:r w:rsidR="00CD2B0B">
        <w:rPr>
          <w:rFonts w:ascii="Tahoma" w:hAnsi="Tahoma" w:cs="Tahoma"/>
        </w:rPr>
        <w:t xml:space="preserve">the </w:t>
      </w:r>
      <w:r>
        <w:rPr>
          <w:rFonts w:ascii="Tahoma" w:hAnsi="Tahoma" w:cs="Tahoma"/>
        </w:rPr>
        <w:t xml:space="preserve">following domain weights in table 1 to </w:t>
      </w:r>
      <w:r w:rsidR="00890E87">
        <w:rPr>
          <w:rFonts w:ascii="Tahoma" w:hAnsi="Tahoma" w:cs="Tahoma" w:hint="eastAsia"/>
        </w:rPr>
        <w:t>get</w:t>
      </w:r>
      <w:r w:rsidR="00890E87">
        <w:rPr>
          <w:rFonts w:ascii="Tahoma" w:hAnsi="Tahoma" w:cs="Tahoma"/>
        </w:rPr>
        <w:t xml:space="preserve"> the</w:t>
      </w:r>
      <w:r>
        <w:rPr>
          <w:rFonts w:ascii="Tahoma" w:hAnsi="Tahoma" w:cs="Tahoma"/>
        </w:rPr>
        <w:t xml:space="preserve"> IMD scores</w:t>
      </w:r>
      <w:r w:rsidR="00890E87">
        <w:rPr>
          <w:rFonts w:ascii="Tahoma" w:hAnsi="Tahoma" w:cs="Tahoma"/>
        </w:rPr>
        <w:t xml:space="preserve"> and after rank the IMD scores</w:t>
      </w:r>
      <w:r w:rsidR="00B22BFD">
        <w:rPr>
          <w:rFonts w:ascii="Tahoma" w:hAnsi="Tahoma" w:cs="Tahoma"/>
        </w:rPr>
        <w:t xml:space="preserve"> in ascending order</w:t>
      </w:r>
      <w:r w:rsidR="00890E87">
        <w:rPr>
          <w:rFonts w:ascii="Tahoma" w:hAnsi="Tahoma" w:cs="Tahoma"/>
        </w:rPr>
        <w:t xml:space="preserve">, we get our output. </w:t>
      </w:r>
      <w:r w:rsidR="006C36E0">
        <w:rPr>
          <w:rFonts w:ascii="Tahoma" w:hAnsi="Tahoma" w:cs="Tahoma"/>
        </w:rPr>
        <w:t>The reason we choose IMD rank instead of the IMD score as our output is that</w:t>
      </w:r>
      <w:r w:rsidR="0056409E">
        <w:rPr>
          <w:rFonts w:ascii="Tahoma" w:hAnsi="Tahoma" w:cs="Tahoma"/>
        </w:rPr>
        <w:t xml:space="preserve"> the official website where we get the data advi</w:t>
      </w:r>
      <w:r w:rsidR="00CD2B0B">
        <w:rPr>
          <w:rFonts w:ascii="Tahoma" w:hAnsi="Tahoma" w:cs="Tahoma"/>
        </w:rPr>
        <w:t>ses</w:t>
      </w:r>
      <w:r w:rsidR="0056409E">
        <w:rPr>
          <w:rFonts w:ascii="Tahoma" w:hAnsi="Tahoma" w:cs="Tahoma"/>
        </w:rPr>
        <w:t xml:space="preserve"> the user to use ranks instead of the scores.</w:t>
      </w:r>
    </w:p>
    <w:p w14:paraId="5DA41ADB" w14:textId="17C121CD" w:rsidR="00DB2C96" w:rsidRDefault="00DB2C96" w:rsidP="00CD2B0B">
      <w:pPr>
        <w:widowControl/>
        <w:shd w:val="clear" w:color="auto" w:fill="FFFFFF"/>
        <w:spacing w:beforeAutospacing="1" w:afterAutospacing="1"/>
        <w:rPr>
          <w:rFonts w:ascii="Tahoma" w:hAnsi="Tahoma" w:cs="Tahoma"/>
        </w:rPr>
      </w:pPr>
      <w:r>
        <w:rPr>
          <w:rFonts w:ascii="Tahoma" w:hAnsi="Tahoma" w:cs="Tahoma"/>
        </w:rPr>
        <w:t>The transformed domain score X is given by:</w:t>
      </w:r>
    </w:p>
    <w:p w14:paraId="673A80A0" w14:textId="4A1B7A1C" w:rsidR="00DB2C96" w:rsidRPr="00DB2C96" w:rsidRDefault="00DB2C96" w:rsidP="00DB2C96">
      <w:pPr>
        <w:widowControl/>
        <w:shd w:val="clear" w:color="auto" w:fill="FFFFFF"/>
        <w:spacing w:before="100" w:beforeAutospacing="1" w:after="100" w:afterAutospacing="1"/>
        <w:jc w:val="left"/>
        <w:rPr>
          <w:rFonts w:ascii="Tahoma" w:hAnsi="Tahoma" w:cs="Tahoma"/>
        </w:rPr>
      </w:pPr>
      <m:oMathPara>
        <m:oMath>
          <m:r>
            <w:rPr>
              <w:rFonts w:ascii="Cambria Math" w:hAnsi="Cambria Math" w:cs="Tahoma"/>
            </w:rPr>
            <m:t>X=-23</m:t>
          </m:r>
          <m:func>
            <m:funcPr>
              <m:ctrlPr>
                <w:rPr>
                  <w:rFonts w:ascii="Cambria Math" w:hAnsi="Cambria Math" w:cs="Tahoma"/>
                  <w:i/>
                </w:rPr>
              </m:ctrlPr>
            </m:funcPr>
            <m:fName>
              <m:r>
                <w:rPr>
                  <w:rFonts w:ascii="Cambria Math" w:hAnsi="Cambria Math" w:cs="Tahoma"/>
                </w:rPr>
                <m:t>ln</m:t>
              </m:r>
            </m:fName>
            <m:e>
              <m:d>
                <m:dPr>
                  <m:ctrlPr>
                    <w:rPr>
                      <w:rFonts w:ascii="Cambria Math" w:hAnsi="Cambria Math" w:cs="Tahoma"/>
                      <w:i/>
                    </w:rPr>
                  </m:ctrlPr>
                </m:dPr>
                <m:e>
                  <m:r>
                    <w:rPr>
                      <w:rFonts w:ascii="Cambria Math" w:hAnsi="Cambria Math" w:cs="Tahoma"/>
                    </w:rPr>
                    <m:t>1-R</m:t>
                  </m:r>
                  <m:d>
                    <m:dPr>
                      <m:ctrlPr>
                        <w:rPr>
                          <w:rFonts w:ascii="Cambria Math" w:hAnsi="Cambria Math" w:cs="Tahoma"/>
                          <w:i/>
                        </w:rPr>
                      </m:ctrlPr>
                    </m:dPr>
                    <m:e>
                      <m:r>
                        <w:rPr>
                          <w:rFonts w:ascii="Cambria Math" w:hAnsi="Cambria Math" w:cs="Tahoma"/>
                        </w:rPr>
                        <m:t>1-</m:t>
                      </m:r>
                      <m:sSup>
                        <m:sSupPr>
                          <m:ctrlPr>
                            <w:rPr>
                              <w:rFonts w:ascii="Cambria Math" w:hAnsi="Cambria Math" w:cs="Tahoma"/>
                              <w:i/>
                            </w:rPr>
                          </m:ctrlPr>
                        </m:sSupPr>
                        <m:e>
                          <m:r>
                            <m:rPr>
                              <m:sty m:val="p"/>
                            </m:rPr>
                            <w:rPr>
                              <w:rFonts w:ascii="Cambria Math" w:hAnsi="Cambria Math" w:cs="Tahoma"/>
                            </w:rPr>
                            <m:t>exp</m:t>
                          </m:r>
                        </m:e>
                        <m:sup>
                          <m:r>
                            <w:rPr>
                              <w:rFonts w:ascii="Cambria Math" w:hAnsi="Cambria Math" w:cs="Tahoma"/>
                            </w:rPr>
                            <m:t>-100∕23</m:t>
                          </m:r>
                        </m:sup>
                      </m:sSup>
                    </m:e>
                  </m:d>
                </m:e>
              </m:d>
            </m:e>
          </m:func>
        </m:oMath>
      </m:oMathPara>
    </w:p>
    <w:p w14:paraId="501606D2" w14:textId="287D0FE0" w:rsidR="00DB2C96" w:rsidRDefault="00DB2C96" w:rsidP="00CD2B0B">
      <w:pPr>
        <w:widowControl/>
        <w:shd w:val="clear" w:color="auto" w:fill="FFFFFF"/>
        <w:spacing w:beforeAutospacing="1" w:afterAutospacing="1"/>
        <w:ind w:left="720"/>
        <w:rPr>
          <w:rFonts w:ascii="Tahoma" w:hAnsi="Tahoma" w:cs="Tahoma"/>
        </w:rPr>
      </w:pPr>
      <w:r>
        <w:rPr>
          <w:rFonts w:ascii="Tahoma" w:hAnsi="Tahoma" w:cs="Tahoma" w:hint="eastAsia"/>
        </w:rPr>
        <w:t>W</w:t>
      </w:r>
      <w:r>
        <w:rPr>
          <w:rFonts w:ascii="Tahoma" w:hAnsi="Tahoma" w:cs="Tahoma"/>
        </w:rPr>
        <w:t xml:space="preserve">here </w:t>
      </w:r>
      <m:oMath>
        <m:r>
          <w:rPr>
            <w:rFonts w:ascii="Cambria Math" w:hAnsi="Cambria Math" w:cs="Tahoma"/>
          </w:rPr>
          <m:t>R=</m:t>
        </m:r>
        <m:f>
          <m:fPr>
            <m:ctrlPr>
              <w:rPr>
                <w:rFonts w:ascii="Cambria Math" w:hAnsi="Cambria Math" w:cs="Tahoma"/>
                <w:i/>
              </w:rPr>
            </m:ctrlPr>
          </m:fPr>
          <m:num>
            <m:r>
              <w:rPr>
                <w:rFonts w:ascii="Cambria Math" w:hAnsi="Cambria Math" w:cs="Tahoma"/>
              </w:rPr>
              <m:t>r</m:t>
            </m:r>
          </m:num>
          <m:den>
            <m:r>
              <w:rPr>
                <w:rFonts w:ascii="Cambria Math" w:hAnsi="Cambria Math" w:cs="Tahoma"/>
              </w:rPr>
              <m:t>N</m:t>
            </m:r>
          </m:den>
        </m:f>
      </m:oMath>
      <w:r>
        <w:rPr>
          <w:rFonts w:ascii="Tahoma" w:hAnsi="Tahoma" w:cs="Tahoma" w:hint="eastAsia"/>
        </w:rPr>
        <w:t>, N</w:t>
      </w:r>
      <w:r>
        <w:rPr>
          <w:rFonts w:ascii="Tahoma" w:hAnsi="Tahoma" w:cs="Tahoma"/>
        </w:rPr>
        <w:t xml:space="preserve"> is the number of LSOAs in England (32844),</w:t>
      </w:r>
      <m:oMath>
        <m:r>
          <w:rPr>
            <w:rFonts w:ascii="Cambria Math" w:hAnsi="Cambria Math" w:cs="Tahoma"/>
          </w:rPr>
          <m:t xml:space="preserve"> r</m:t>
        </m:r>
      </m:oMath>
      <w:r>
        <w:rPr>
          <w:rFonts w:ascii="Tahoma" w:hAnsi="Tahoma" w:cs="Tahoma"/>
        </w:rPr>
        <w:t xml:space="preserve"> is the rank for </w:t>
      </w:r>
      <w:r w:rsidR="00CD2B0B">
        <w:rPr>
          <w:rFonts w:ascii="Tahoma" w:hAnsi="Tahoma" w:cs="Tahoma"/>
        </w:rPr>
        <w:t xml:space="preserve">a </w:t>
      </w:r>
      <w:r>
        <w:rPr>
          <w:rFonts w:ascii="Tahoma" w:hAnsi="Tahoma" w:cs="Tahoma"/>
        </w:rPr>
        <w:t>certain domain score (if a score is the largest one in its domain, it’s also the most deprived one, then r=N and R=1).</w:t>
      </w:r>
    </w:p>
    <w:p w14:paraId="16188EA3" w14:textId="0298FD01" w:rsidR="0037321A" w:rsidRDefault="001E258C" w:rsidP="001E258C">
      <w:pPr>
        <w:rPr>
          <w:rFonts w:ascii="Tahoma" w:hAnsi="Tahoma" w:cs="Tahoma"/>
        </w:rPr>
      </w:pPr>
      <w:r w:rsidRPr="001E258C">
        <w:rPr>
          <w:rFonts w:ascii="Tahoma" w:hAnsi="Tahoma" w:cs="Tahoma"/>
        </w:rPr>
        <w:t xml:space="preserve">The </w:t>
      </w:r>
      <w:r w:rsidR="009F47C4">
        <w:rPr>
          <w:rFonts w:ascii="Tahoma" w:hAnsi="Tahoma" w:cs="Tahoma"/>
        </w:rPr>
        <w:t xml:space="preserve">contents of the </w:t>
      </w:r>
      <w:r w:rsidRPr="001E258C">
        <w:rPr>
          <w:rFonts w:ascii="Tahoma" w:hAnsi="Tahoma" w:cs="Tahoma"/>
        </w:rPr>
        <w:t xml:space="preserve">following table </w:t>
      </w:r>
      <w:r w:rsidR="009F47C4">
        <w:rPr>
          <w:rFonts w:ascii="Tahoma" w:hAnsi="Tahoma" w:cs="Tahoma"/>
        </w:rPr>
        <w:t>come</w:t>
      </w:r>
      <w:r w:rsidRPr="001E258C">
        <w:rPr>
          <w:rFonts w:ascii="Tahoma" w:hAnsi="Tahoma" w:cs="Tahoma"/>
        </w:rPr>
        <w:t xml:space="preserve"> from</w:t>
      </w:r>
      <w:r w:rsidR="009F47C4">
        <w:rPr>
          <w:rFonts w:ascii="Tahoma" w:hAnsi="Tahoma" w:cs="Tahoma"/>
        </w:rPr>
        <w:t xml:space="preserve"> </w:t>
      </w:r>
      <w:r w:rsidR="009F47C4">
        <w:rPr>
          <w:rFonts w:ascii="Tahoma" w:hAnsi="Tahoma" w:cs="Tahoma"/>
        </w:rPr>
        <w:fldChar w:fldCharType="begin" w:fldLock="1"/>
      </w:r>
      <w:r w:rsidR="009F47C4">
        <w:rPr>
          <w:rFonts w:ascii="Tahoma" w:hAnsi="Tahoma" w:cs="Tahoma"/>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2019)"},"properties":{"noteIndex":0},"schema":"https://github.com/citation-style-language/schema/raw/master/csl-citation.json"}</w:instrText>
      </w:r>
      <w:r w:rsidR="009F47C4">
        <w:rPr>
          <w:rFonts w:ascii="Tahoma" w:hAnsi="Tahoma" w:cs="Tahoma"/>
        </w:rPr>
        <w:fldChar w:fldCharType="separate"/>
      </w:r>
      <w:r w:rsidR="009F47C4" w:rsidRPr="009F47C4">
        <w:rPr>
          <w:rFonts w:ascii="Tahoma" w:hAnsi="Tahoma" w:cs="Tahoma"/>
        </w:rPr>
        <w:t xml:space="preserve">Ministry of Housing Communities and Local Government </w:t>
      </w:r>
      <w:r w:rsidR="00361F8E">
        <w:rPr>
          <w:rFonts w:ascii="Tahoma" w:hAnsi="Tahoma" w:cs="Tahoma"/>
        </w:rPr>
        <w:t>(</w:t>
      </w:r>
      <w:r w:rsidR="009F47C4" w:rsidRPr="009F47C4">
        <w:rPr>
          <w:rFonts w:ascii="Tahoma" w:hAnsi="Tahoma" w:cs="Tahoma"/>
        </w:rPr>
        <w:t>2019)</w:t>
      </w:r>
      <w:r w:rsidR="009F47C4">
        <w:rPr>
          <w:rFonts w:ascii="Tahoma" w:hAnsi="Tahoma" w:cs="Tahoma"/>
        </w:rPr>
        <w:fldChar w:fldCharType="end"/>
      </w:r>
      <w:r w:rsidR="009F47C4">
        <w:rPr>
          <w:rFonts w:ascii="Tahoma" w:hAnsi="Tahoma" w:cs="Tahoma"/>
        </w:rPr>
        <w:t>.</w:t>
      </w:r>
      <w:r w:rsidR="00361F8E">
        <w:rPr>
          <w:rFonts w:ascii="Tahoma" w:hAnsi="Tahoma" w:cs="Tahoma"/>
        </w:rPr>
        <w:t xml:space="preserve"> The first column is the short names of our input variables, the second one is the domain that our variables belong to. </w:t>
      </w:r>
      <w:r w:rsidR="002D1D04">
        <w:rPr>
          <w:rFonts w:ascii="Tahoma" w:hAnsi="Tahoma" w:cs="Tahoma"/>
        </w:rPr>
        <w:t>Next to</w:t>
      </w:r>
      <w:r w:rsidR="00361F8E">
        <w:rPr>
          <w:rFonts w:ascii="Tahoma" w:hAnsi="Tahoma" w:cs="Tahoma"/>
        </w:rPr>
        <w:t xml:space="preserve"> it is the description of correspond</w:t>
      </w:r>
      <w:r w:rsidR="002D1D04">
        <w:rPr>
          <w:rFonts w:ascii="Tahoma" w:hAnsi="Tahoma" w:cs="Tahoma"/>
        </w:rPr>
        <w:t>ing</w:t>
      </w:r>
      <w:r w:rsidR="00361F8E">
        <w:rPr>
          <w:rFonts w:ascii="Tahoma" w:hAnsi="Tahoma" w:cs="Tahoma"/>
        </w:rPr>
        <w:t xml:space="preserve"> domain</w:t>
      </w:r>
      <w:r w:rsidR="002D1D04">
        <w:rPr>
          <w:rFonts w:ascii="Tahoma" w:hAnsi="Tahoma" w:cs="Tahoma"/>
        </w:rPr>
        <w:t>s</w:t>
      </w:r>
      <w:r w:rsidR="00361F8E">
        <w:rPr>
          <w:rFonts w:ascii="Tahoma" w:hAnsi="Tahoma" w:cs="Tahoma"/>
        </w:rPr>
        <w:t>.</w:t>
      </w:r>
      <w:r w:rsidR="002D1D04">
        <w:rPr>
          <w:rFonts w:ascii="Tahoma" w:hAnsi="Tahoma" w:cs="Tahoma"/>
        </w:rPr>
        <w:t xml:space="preserve"> The last column lists their official weight.</w:t>
      </w:r>
    </w:p>
    <w:p w14:paraId="263C5115" w14:textId="72FF5516" w:rsidR="00361F8E" w:rsidRDefault="00361F8E" w:rsidP="001E258C">
      <w:pPr>
        <w:rPr>
          <w:rFonts w:ascii="Tahoma" w:hAnsi="Tahoma" w:cs="Tahoma"/>
        </w:rPr>
      </w:pPr>
    </w:p>
    <w:p w14:paraId="4870319D" w14:textId="77777777" w:rsidR="00361F8E" w:rsidRPr="001E258C" w:rsidRDefault="00361F8E" w:rsidP="001E258C">
      <w:pPr>
        <w:rPr>
          <w:rFonts w:ascii="Tahoma" w:hAnsi="Tahoma" w:cs="Tahoma"/>
        </w:rPr>
      </w:pPr>
    </w:p>
    <w:p w14:paraId="689AFDC9" w14:textId="587B2335" w:rsidR="0037321A" w:rsidRPr="001E258C" w:rsidRDefault="0037321A" w:rsidP="001E258C">
      <w:pPr>
        <w:pStyle w:val="Caption"/>
        <w:keepNext/>
        <w:rPr>
          <w:rFonts w:cs="Times New Roman"/>
        </w:rPr>
      </w:pPr>
      <w:bookmarkStart w:id="35" w:name="_Toc80774326"/>
      <w:r w:rsidRPr="001E258C">
        <w:rPr>
          <w:rFonts w:cs="Times New Roman"/>
        </w:rPr>
        <w:lastRenderedPageBreak/>
        <w:t xml:space="preserve">Table </w:t>
      </w:r>
      <w:r w:rsidR="00315CC4" w:rsidRPr="001E258C">
        <w:rPr>
          <w:rFonts w:cs="Times New Roman"/>
        </w:rPr>
        <w:fldChar w:fldCharType="begin"/>
      </w:r>
      <w:r w:rsidR="00315CC4" w:rsidRPr="001E258C">
        <w:rPr>
          <w:rFonts w:cs="Times New Roman"/>
        </w:rPr>
        <w:instrText xml:space="preserve"> SEQ Table \* ARABIC </w:instrText>
      </w:r>
      <w:r w:rsidR="00315CC4" w:rsidRPr="001E258C">
        <w:rPr>
          <w:rFonts w:cs="Times New Roman"/>
        </w:rPr>
        <w:fldChar w:fldCharType="separate"/>
      </w:r>
      <w:r w:rsidR="00A51D81">
        <w:rPr>
          <w:rFonts w:cs="Times New Roman"/>
        </w:rPr>
        <w:t>1</w:t>
      </w:r>
      <w:r w:rsidR="00315CC4" w:rsidRPr="001E258C">
        <w:rPr>
          <w:rFonts w:cs="Times New Roman"/>
        </w:rPr>
        <w:fldChar w:fldCharType="end"/>
      </w:r>
      <w:r w:rsidRPr="001E258C">
        <w:rPr>
          <w:rFonts w:cs="Times New Roman"/>
        </w:rPr>
        <w:t xml:space="preserve"> variable description</w:t>
      </w:r>
      <w:bookmarkEnd w:id="35"/>
    </w:p>
    <w:tbl>
      <w:tblPr>
        <w:tblStyle w:val="TableGrid"/>
        <w:tblpPr w:leftFromText="180" w:rightFromText="180" w:vertAnchor="text" w:horzAnchor="margin" w:tblpY="92"/>
        <w:tblW w:w="9493" w:type="dxa"/>
        <w:tblLayout w:type="fixed"/>
        <w:tblLook w:val="04A0" w:firstRow="1" w:lastRow="0" w:firstColumn="1" w:lastColumn="0" w:noHBand="0" w:noVBand="1"/>
      </w:tblPr>
      <w:tblGrid>
        <w:gridCol w:w="1696"/>
        <w:gridCol w:w="2410"/>
        <w:gridCol w:w="4394"/>
        <w:gridCol w:w="993"/>
      </w:tblGrid>
      <w:tr w:rsidR="0037321A" w14:paraId="62D39248" w14:textId="77777777" w:rsidTr="0037321A">
        <w:tc>
          <w:tcPr>
            <w:tcW w:w="1696" w:type="dxa"/>
          </w:tcPr>
          <w:p w14:paraId="3545A551" w14:textId="21251410" w:rsidR="0037321A" w:rsidRPr="005B0268" w:rsidRDefault="00170B9A" w:rsidP="0037321A">
            <w:pPr>
              <w:rPr>
                <w:rFonts w:ascii="Helvetica" w:hAnsi="Helvetica"/>
                <w:color w:val="000000"/>
                <w:szCs w:val="21"/>
                <w:shd w:val="clear" w:color="auto" w:fill="FFFFFF"/>
              </w:rPr>
            </w:pPr>
            <w:r>
              <w:rPr>
                <w:rFonts w:ascii="Helvetica" w:hAnsi="Helvetica"/>
                <w:color w:val="000000"/>
                <w:szCs w:val="21"/>
                <w:shd w:val="clear" w:color="auto" w:fill="FFFFFF"/>
              </w:rPr>
              <w:t>Input variable</w:t>
            </w:r>
          </w:p>
        </w:tc>
        <w:tc>
          <w:tcPr>
            <w:tcW w:w="2410" w:type="dxa"/>
          </w:tcPr>
          <w:p w14:paraId="4BE3E233" w14:textId="77777777" w:rsidR="0037321A" w:rsidRPr="005B0268" w:rsidRDefault="0037321A" w:rsidP="0037321A">
            <w:pPr>
              <w:jc w:val="center"/>
              <w:rPr>
                <w:rFonts w:ascii="Helvetica" w:hAnsi="Helvetica"/>
                <w:color w:val="000000"/>
                <w:szCs w:val="21"/>
                <w:shd w:val="clear" w:color="auto" w:fill="FFFFFF"/>
              </w:rPr>
            </w:pPr>
            <w:r w:rsidRPr="005B0268">
              <w:rPr>
                <w:rFonts w:ascii="Helvetica" w:hAnsi="Helvetica"/>
                <w:color w:val="000000"/>
                <w:szCs w:val="21"/>
                <w:shd w:val="clear" w:color="auto" w:fill="FFFFFF"/>
              </w:rPr>
              <w:t>Deprivation Domain</w:t>
            </w:r>
          </w:p>
        </w:tc>
        <w:tc>
          <w:tcPr>
            <w:tcW w:w="4394" w:type="dxa"/>
          </w:tcPr>
          <w:p w14:paraId="0069AD33" w14:textId="77777777" w:rsidR="0037321A" w:rsidRPr="005B0268" w:rsidRDefault="0037321A" w:rsidP="0037321A">
            <w:pPr>
              <w:rPr>
                <w:rFonts w:ascii="Helvetica" w:hAnsi="Helvetica"/>
                <w:color w:val="000000"/>
                <w:szCs w:val="21"/>
                <w:shd w:val="clear" w:color="auto" w:fill="FFFFFF"/>
              </w:rPr>
            </w:pPr>
            <w:r w:rsidRPr="005B0268">
              <w:rPr>
                <w:rFonts w:ascii="Helvetica" w:hAnsi="Helvetica"/>
                <w:color w:val="000000"/>
                <w:szCs w:val="21"/>
                <w:shd w:val="clear" w:color="auto" w:fill="FFFFFF"/>
              </w:rPr>
              <w:t>Description</w:t>
            </w:r>
          </w:p>
        </w:tc>
        <w:tc>
          <w:tcPr>
            <w:tcW w:w="993" w:type="dxa"/>
          </w:tcPr>
          <w:p w14:paraId="71263BDD" w14:textId="77777777" w:rsidR="0037321A" w:rsidRDefault="0037321A" w:rsidP="0037321A">
            <w:pPr>
              <w:widowControl/>
              <w:jc w:val="left"/>
            </w:pPr>
            <w:r>
              <w:rPr>
                <w:rFonts w:ascii="Helvetica" w:hAnsi="Helvetica"/>
                <w:color w:val="000000"/>
                <w:szCs w:val="21"/>
                <w:shd w:val="clear" w:color="auto" w:fill="FFFFFF"/>
              </w:rPr>
              <w:t>Weight</w:t>
            </w:r>
          </w:p>
        </w:tc>
      </w:tr>
      <w:tr w:rsidR="0037321A" w14:paraId="37E6D5F5" w14:textId="77777777" w:rsidTr="0037321A">
        <w:tc>
          <w:tcPr>
            <w:tcW w:w="1696" w:type="dxa"/>
          </w:tcPr>
          <w:p w14:paraId="699FCC44"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income_scores</w:t>
            </w:r>
            <w:proofErr w:type="spellEnd"/>
          </w:p>
        </w:tc>
        <w:tc>
          <w:tcPr>
            <w:tcW w:w="2410" w:type="dxa"/>
          </w:tcPr>
          <w:p w14:paraId="326C2D10"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Income</w:t>
            </w:r>
            <w:r>
              <w:rPr>
                <w:rFonts w:ascii="Times New Roman" w:eastAsiaTheme="majorEastAsia" w:hAnsi="Times New Roman" w:cs="Times New Roman"/>
                <w:color w:val="000000"/>
                <w:sz w:val="18"/>
                <w:szCs w:val="18"/>
                <w:shd w:val="clear" w:color="auto" w:fill="FFFFFF"/>
              </w:rPr>
              <w:t xml:space="preserve"> </w:t>
            </w:r>
            <w:r w:rsidRPr="002C073E">
              <w:rPr>
                <w:rFonts w:ascii="Times New Roman" w:eastAsiaTheme="majorEastAsia" w:hAnsi="Times New Roman" w:cs="Times New Roman"/>
                <w:color w:val="000000"/>
                <w:sz w:val="18"/>
                <w:szCs w:val="18"/>
                <w:shd w:val="clear" w:color="auto" w:fill="FFFFFF"/>
              </w:rPr>
              <w:t>Deprivation Domain</w:t>
            </w:r>
          </w:p>
        </w:tc>
        <w:tc>
          <w:tcPr>
            <w:tcW w:w="4394" w:type="dxa"/>
          </w:tcPr>
          <w:p w14:paraId="7B0988EA"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proportion of the population experiencing deprivation relating to low income.</w:t>
            </w:r>
          </w:p>
        </w:tc>
        <w:tc>
          <w:tcPr>
            <w:tcW w:w="993" w:type="dxa"/>
          </w:tcPr>
          <w:p w14:paraId="37D66B80"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22.5%</w:t>
            </w:r>
          </w:p>
        </w:tc>
      </w:tr>
      <w:tr w:rsidR="0037321A" w14:paraId="67796240" w14:textId="77777777" w:rsidTr="0037321A">
        <w:tc>
          <w:tcPr>
            <w:tcW w:w="1696" w:type="dxa"/>
          </w:tcPr>
          <w:p w14:paraId="2DAAE448"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employment_scores</w:t>
            </w:r>
            <w:proofErr w:type="spellEnd"/>
          </w:p>
        </w:tc>
        <w:tc>
          <w:tcPr>
            <w:tcW w:w="2410" w:type="dxa"/>
          </w:tcPr>
          <w:p w14:paraId="1004748D"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Employment Deprivation Domain</w:t>
            </w:r>
          </w:p>
        </w:tc>
        <w:tc>
          <w:tcPr>
            <w:tcW w:w="4394" w:type="dxa"/>
          </w:tcPr>
          <w:p w14:paraId="15F80943" w14:textId="2C4EAA3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proportion of the working-age population in an area involuntarily excluded from the labor market.</w:t>
            </w:r>
          </w:p>
        </w:tc>
        <w:tc>
          <w:tcPr>
            <w:tcW w:w="993" w:type="dxa"/>
          </w:tcPr>
          <w:p w14:paraId="6788001E"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22.5%</w:t>
            </w:r>
          </w:p>
        </w:tc>
      </w:tr>
      <w:tr w:rsidR="0037321A" w14:paraId="7E0F1918" w14:textId="77777777" w:rsidTr="0037321A">
        <w:tc>
          <w:tcPr>
            <w:tcW w:w="1696" w:type="dxa"/>
          </w:tcPr>
          <w:p w14:paraId="36BB2BE9"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edu_scores</w:t>
            </w:r>
            <w:proofErr w:type="spellEnd"/>
          </w:p>
        </w:tc>
        <w:tc>
          <w:tcPr>
            <w:tcW w:w="2410" w:type="dxa"/>
          </w:tcPr>
          <w:p w14:paraId="45904A6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Education, Skills and Training Deprivation Domain</w:t>
            </w:r>
          </w:p>
        </w:tc>
        <w:tc>
          <w:tcPr>
            <w:tcW w:w="4394" w:type="dxa"/>
          </w:tcPr>
          <w:p w14:paraId="4B82690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lack of attainment and skills in the local population.</w:t>
            </w:r>
          </w:p>
        </w:tc>
        <w:tc>
          <w:tcPr>
            <w:tcW w:w="993" w:type="dxa"/>
          </w:tcPr>
          <w:p w14:paraId="6504A3DC"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3A553F23" w14:textId="77777777" w:rsidTr="0037321A">
        <w:tc>
          <w:tcPr>
            <w:tcW w:w="1696" w:type="dxa"/>
          </w:tcPr>
          <w:p w14:paraId="2442965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health_scores</w:t>
            </w:r>
            <w:proofErr w:type="spellEnd"/>
          </w:p>
        </w:tc>
        <w:tc>
          <w:tcPr>
            <w:tcW w:w="2410" w:type="dxa"/>
          </w:tcPr>
          <w:p w14:paraId="298D9125"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Health Deprivation and Disability Domain</w:t>
            </w:r>
          </w:p>
        </w:tc>
        <w:tc>
          <w:tcPr>
            <w:tcW w:w="4394" w:type="dxa"/>
          </w:tcPr>
          <w:p w14:paraId="37060B9D" w14:textId="77777777" w:rsidR="0037321A" w:rsidRPr="002C073E" w:rsidRDefault="0037321A" w:rsidP="0037321A">
            <w:pPr>
              <w:tabs>
                <w:tab w:val="left" w:pos="713"/>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risk of premature death and the impairment of quality of life through poor physical or mental health.</w:t>
            </w:r>
            <w:r w:rsidRPr="002C073E">
              <w:rPr>
                <w:rFonts w:ascii="Times New Roman" w:eastAsiaTheme="majorEastAsia" w:hAnsi="Times New Roman" w:cs="Times New Roman"/>
                <w:color w:val="000000"/>
                <w:sz w:val="18"/>
                <w:szCs w:val="18"/>
                <w:shd w:val="clear" w:color="auto" w:fill="FFFFFF"/>
              </w:rPr>
              <w:tab/>
            </w:r>
          </w:p>
        </w:tc>
        <w:tc>
          <w:tcPr>
            <w:tcW w:w="993" w:type="dxa"/>
          </w:tcPr>
          <w:p w14:paraId="7DF8515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2D2D9AF0" w14:textId="77777777" w:rsidTr="0037321A">
        <w:tc>
          <w:tcPr>
            <w:tcW w:w="1696" w:type="dxa"/>
          </w:tcPr>
          <w:p w14:paraId="7363F4F5"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crime_scores</w:t>
            </w:r>
            <w:proofErr w:type="spellEnd"/>
          </w:p>
        </w:tc>
        <w:tc>
          <w:tcPr>
            <w:tcW w:w="2410" w:type="dxa"/>
          </w:tcPr>
          <w:p w14:paraId="5CB953A3"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Crime Domain</w:t>
            </w:r>
          </w:p>
        </w:tc>
        <w:tc>
          <w:tcPr>
            <w:tcW w:w="4394" w:type="dxa"/>
          </w:tcPr>
          <w:p w14:paraId="4CCA7F23" w14:textId="0FA216EF" w:rsidR="0037321A" w:rsidRPr="002C073E" w:rsidRDefault="0037321A" w:rsidP="0037321A">
            <w:pPr>
              <w:rPr>
                <w:rFonts w:ascii="Times New Roman" w:eastAsiaTheme="majorEastAsia" w:hAnsi="Times New Roman" w:cs="Times New Roman"/>
                <w:color w:val="000000"/>
                <w:sz w:val="18"/>
                <w:szCs w:val="18"/>
                <w:shd w:val="clear" w:color="auto" w:fill="FFFFFF"/>
              </w:rPr>
            </w:pPr>
            <w:bookmarkStart w:id="36" w:name="OLE_LINK4"/>
            <w:r w:rsidRPr="002C073E">
              <w:rPr>
                <w:rFonts w:ascii="Times New Roman" w:eastAsiaTheme="majorEastAsia" w:hAnsi="Times New Roman" w:cs="Times New Roman"/>
                <w:color w:val="000000"/>
                <w:sz w:val="18"/>
                <w:szCs w:val="18"/>
                <w:shd w:val="clear" w:color="auto" w:fill="FFFFFF"/>
              </w:rPr>
              <w:t>measures the risk of personal and material victimi</w:t>
            </w:r>
            <w:r w:rsidR="00CD2B0B">
              <w:rPr>
                <w:rFonts w:ascii="Times New Roman" w:eastAsiaTheme="majorEastAsia" w:hAnsi="Times New Roman" w:cs="Times New Roman"/>
                <w:color w:val="000000"/>
                <w:sz w:val="18"/>
                <w:szCs w:val="18"/>
                <w:shd w:val="clear" w:color="auto" w:fill="FFFFFF"/>
              </w:rPr>
              <w:t>z</w:t>
            </w:r>
            <w:r w:rsidRPr="002C073E">
              <w:rPr>
                <w:rFonts w:ascii="Times New Roman" w:eastAsiaTheme="majorEastAsia" w:hAnsi="Times New Roman" w:cs="Times New Roman"/>
                <w:color w:val="000000"/>
                <w:sz w:val="18"/>
                <w:szCs w:val="18"/>
                <w:shd w:val="clear" w:color="auto" w:fill="FFFFFF"/>
              </w:rPr>
              <w:t xml:space="preserve">ation at </w:t>
            </w:r>
            <w:r w:rsidR="00CD2B0B">
              <w:rPr>
                <w:rFonts w:ascii="Times New Roman" w:eastAsiaTheme="majorEastAsia" w:hAnsi="Times New Roman" w:cs="Times New Roman"/>
                <w:color w:val="000000"/>
                <w:sz w:val="18"/>
                <w:szCs w:val="18"/>
                <w:shd w:val="clear" w:color="auto" w:fill="FFFFFF"/>
              </w:rPr>
              <w:t xml:space="preserve">the </w:t>
            </w:r>
            <w:r w:rsidRPr="002C073E">
              <w:rPr>
                <w:rFonts w:ascii="Times New Roman" w:eastAsiaTheme="majorEastAsia" w:hAnsi="Times New Roman" w:cs="Times New Roman"/>
                <w:color w:val="000000"/>
                <w:sz w:val="18"/>
                <w:szCs w:val="18"/>
                <w:shd w:val="clear" w:color="auto" w:fill="FFFFFF"/>
              </w:rPr>
              <w:t>local level.</w:t>
            </w:r>
            <w:bookmarkEnd w:id="36"/>
          </w:p>
        </w:tc>
        <w:tc>
          <w:tcPr>
            <w:tcW w:w="993" w:type="dxa"/>
          </w:tcPr>
          <w:p w14:paraId="0F7C434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3D778919" w14:textId="77777777" w:rsidTr="0037321A">
        <w:tc>
          <w:tcPr>
            <w:tcW w:w="1696" w:type="dxa"/>
          </w:tcPr>
          <w:p w14:paraId="499DC01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house_scores</w:t>
            </w:r>
            <w:proofErr w:type="spellEnd"/>
          </w:p>
        </w:tc>
        <w:tc>
          <w:tcPr>
            <w:tcW w:w="2410" w:type="dxa"/>
          </w:tcPr>
          <w:p w14:paraId="43DF9A4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Barriers to Housing and Services Domain</w:t>
            </w:r>
          </w:p>
        </w:tc>
        <w:tc>
          <w:tcPr>
            <w:tcW w:w="4394" w:type="dxa"/>
          </w:tcPr>
          <w:p w14:paraId="742DB6A2" w14:textId="77777777" w:rsidR="0037321A" w:rsidRPr="002C073E" w:rsidRDefault="0037321A" w:rsidP="0037321A">
            <w:pPr>
              <w:tabs>
                <w:tab w:val="left" w:pos="345"/>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physical and financial accessibility of housing and local services.</w:t>
            </w:r>
          </w:p>
        </w:tc>
        <w:tc>
          <w:tcPr>
            <w:tcW w:w="993" w:type="dxa"/>
          </w:tcPr>
          <w:p w14:paraId="18C44AD5"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5369D375" w14:textId="77777777" w:rsidTr="0037321A">
        <w:tc>
          <w:tcPr>
            <w:tcW w:w="1696" w:type="dxa"/>
          </w:tcPr>
          <w:p w14:paraId="2DD3550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live_scores</w:t>
            </w:r>
            <w:proofErr w:type="spellEnd"/>
          </w:p>
        </w:tc>
        <w:tc>
          <w:tcPr>
            <w:tcW w:w="2410" w:type="dxa"/>
          </w:tcPr>
          <w:p w14:paraId="1F70E7CC"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Living Environment Deprivation Domain</w:t>
            </w:r>
          </w:p>
        </w:tc>
        <w:tc>
          <w:tcPr>
            <w:tcW w:w="4394" w:type="dxa"/>
          </w:tcPr>
          <w:p w14:paraId="49794E2E"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 xml:space="preserve">Domain measures the quality of the local environment. </w:t>
            </w:r>
          </w:p>
        </w:tc>
        <w:tc>
          <w:tcPr>
            <w:tcW w:w="993" w:type="dxa"/>
          </w:tcPr>
          <w:p w14:paraId="4DB92914"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bl>
    <w:p w14:paraId="65B4C5FB" w14:textId="77777777" w:rsidR="00DB2C96" w:rsidRPr="00DB2C96" w:rsidRDefault="00DB2C96" w:rsidP="0037321A">
      <w:pPr>
        <w:widowControl/>
        <w:shd w:val="clear" w:color="auto" w:fill="FFFFFF"/>
        <w:spacing w:beforeAutospacing="1" w:afterAutospacing="1"/>
        <w:jc w:val="left"/>
        <w:rPr>
          <w:rFonts w:ascii="Tahoma" w:hAnsi="Tahoma" w:cs="Tahoma"/>
        </w:rPr>
      </w:pPr>
    </w:p>
    <w:p w14:paraId="1F7E5284" w14:textId="69173328" w:rsidR="00111A54" w:rsidRDefault="00111A54" w:rsidP="00CD2B0B">
      <w:pPr>
        <w:widowControl/>
        <w:numPr>
          <w:ilvl w:val="0"/>
          <w:numId w:val="4"/>
        </w:numPr>
        <w:shd w:val="clear" w:color="auto" w:fill="FFFFFF"/>
        <w:spacing w:beforeAutospacing="1" w:afterAutospacing="1"/>
        <w:rPr>
          <w:rFonts w:ascii="Tahoma" w:hAnsi="Tahoma" w:cs="Tahoma"/>
        </w:rPr>
      </w:pPr>
      <w:r w:rsidRPr="00A162AD">
        <w:rPr>
          <w:rFonts w:ascii="Tahoma" w:hAnsi="Tahoma" w:cs="Tahoma"/>
        </w:rPr>
        <w:t>Compute the weight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with the SHAP kernel.</w:t>
      </w:r>
      <w:r w:rsidR="007876AF" w:rsidRPr="00A162AD">
        <w:rPr>
          <w:rFonts w:ascii="Tahoma" w:hAnsi="Tahoma" w:cs="Tahoma"/>
        </w:rPr>
        <w:t xml:space="preserve"> </w:t>
      </w:r>
      <w:commentRangeStart w:id="37"/>
      <w:r w:rsidR="007876AF" w:rsidRPr="00A162AD">
        <w:rPr>
          <w:rFonts w:ascii="Tahoma" w:hAnsi="Tahoma" w:cs="Tahoma"/>
        </w:rPr>
        <w:t xml:space="preserve">The mechanism is that for coalitions that contain few 1's and many 1's, they would get the larger weights. It </w:t>
      </w:r>
      <w:commentRangeEnd w:id="37"/>
      <w:r w:rsidR="004A5B35">
        <w:rPr>
          <w:rStyle w:val="CommentReference"/>
        </w:rPr>
        <w:commentReference w:id="37"/>
      </w:r>
      <w:r w:rsidR="007876AF" w:rsidRPr="00A162AD">
        <w:rPr>
          <w:rFonts w:ascii="Tahoma" w:hAnsi="Tahoma" w:cs="Tahoma"/>
        </w:rPr>
        <w:t xml:space="preserve">is </w:t>
      </w:r>
      <w:r w:rsidR="00A162AD" w:rsidRPr="00A162AD">
        <w:rPr>
          <w:rFonts w:ascii="Tahoma" w:hAnsi="Tahoma" w:cs="Tahoma"/>
        </w:rPr>
        <w:t xml:space="preserve">easy to understand since we can learn more about </w:t>
      </w:r>
      <w:r w:rsidR="007876AF" w:rsidRPr="00A162AD">
        <w:rPr>
          <w:rFonts w:ascii="Tahoma" w:hAnsi="Tahoma" w:cs="Tahoma"/>
        </w:rPr>
        <w:t xml:space="preserve">individual features if we can </w:t>
      </w:r>
      <w:r w:rsidR="00A162AD">
        <w:rPr>
          <w:rFonts w:ascii="Tahoma" w:hAnsi="Tahoma" w:cs="Tahoma"/>
        </w:rPr>
        <w:t>observe</w:t>
      </w:r>
      <w:r w:rsidR="007876AF" w:rsidRPr="00A162AD">
        <w:rPr>
          <w:rFonts w:ascii="Tahoma" w:hAnsi="Tahoma" w:cs="Tahoma"/>
        </w:rPr>
        <w:t xml:space="preserve"> their effects in isolation. </w:t>
      </w:r>
      <w:r w:rsidR="00A162AD">
        <w:rPr>
          <w:rFonts w:ascii="Tahoma" w:hAnsi="Tahoma" w:cs="Tahoma"/>
        </w:rPr>
        <w:t xml:space="preserve">In this case, we can learn little of the contribution </w:t>
      </w:r>
      <w:r w:rsidR="00CD2B0B">
        <w:rPr>
          <w:rFonts w:ascii="Tahoma" w:hAnsi="Tahoma" w:cs="Tahoma"/>
        </w:rPr>
        <w:t xml:space="preserve">of </w:t>
      </w:r>
      <w:r w:rsidR="00A162AD" w:rsidRPr="00A162AD">
        <w:rPr>
          <w:rFonts w:ascii="Tahoma" w:hAnsi="Tahoma" w:cs="Tahoma"/>
        </w:rPr>
        <w:t>an individual feature</w:t>
      </w:r>
      <w:r w:rsidR="00A162AD">
        <w:rPr>
          <w:rFonts w:ascii="Tahoma" w:hAnsi="Tahoma" w:cs="Tahoma"/>
        </w:rPr>
        <w:t xml:space="preserve"> </w:t>
      </w:r>
      <w:r w:rsidR="007876AF" w:rsidRPr="00A162AD">
        <w:rPr>
          <w:rFonts w:ascii="Tahoma" w:hAnsi="Tahoma" w:cs="Tahoma"/>
        </w:rPr>
        <w:t>If a coalition consists of</w:t>
      </w:r>
      <w:r w:rsidR="00A162AD" w:rsidRPr="00A162AD">
        <w:rPr>
          <w:rFonts w:ascii="Tahoma" w:hAnsi="Tahoma" w:cs="Tahoma"/>
        </w:rPr>
        <w:t xml:space="preserve"> almost</w:t>
      </w:r>
      <w:r w:rsidR="007876AF" w:rsidRPr="00A162AD">
        <w:rPr>
          <w:rFonts w:ascii="Tahoma" w:hAnsi="Tahoma" w:cs="Tahoma"/>
        </w:rPr>
        <w:t xml:space="preserve"> half </w:t>
      </w:r>
      <w:r w:rsidR="00A162AD" w:rsidRPr="00A162AD">
        <w:rPr>
          <w:rFonts w:ascii="Tahoma" w:hAnsi="Tahoma" w:cs="Tahoma"/>
        </w:rPr>
        <w:t xml:space="preserve">of </w:t>
      </w:r>
      <w:r w:rsidR="007876AF" w:rsidRPr="00A162AD">
        <w:rPr>
          <w:rFonts w:ascii="Tahoma" w:hAnsi="Tahoma" w:cs="Tahoma"/>
        </w:rPr>
        <w:t>the feature</w:t>
      </w:r>
      <w:r w:rsidR="00A162AD" w:rsidRPr="00A162AD">
        <w:rPr>
          <w:rFonts w:ascii="Tahoma" w:hAnsi="Tahoma" w:cs="Tahoma"/>
        </w:rPr>
        <w:t>s</w:t>
      </w:r>
      <w:r w:rsidR="007876AF" w:rsidRPr="00A162AD">
        <w:rPr>
          <w:rFonts w:ascii="Tahoma" w:hAnsi="Tahoma" w:cs="Tahoma"/>
        </w:rPr>
        <w:t>,</w:t>
      </w:r>
      <w:r w:rsidR="00A162AD" w:rsidRPr="00A162AD">
        <w:rPr>
          <w:rFonts w:ascii="Tahoma" w:hAnsi="Tahoma" w:cs="Tahoma"/>
        </w:rPr>
        <w:t xml:space="preserve"> be</w:t>
      </w:r>
      <w:r w:rsidR="00CD2B0B">
        <w:rPr>
          <w:rFonts w:ascii="Tahoma" w:hAnsi="Tahoma" w:cs="Tahoma"/>
        </w:rPr>
        <w:t>ca</w:t>
      </w:r>
      <w:r w:rsidR="00A162AD" w:rsidRPr="00A162AD">
        <w:rPr>
          <w:rFonts w:ascii="Tahoma" w:hAnsi="Tahoma" w:cs="Tahoma"/>
        </w:rPr>
        <w:t>use</w:t>
      </w:r>
      <w:r w:rsidR="007876AF" w:rsidRPr="00A162AD">
        <w:rPr>
          <w:rFonts w:ascii="Tahoma" w:hAnsi="Tahoma" w:cs="Tahoma"/>
        </w:rPr>
        <w:t xml:space="preserve"> there </w:t>
      </w:r>
      <w:r w:rsidR="00A162AD" w:rsidRPr="00A162AD">
        <w:rPr>
          <w:rFonts w:ascii="Tahoma" w:hAnsi="Tahoma" w:cs="Tahoma"/>
        </w:rPr>
        <w:t>would be</w:t>
      </w:r>
      <w:r w:rsidR="007876AF" w:rsidRPr="00A162AD">
        <w:rPr>
          <w:rFonts w:ascii="Tahoma" w:hAnsi="Tahoma" w:cs="Tahoma"/>
        </w:rPr>
        <w:t xml:space="preserve"> many possible coalitions</w:t>
      </w:r>
      <w:r w:rsidR="00A162AD" w:rsidRPr="00A162AD">
        <w:rPr>
          <w:rFonts w:ascii="Tahoma" w:hAnsi="Tahoma" w:cs="Tahoma"/>
        </w:rPr>
        <w:t>.</w:t>
      </w:r>
      <w:r w:rsidR="00A162AD">
        <w:rPr>
          <w:rFonts w:ascii="Tahoma" w:hAnsi="Tahoma" w:cs="Tahoma"/>
        </w:rPr>
        <w:t xml:space="preserve"> Based on it, </w:t>
      </w:r>
      <w:r w:rsidR="00475283">
        <w:rPr>
          <w:rFonts w:ascii="Tahoma" w:hAnsi="Tahoma" w:cs="Tahoma"/>
        </w:rPr>
        <w:fldChar w:fldCharType="begin" w:fldLock="1"/>
      </w:r>
      <w:r w:rsidR="006471C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sidR="00475283">
        <w:rPr>
          <w:rFonts w:ascii="Tahoma" w:hAnsi="Tahoma" w:cs="Tahoma"/>
        </w:rPr>
        <w:fldChar w:fldCharType="separate"/>
      </w:r>
      <w:r w:rsidR="00475283" w:rsidRPr="00475283">
        <w:rPr>
          <w:rFonts w:ascii="Tahoma" w:hAnsi="Tahoma" w:cs="Tahoma"/>
        </w:rPr>
        <w:t xml:space="preserve">Lundberg and Lee </w:t>
      </w:r>
      <w:r w:rsidR="00475283">
        <w:rPr>
          <w:rFonts w:ascii="Tahoma" w:hAnsi="Tahoma" w:cs="Tahoma"/>
        </w:rPr>
        <w:t>(</w:t>
      </w:r>
      <w:r w:rsidR="00475283" w:rsidRPr="00475283">
        <w:rPr>
          <w:rFonts w:ascii="Tahoma" w:hAnsi="Tahoma" w:cs="Tahoma"/>
        </w:rPr>
        <w:t>2017)</w:t>
      </w:r>
      <w:r w:rsidR="00475283">
        <w:rPr>
          <w:rFonts w:ascii="Tahoma" w:hAnsi="Tahoma" w:cs="Tahoma"/>
        </w:rPr>
        <w:fldChar w:fldCharType="end"/>
      </w:r>
      <w:r w:rsidR="00475283">
        <w:rPr>
          <w:rFonts w:ascii="Tahoma" w:hAnsi="Tahoma" w:cs="Tahoma"/>
        </w:rPr>
        <w:t xml:space="preserve"> propose the SHAP kernel:</w:t>
      </w:r>
    </w:p>
    <w:p w14:paraId="0C7A5990" w14:textId="20ED095B" w:rsidR="00475283" w:rsidRPr="00456640" w:rsidRDefault="000C11D1" w:rsidP="00DB7FE5">
      <w:pPr>
        <w:rPr>
          <w:rFonts w:ascii="Tahoma" w:hAnsi="Tahoma" w:cs="Tahoma"/>
        </w:rPr>
      </w:pPr>
      <m:oMathPara>
        <m:oMath>
          <m:sSub>
            <m:sSubPr>
              <m:ctrlPr>
                <w:rPr>
                  <w:rFonts w:ascii="Cambria Math" w:hAnsi="Cambria Math" w:cs="Tahoma"/>
                </w:rPr>
              </m:ctrlPr>
            </m:sSubPr>
            <m:e>
              <m:r>
                <w:rPr>
                  <w:rFonts w:ascii="Cambria Math" w:hAnsi="Cambria Math" w:cs="Tahoma"/>
                </w:rPr>
                <m:t>π</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f>
            <m:fPr>
              <m:ctrlPr>
                <w:rPr>
                  <w:rFonts w:ascii="Cambria Math" w:hAnsi="Cambria Math" w:cs="Tahoma"/>
                </w:rPr>
              </m:ctrlPr>
            </m:fPr>
            <m:num>
              <m:d>
                <m:dPr>
                  <m:ctrlPr>
                    <w:rPr>
                      <w:rFonts w:ascii="Cambria Math" w:hAnsi="Cambria Math" w:cs="Tahoma"/>
                    </w:rPr>
                  </m:ctrlPr>
                </m:dPr>
                <m:e>
                  <m:r>
                    <w:rPr>
                      <w:rFonts w:ascii="Cambria Math" w:hAnsi="Cambria Math" w:cs="Tahoma"/>
                    </w:rPr>
                    <m:t>M</m:t>
                  </m:r>
                  <m:r>
                    <m:rPr>
                      <m:sty m:val="p"/>
                    </m:rPr>
                    <w:rPr>
                      <w:rFonts w:ascii="Cambria Math" w:hAnsi="Cambria Math" w:cs="Tahoma"/>
                    </w:rPr>
                    <m:t>-1</m:t>
                  </m:r>
                </m:e>
              </m:d>
            </m:num>
            <m:den>
              <m:d>
                <m:dPr>
                  <m:ctrlPr>
                    <w:rPr>
                      <w:rFonts w:ascii="Cambria Math" w:hAnsi="Cambria Math" w:cs="Tahoma"/>
                    </w:rPr>
                  </m:ctrlPr>
                </m:dPr>
                <m:e>
                  <m:eqArr>
                    <m:eqArrPr>
                      <m:ctrlPr>
                        <w:rPr>
                          <w:rFonts w:ascii="Cambria Math" w:hAnsi="Cambria Math" w:cs="Tahoma"/>
                        </w:rPr>
                      </m:ctrlPr>
                    </m:eqArrPr>
                    <m:e>
                      <m:r>
                        <w:rPr>
                          <w:rFonts w:ascii="Cambria Math" w:hAnsi="Cambria Math" w:cs="Tahoma"/>
                        </w:rPr>
                        <m:t>M</m:t>
                      </m:r>
                    </m:e>
                    <m:e>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e>
                  </m:eqArr>
                </m:e>
              </m:d>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M</m:t>
              </m:r>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den>
          </m:f>
          <m:r>
            <w:rPr>
              <w:rFonts w:ascii="Cambria Math" w:hAnsi="Cambria Math" w:cs="Tahoma"/>
            </w:rPr>
            <m:t xml:space="preserve">          (5)</m:t>
          </m:r>
        </m:oMath>
      </m:oMathPara>
    </w:p>
    <w:p w14:paraId="2126AE65" w14:textId="7A5AA125" w:rsidR="00456640" w:rsidRDefault="00456640" w:rsidP="00CD2B0B">
      <w:pPr>
        <w:widowControl/>
        <w:shd w:val="clear" w:color="auto" w:fill="FFFFFF"/>
        <w:spacing w:beforeAutospacing="1" w:afterAutospacing="1"/>
        <w:ind w:left="720"/>
        <w:rPr>
          <w:rFonts w:ascii="Tahoma" w:hAnsi="Tahoma" w:cs="Tahoma"/>
        </w:rPr>
      </w:pPr>
      <w:r>
        <w:rPr>
          <w:rFonts w:ascii="Tahoma" w:hAnsi="Tahoma" w:cs="Tahoma" w:hint="eastAsia"/>
        </w:rPr>
        <w:t>Where</w:t>
      </w:r>
      <w:r w:rsidR="00CD2B0B" w:rsidRPr="00CD2B0B">
        <w:rPr>
          <w:rFonts w:ascii="Tahoma" w:hAnsi="Tahoma" w:cs="Tahoma"/>
        </w:rPr>
        <w:t xml:space="preserve"> </w:t>
      </w:r>
      <w:r w:rsidR="00CD2B0B">
        <w:rPr>
          <w:rFonts w:ascii="Tahoma" w:hAnsi="Tahoma" w:cs="Tahoma"/>
        </w:rPr>
        <w:t xml:space="preserve">M </w:t>
      </w:r>
      <w:r w:rsidR="00CD2B0B" w:rsidRPr="00456640">
        <w:rPr>
          <w:rFonts w:ascii="Tahoma" w:hAnsi="Tahoma" w:cs="Tahoma"/>
        </w:rPr>
        <w:t>is the maximum coalition size</w:t>
      </w:r>
      <w:r w:rsidR="00CD2B0B">
        <w:rPr>
          <w:rFonts w:ascii="Tahoma" w:hAnsi="Tahoma" w:cs="Tahoma"/>
        </w:rPr>
        <w:t xml:space="preserve"> and </w:t>
      </w:r>
      <m:oMath>
        <m:d>
          <m:dPr>
            <m:begChr m:val="|"/>
            <m:endChr m:val="|"/>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oMath>
      <w:r w:rsidRPr="00456640">
        <w:rPr>
          <w:rFonts w:ascii="Tahoma" w:hAnsi="Tahoma" w:cs="Tahoma" w:hint="eastAsia"/>
        </w:rPr>
        <w:t xml:space="preserve"> is</w:t>
      </w:r>
      <w:r w:rsidRPr="00456640">
        <w:rPr>
          <w:rFonts w:ascii="Tahoma" w:hAnsi="Tahoma" w:cs="Tahoma"/>
        </w:rPr>
        <w:t xml:space="preserve"> the number of present features in instance z'</w:t>
      </w:r>
      <w:r>
        <w:rPr>
          <w:rFonts w:ascii="Tahoma" w:hAnsi="Tahoma" w:cs="Tahoma"/>
        </w:rPr>
        <w:t xml:space="preserve"> </w:t>
      </w:r>
      <w:r>
        <w:rPr>
          <w:rFonts w:ascii="Tahoma" w:hAnsi="Tahoma" w:cs="Tahoma" w:hint="eastAsia"/>
        </w:rPr>
        <w:t>and</w:t>
      </w:r>
      <w:r>
        <w:rPr>
          <w:rFonts w:ascii="Tahoma" w:hAnsi="Tahoma" w:cs="Tahoma"/>
        </w:rPr>
        <w:t xml:space="preserve"> M </w:t>
      </w:r>
      <w:r w:rsidRPr="00456640">
        <w:rPr>
          <w:rFonts w:ascii="Tahoma" w:hAnsi="Tahoma" w:cs="Tahoma"/>
        </w:rPr>
        <w:t>is the maximum coalition size</w:t>
      </w:r>
      <w:r w:rsidR="001E7672">
        <w:rPr>
          <w:rFonts w:ascii="Tahoma" w:hAnsi="Tahoma" w:cs="Tahoma" w:hint="eastAsia"/>
        </w:rPr>
        <w:t>.</w:t>
      </w:r>
    </w:p>
    <w:p w14:paraId="4C305A1C" w14:textId="38E26553" w:rsidR="00111A54" w:rsidRDefault="00111A54" w:rsidP="00CD2B0B">
      <w:pPr>
        <w:widowControl/>
        <w:numPr>
          <w:ilvl w:val="0"/>
          <w:numId w:val="4"/>
        </w:numPr>
        <w:shd w:val="clear" w:color="auto" w:fill="FFFFFF"/>
        <w:spacing w:before="100" w:beforeAutospacing="1" w:after="100" w:afterAutospacing="1"/>
        <w:rPr>
          <w:rFonts w:ascii="Tahoma" w:hAnsi="Tahoma" w:cs="Tahoma"/>
        </w:rPr>
      </w:pPr>
      <w:r w:rsidRPr="00456640">
        <w:rPr>
          <w:rFonts w:ascii="Tahoma" w:hAnsi="Tahoma" w:cs="Tahoma"/>
        </w:rPr>
        <w:t xml:space="preserve">Fit </w:t>
      </w:r>
      <w:r w:rsidR="00456640">
        <w:rPr>
          <w:rFonts w:ascii="Tahoma" w:hAnsi="Tahoma" w:cs="Tahoma" w:hint="eastAsia"/>
        </w:rPr>
        <w:t>the</w:t>
      </w:r>
      <w:r w:rsidR="00456640">
        <w:rPr>
          <w:rFonts w:ascii="Tahoma" w:hAnsi="Tahoma" w:cs="Tahoma"/>
        </w:rPr>
        <w:t xml:space="preserve"> </w:t>
      </w:r>
      <w:r w:rsidRPr="00456640">
        <w:rPr>
          <w:rFonts w:ascii="Tahoma" w:hAnsi="Tahoma" w:cs="Tahoma"/>
        </w:rPr>
        <w:t xml:space="preserve">linear </w:t>
      </w:r>
      <w:r w:rsidR="00456640">
        <w:rPr>
          <w:rFonts w:ascii="Tahoma" w:hAnsi="Tahoma" w:cs="Tahoma" w:hint="eastAsia"/>
        </w:rPr>
        <w:t>re</w:t>
      </w:r>
      <w:r w:rsidR="00456640">
        <w:rPr>
          <w:rFonts w:ascii="Tahoma" w:hAnsi="Tahoma" w:cs="Tahoma"/>
        </w:rPr>
        <w:t xml:space="preserve">gression </w:t>
      </w:r>
      <w:r w:rsidRPr="00456640">
        <w:rPr>
          <w:rFonts w:ascii="Tahoma" w:hAnsi="Tahoma" w:cs="Tahoma"/>
        </w:rPr>
        <w:t>model</w:t>
      </w:r>
      <w:r w:rsidR="00456640">
        <w:rPr>
          <w:rFonts w:ascii="Tahoma" w:hAnsi="Tahoma" w:cs="Tahoma"/>
        </w:rPr>
        <w:t xml:space="preserve"> </w:t>
      </w:r>
      <w:r w:rsidR="00DB7FE5">
        <w:rPr>
          <w:rFonts w:ascii="Tahoma" w:hAnsi="Tahoma" w:cs="Tahoma"/>
        </w:rPr>
        <w:t xml:space="preserve">in (2) </w:t>
      </w:r>
      <w:r w:rsidR="00456640">
        <w:rPr>
          <w:rFonts w:ascii="Tahoma" w:hAnsi="Tahoma" w:cs="Tahoma"/>
        </w:rPr>
        <w:t>with the kernel weight</w:t>
      </w:r>
      <w:r w:rsidR="00DB7FE5">
        <w:rPr>
          <w:rFonts w:ascii="Tahoma" w:hAnsi="Tahoma" w:cs="Tahoma"/>
        </w:rPr>
        <w:t xml:space="preserve"> by optimizing the loss function as follows</w:t>
      </w:r>
      <w:r w:rsidR="00E34215">
        <w:rPr>
          <w:rFonts w:ascii="Tahoma" w:hAnsi="Tahoma" w:cs="Tahoma"/>
        </w:rPr>
        <w:t xml:space="preserve"> and get the </w:t>
      </w:r>
      <w:r w:rsidR="001E7672">
        <w:rPr>
          <w:rFonts w:ascii="Tahoma" w:hAnsi="Tahoma" w:cs="Tahoma"/>
        </w:rPr>
        <w:t>coefficients</w:t>
      </w:r>
      <w:r w:rsidR="00E34215">
        <w:rPr>
          <w:rFonts w:ascii="Tahoma" w:hAnsi="Tahoma" w:cs="Tahoma"/>
        </w:rPr>
        <w:t xml:space="preserve"> of the linear model </w:t>
      </w:r>
      <m:oMath>
        <m:sSub>
          <m:sSubPr>
            <m:ctrlPr>
              <w:rPr>
                <w:rFonts w:ascii="Cambria Math" w:hAnsi="Cambria Math" w:cs="Tahoma"/>
                <w:i/>
              </w:rPr>
            </m:ctrlPr>
          </m:sSubPr>
          <m:e>
            <m:r>
              <w:rPr>
                <w:rFonts w:ascii="Cambria Math" w:hAnsi="Cambria Math" w:cs="Tahoma"/>
              </w:rPr>
              <m:t>Φ</m:t>
            </m:r>
          </m:e>
          <m:sub>
            <m:r>
              <w:rPr>
                <w:rFonts w:ascii="Cambria Math" w:hAnsi="Cambria Math" w:cs="Tahoma"/>
              </w:rPr>
              <m:t>k</m:t>
            </m:r>
          </m:sub>
        </m:sSub>
      </m:oMath>
      <w:r w:rsidR="00E34215">
        <w:rPr>
          <w:rFonts w:ascii="Tahoma" w:hAnsi="Tahoma" w:cs="Tahoma" w:hint="eastAsia"/>
        </w:rPr>
        <w:t>,</w:t>
      </w:r>
      <w:r w:rsidR="00E34215">
        <w:rPr>
          <w:rFonts w:ascii="Tahoma" w:hAnsi="Tahoma" w:cs="Tahoma"/>
        </w:rPr>
        <w:t xml:space="preserve"> which is the Shapley value we required.</w:t>
      </w:r>
    </w:p>
    <w:p w14:paraId="2AAA2698" w14:textId="31451D62" w:rsidR="00DB7FE5" w:rsidRDefault="00DB7FE5" w:rsidP="00DB7FE5">
      <w:pPr>
        <w:rPr>
          <w:rFonts w:ascii="Tahoma" w:hAnsi="Tahoma" w:cs="Tahoma"/>
        </w:rPr>
      </w:pPr>
      <m:oMathPara>
        <m:oMath>
          <m:r>
            <w:rPr>
              <w:rFonts w:ascii="Cambria Math" w:hAnsi="Cambria Math" w:cs="Tahoma"/>
            </w:rPr>
            <m:t>L</m:t>
          </m:r>
          <m:d>
            <m:dPr>
              <m:ctrlPr>
                <w:rPr>
                  <w:rFonts w:ascii="Cambria Math" w:hAnsi="Cambria Math" w:cs="Tahoma"/>
                  <w:i/>
                </w:rPr>
              </m:ctrlPr>
            </m:dPr>
            <m:e>
              <m:r>
                <w:rPr>
                  <w:rFonts w:ascii="Cambria Math" w:hAnsi="Cambria Math" w:cs="Tahoma"/>
                </w:rPr>
                <m:t>f,g,</m:t>
              </m:r>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e>
          </m:d>
          <m:r>
            <w:rPr>
              <w:rFonts w:ascii="Cambria Math" w:hAnsi="Cambria Math" w:cs="Tahoma"/>
            </w:rPr>
            <m:t>=</m:t>
          </m:r>
          <m:nary>
            <m:naryPr>
              <m:chr m:val="∑"/>
              <m:limLoc m:val="undOvr"/>
              <m:grow m:val="1"/>
              <m:supHide m:val="1"/>
              <m:ctrlPr>
                <w:rPr>
                  <w:rFonts w:ascii="Cambria Math" w:hAnsi="Cambria Math" w:cs="Tahoma"/>
                  <w:i/>
                </w:rPr>
              </m:ctrlPr>
            </m:naryPr>
            <m:sub>
              <m:sSup>
                <m:sSupPr>
                  <m:ctrlPr>
                    <w:rPr>
                      <w:rFonts w:ascii="Cambria Math" w:hAnsi="Cambria Math" w:cs="Tahoma"/>
                      <w:i/>
                    </w:rPr>
                  </m:ctrlPr>
                </m:sSupPr>
                <m:e>
                  <m:r>
                    <w:rPr>
                      <w:rFonts w:ascii="Cambria Math" w:hAnsi="Cambria Math" w:cs="Tahoma"/>
                    </w:rPr>
                    <m:t>z</m:t>
                  </m:r>
                </m:e>
                <m:sup>
                  <m:r>
                    <w:rPr>
                      <w:rFonts w:ascii="Cambria Math" w:hAnsi="Cambria Math" w:cs="Tahoma"/>
                    </w:rPr>
                    <m:t>'</m:t>
                  </m:r>
                </m:sup>
              </m:sSup>
              <m:r>
                <w:rPr>
                  <w:rFonts w:ascii="Cambria Math" w:hAnsi="Cambria Math" w:cs="Tahoma"/>
                </w:rPr>
                <m:t>∈ Z</m:t>
              </m:r>
            </m:sub>
            <m:sup/>
            <m:e>
              <m:sSup>
                <m:sSupPr>
                  <m:ctrlPr>
                    <w:rPr>
                      <w:rFonts w:ascii="Cambria Math" w:hAnsi="Cambria Math" w:cs="Tahoma"/>
                      <w:i/>
                    </w:rPr>
                  </m:ctrlPr>
                </m:sSupPr>
                <m:e>
                  <m:d>
                    <m:dPr>
                      <m:begChr m:val="["/>
                      <m:endChr m:val="]"/>
                      <m:ctrlPr>
                        <w:rPr>
                          <w:rFonts w:ascii="Cambria Math" w:hAnsi="Cambria Math" w:cs="Tahoma"/>
                          <w:i/>
                        </w:rPr>
                      </m:ctrlPr>
                    </m:dPr>
                    <m:e>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r>
                        <w:rPr>
                          <w:rFonts w:ascii="Cambria Math" w:hAnsi="Cambria Math" w:cs="Tahoma"/>
                        </w:rPr>
                        <m:t>-g</m:t>
                      </m:r>
                      <m:d>
                        <m:dPr>
                          <m:ctrlPr>
                            <w:rPr>
                              <w:rFonts w:ascii="Cambria Math" w:hAnsi="Cambria Math" w:cs="Tahoma"/>
                              <w:i/>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e>
                <m:sup>
                  <m:r>
                    <w:rPr>
                      <w:rFonts w:ascii="Cambria Math" w:hAnsi="Cambria Math" w:cs="Tahoma"/>
                    </w:rPr>
                    <m:t>2</m:t>
                  </m:r>
                </m:sup>
              </m:sSup>
            </m:e>
          </m:nary>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w:rPr>
              <w:rFonts w:ascii="Cambria Math" w:hAnsi="Cambria Math" w:cs="Tahoma"/>
            </w:rPr>
            <m:t>)          (6)</m:t>
          </m:r>
        </m:oMath>
      </m:oMathPara>
    </w:p>
    <w:p w14:paraId="34C647EE" w14:textId="24AAF17A" w:rsidR="00DB2C96" w:rsidRPr="00456640" w:rsidRDefault="00DB7FE5" w:rsidP="00CD2B0B">
      <w:pPr>
        <w:widowControl/>
        <w:shd w:val="clear" w:color="auto" w:fill="FFFFFF"/>
        <w:spacing w:before="100" w:beforeAutospacing="1" w:after="100" w:afterAutospacing="1"/>
        <w:ind w:left="720"/>
        <w:rPr>
          <w:rFonts w:ascii="Tahoma" w:hAnsi="Tahoma" w:cs="Tahoma"/>
        </w:rPr>
      </w:pPr>
      <w:r>
        <w:rPr>
          <w:rFonts w:ascii="Tahoma" w:hAnsi="Tahoma" w:cs="Tahoma"/>
        </w:rPr>
        <w:t>Where Z is the training data</w:t>
      </w:r>
    </w:p>
    <w:p w14:paraId="7EA23A98" w14:textId="6FA90B67" w:rsidR="00111A54" w:rsidRPr="0081590A" w:rsidRDefault="00111A54" w:rsidP="0081590A">
      <w:pPr>
        <w:pStyle w:val="Heading3"/>
        <w:numPr>
          <w:ilvl w:val="1"/>
          <w:numId w:val="1"/>
        </w:numPr>
        <w:rPr>
          <w:rFonts w:ascii="Tahoma" w:hAnsi="Tahoma" w:cs="Tahoma"/>
        </w:rPr>
      </w:pPr>
      <w:bookmarkStart w:id="38" w:name="_Toc80656372"/>
      <w:r w:rsidRPr="0081590A">
        <w:rPr>
          <w:rFonts w:ascii="Tahoma" w:hAnsi="Tahoma" w:cs="Tahoma"/>
        </w:rPr>
        <w:lastRenderedPageBreak/>
        <w:t>K</w:t>
      </w:r>
      <w:r w:rsidR="000F0F73" w:rsidRPr="0081590A">
        <w:rPr>
          <w:rFonts w:ascii="Tahoma" w:hAnsi="Tahoma" w:cs="Tahoma"/>
        </w:rPr>
        <w:t>-</w:t>
      </w:r>
      <w:r w:rsidRPr="0081590A">
        <w:rPr>
          <w:rFonts w:ascii="Tahoma" w:hAnsi="Tahoma" w:cs="Tahoma"/>
        </w:rPr>
        <w:t>M</w:t>
      </w:r>
      <w:r w:rsidR="000F0F73" w:rsidRPr="0081590A">
        <w:rPr>
          <w:rFonts w:ascii="Tahoma" w:hAnsi="Tahoma" w:cs="Tahoma"/>
        </w:rPr>
        <w:t>ean</w:t>
      </w:r>
      <w:r w:rsidRPr="0081590A">
        <w:rPr>
          <w:rFonts w:ascii="Tahoma" w:hAnsi="Tahoma" w:cs="Tahoma"/>
        </w:rPr>
        <w:t xml:space="preserve"> </w:t>
      </w:r>
      <w:r w:rsidR="000F0F73" w:rsidRPr="0081590A">
        <w:rPr>
          <w:rFonts w:ascii="Tahoma" w:hAnsi="Tahoma" w:cs="Tahoma"/>
        </w:rPr>
        <w:t>Clustering</w:t>
      </w:r>
      <w:bookmarkEnd w:id="38"/>
    </w:p>
    <w:p w14:paraId="21DB34C5" w14:textId="64C3E35B" w:rsidR="00111A54" w:rsidRDefault="00111A54" w:rsidP="00111A54"/>
    <w:p w14:paraId="4D5E1700" w14:textId="7BA9F248" w:rsidR="000F0F73" w:rsidRDefault="000F0F73" w:rsidP="00CD2B0B">
      <w:pPr>
        <w:widowControl/>
        <w:shd w:val="clear" w:color="auto" w:fill="FFFFFF"/>
        <w:spacing w:after="150"/>
        <w:rPr>
          <w:rFonts w:ascii="Tahoma" w:hAnsi="Tahoma" w:cs="Tahoma"/>
        </w:rPr>
      </w:pPr>
      <w:r w:rsidRPr="000F0F73">
        <w:rPr>
          <w:rFonts w:ascii="Tahoma" w:hAnsi="Tahoma" w:cs="Tahoma"/>
        </w:rPr>
        <w:t>K-Means is one of the most popular "clustering" algorithms. I</w:t>
      </w:r>
      <w:r w:rsidRPr="000F0F73">
        <w:rPr>
          <w:rFonts w:ascii="Tahoma" w:hAnsi="Tahoma" w:cs="Tahoma" w:hint="eastAsia"/>
        </w:rPr>
        <w:t>t</w:t>
      </w:r>
      <w:r w:rsidRPr="000F0F73">
        <w:rPr>
          <w:rFonts w:ascii="Tahoma" w:hAnsi="Tahoma" w:cs="Tahoma"/>
        </w:rPr>
        <w:t xml:space="preserve"> searches</w:t>
      </w:r>
      <w:r w:rsidR="00CD2B0B" w:rsidRPr="00CD2B0B">
        <w:rPr>
          <w:rFonts w:ascii="Tahoma" w:hAnsi="Tahoma" w:cs="Tahoma"/>
        </w:rPr>
        <w:t xml:space="preserve"> </w:t>
      </w:r>
      <w:r w:rsidR="00CD2B0B" w:rsidRPr="000F0F73">
        <w:rPr>
          <w:rFonts w:ascii="Tahoma" w:hAnsi="Tahoma" w:cs="Tahoma"/>
        </w:rPr>
        <w:t>within a multidimensional dataset</w:t>
      </w:r>
      <w:r w:rsidR="00CD2B0B">
        <w:rPr>
          <w:rFonts w:ascii="Tahoma" w:hAnsi="Tahoma" w:cs="Tahoma"/>
        </w:rPr>
        <w:t xml:space="preserve"> that is </w:t>
      </w:r>
      <w:r w:rsidR="00CD2B0B" w:rsidRPr="000F0F73">
        <w:rPr>
          <w:rFonts w:ascii="Tahoma" w:hAnsi="Tahoma" w:cs="Tahoma"/>
        </w:rPr>
        <w:t>unlabeled</w:t>
      </w:r>
      <w:r w:rsidRPr="000F0F73">
        <w:rPr>
          <w:rFonts w:ascii="Tahoma" w:hAnsi="Tahoma" w:cs="Tahoma"/>
        </w:rPr>
        <w:t xml:space="preserve"> for a pre-determined number of clusters. A point </w:t>
      </w:r>
      <w:r w:rsidR="00CD2B0B">
        <w:rPr>
          <w:rFonts w:ascii="Tahoma" w:hAnsi="Tahoma" w:cs="Tahoma"/>
        </w:rPr>
        <w:t>will be</w:t>
      </w:r>
      <w:r w:rsidRPr="000F0F73">
        <w:rPr>
          <w:rFonts w:ascii="Tahoma" w:hAnsi="Tahoma" w:cs="Tahoma"/>
        </w:rPr>
        <w:t xml:space="preserve"> c</w:t>
      </w:r>
      <w:r w:rsidR="00CD2B0B">
        <w:rPr>
          <w:rFonts w:ascii="Tahoma" w:hAnsi="Tahoma" w:cs="Tahoma"/>
        </w:rPr>
        <w:t>lassified</w:t>
      </w:r>
      <w:r w:rsidRPr="000F0F73">
        <w:rPr>
          <w:rFonts w:ascii="Tahoma" w:hAnsi="Tahoma" w:cs="Tahoma"/>
        </w:rPr>
        <w:t xml:space="preserve"> to a particular cluster if it is closer to that cluster's cent</w:t>
      </w:r>
      <w:r w:rsidR="00CD2B0B">
        <w:rPr>
          <w:rFonts w:ascii="Tahoma" w:hAnsi="Tahoma" w:cs="Tahoma"/>
        </w:rPr>
        <w:t>er</w:t>
      </w:r>
      <w:r w:rsidRPr="000F0F73">
        <w:rPr>
          <w:rFonts w:ascii="Tahoma" w:hAnsi="Tahoma" w:cs="Tahoma"/>
        </w:rPr>
        <w:t xml:space="preserve"> than other </w:t>
      </w:r>
      <w:r>
        <w:rPr>
          <w:rFonts w:ascii="Tahoma" w:hAnsi="Tahoma" w:cs="Tahoma"/>
        </w:rPr>
        <w:t>cluster</w:t>
      </w:r>
      <w:r w:rsidR="00CD2B0B">
        <w:rPr>
          <w:rFonts w:ascii="Tahoma" w:hAnsi="Tahoma" w:cs="Tahoma"/>
        </w:rPr>
        <w:t>s’</w:t>
      </w:r>
      <w:r>
        <w:rPr>
          <w:rFonts w:ascii="Tahoma" w:hAnsi="Tahoma" w:cs="Tahoma"/>
        </w:rPr>
        <w:t xml:space="preserve"> center</w:t>
      </w:r>
      <w:r w:rsidR="00CD2B0B">
        <w:rPr>
          <w:rFonts w:ascii="Tahoma" w:hAnsi="Tahoma" w:cs="Tahoma"/>
        </w:rPr>
        <w:t>s</w:t>
      </w:r>
      <w:r w:rsidRPr="000F0F73">
        <w:rPr>
          <w:rFonts w:ascii="Tahoma" w:hAnsi="Tahoma" w:cs="Tahoma"/>
        </w:rPr>
        <w:t>.</w:t>
      </w:r>
      <w:r w:rsidR="00E60EEB">
        <w:rPr>
          <w:rFonts w:ascii="Tahoma" w:hAnsi="Tahoma" w:cs="Tahoma"/>
        </w:rPr>
        <w:t xml:space="preserve"> </w:t>
      </w:r>
    </w:p>
    <w:p w14:paraId="650E29AA" w14:textId="1B1F4B41" w:rsidR="00E60EEB" w:rsidRPr="00D6408B" w:rsidRDefault="00096D20" w:rsidP="0081590A">
      <w:pPr>
        <w:pStyle w:val="Heading4"/>
        <w:numPr>
          <w:ilvl w:val="2"/>
          <w:numId w:val="1"/>
        </w:numPr>
        <w:rPr>
          <w:rFonts w:ascii="Tahoma" w:hAnsi="Tahoma" w:cs="Tahoma"/>
          <w:b w:val="0"/>
          <w:bCs w:val="0"/>
        </w:rPr>
      </w:pPr>
      <w:bookmarkStart w:id="39" w:name="_Toc80656373"/>
      <w:r>
        <w:rPr>
          <w:rFonts w:ascii="Tahoma" w:hAnsi="Tahoma" w:cs="Tahoma"/>
          <w:b w:val="0"/>
          <w:bCs w:val="0"/>
        </w:rPr>
        <w:t>K</w:t>
      </w:r>
      <w:r w:rsidR="00E60EEB" w:rsidRPr="00E60EEB">
        <w:rPr>
          <w:rFonts w:ascii="Tahoma" w:hAnsi="Tahoma" w:cs="Tahoma"/>
          <w:b w:val="0"/>
          <w:bCs w:val="0"/>
        </w:rPr>
        <w:t>-Means Algorithm: Expectation–Maximization</w:t>
      </w:r>
      <w:bookmarkEnd w:id="39"/>
    </w:p>
    <w:p w14:paraId="514772A0" w14:textId="4BFC42EE" w:rsidR="00E60EEB" w:rsidRPr="00096D20" w:rsidRDefault="00AB171E" w:rsidP="00CD2B0B">
      <w:pPr>
        <w:widowControl/>
        <w:shd w:val="clear" w:color="auto" w:fill="FFFFFF"/>
        <w:spacing w:after="150"/>
        <w:rPr>
          <w:rFonts w:ascii="Tahoma" w:hAnsi="Tahoma" w:cs="Tahoma"/>
        </w:rPr>
      </w:pPr>
      <w:r w:rsidRPr="00096D20">
        <w:rPr>
          <w:rFonts w:ascii="Tahoma" w:hAnsi="Tahoma" w:cs="Tahoma"/>
        </w:rPr>
        <w:t xml:space="preserve">Given a training set </w:t>
      </w:r>
      <m:oMath>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1</m:t>
                </m:r>
              </m:e>
            </m:d>
          </m:sup>
        </m:sSup>
        <m:r>
          <m:rPr>
            <m:sty m:val="p"/>
          </m:rPr>
          <w:rPr>
            <w:rFonts w:ascii="Cambria Math" w:hAnsi="Cambria Math" w:cs="Tahoma"/>
          </w:rPr>
          <m:t xml:space="preserve">,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2</m:t>
                </m:r>
              </m:e>
            </m:d>
          </m:sup>
        </m:sSup>
        <m:r>
          <m:rPr>
            <m:sty m:val="p"/>
          </m:rPr>
          <w:rPr>
            <w:rFonts w:ascii="Cambria Math" w:hAnsi="Cambria Math" w:cs="Tahoma"/>
          </w:rPr>
          <m:t xml:space="preserve">, …,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m</m:t>
                </m:r>
              </m:e>
            </m:d>
          </m:sup>
        </m:sSup>
      </m:oMath>
      <w:r w:rsidRPr="00096D20">
        <w:rPr>
          <w:rFonts w:ascii="Tahoma" w:hAnsi="Tahoma" w:cs="Tahoma" w:hint="eastAsia"/>
        </w:rPr>
        <w:t>,</w:t>
      </w:r>
      <w:r w:rsidRPr="00096D20">
        <w:rPr>
          <w:rFonts w:ascii="Tahoma" w:hAnsi="Tahoma" w:cs="Tahoma"/>
        </w:rPr>
        <w:t xml:space="preserve"> </w:t>
      </w:r>
      <w:r w:rsidR="00E60EEB" w:rsidRPr="00096D20">
        <w:rPr>
          <w:rFonts w:ascii="Tahoma" w:hAnsi="Tahoma" w:cs="Tahoma"/>
        </w:rPr>
        <w:t>the expectation</w:t>
      </w:r>
      <w:r w:rsidR="00CD2B0B">
        <w:rPr>
          <w:rFonts w:ascii="Tahoma" w:hAnsi="Tahoma" w:cs="Tahoma"/>
        </w:rPr>
        <w:t>-</w:t>
      </w:r>
      <w:r w:rsidR="00E60EEB" w:rsidRPr="00096D20">
        <w:rPr>
          <w:rFonts w:ascii="Tahoma" w:hAnsi="Tahoma" w:cs="Tahoma"/>
        </w:rPr>
        <w:t>maximization approach here consists of the following procedure:</w:t>
      </w:r>
    </w:p>
    <w:p w14:paraId="07AD8EC6" w14:textId="6C7A5FEC" w:rsidR="00E60EEB" w:rsidRDefault="00E60EEB" w:rsidP="00E60EEB">
      <w:pPr>
        <w:pStyle w:val="ListParagraph"/>
        <w:widowControl/>
        <w:numPr>
          <w:ilvl w:val="0"/>
          <w:numId w:val="6"/>
        </w:numPr>
        <w:shd w:val="clear" w:color="auto" w:fill="FFFFFF"/>
        <w:spacing w:after="150"/>
        <w:ind w:firstLineChars="0"/>
        <w:jc w:val="left"/>
        <w:rPr>
          <w:rFonts w:ascii="Tahoma" w:hAnsi="Tahoma" w:cs="Tahoma"/>
        </w:rPr>
      </w:pPr>
      <w:r>
        <w:rPr>
          <w:rFonts w:ascii="Tahoma" w:hAnsi="Tahoma" w:cs="Tahoma" w:hint="eastAsia"/>
        </w:rPr>
        <w:t>I</w:t>
      </w:r>
      <w:r>
        <w:rPr>
          <w:rFonts w:ascii="Tahoma" w:hAnsi="Tahoma" w:cs="Tahoma"/>
        </w:rPr>
        <w:t>nitialize cluster centroids</w:t>
      </w:r>
      <w:r w:rsidR="00AB171E">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2</m:t>
            </m:r>
          </m:sub>
        </m:sSub>
        <m:r>
          <w:rPr>
            <w:rFonts w:ascii="Cambria Math" w:hAnsi="Cambria Math" w:cs="Tahoma"/>
          </w:rPr>
          <m:t>,</m:t>
        </m:r>
        <m:sSub>
          <m:sSubPr>
            <m:ctrlPr>
              <w:rPr>
                <w:rFonts w:ascii="Cambria Math" w:hAnsi="Cambria Math" w:cs="Tahoma"/>
                <w:i/>
              </w:rPr>
            </m:ctrlPr>
          </m:sSubPr>
          <m:e>
            <m:r>
              <w:rPr>
                <w:rFonts w:ascii="Cambria Math" w:hAnsi="Cambria Math" w:cs="Tahoma"/>
              </w:rPr>
              <m:t>…, μ</m:t>
            </m:r>
          </m:e>
          <m:sub>
            <m:r>
              <w:rPr>
                <w:rFonts w:ascii="Cambria Math" w:hAnsi="Cambria Math" w:cs="Tahoma"/>
              </w:rPr>
              <m:t>k</m:t>
            </m:r>
          </m:sub>
        </m:sSub>
        <m:r>
          <w:rPr>
            <w:rFonts w:ascii="Cambria Math" w:hAnsi="Cambria Math" w:cs="Tahoma"/>
          </w:rPr>
          <m:t>ϵ</m:t>
        </m:r>
        <m:sSup>
          <m:sSupPr>
            <m:ctrlPr>
              <w:rPr>
                <w:rFonts w:ascii="Cambria Math" w:hAnsi="Cambria Math" w:cs="Tahoma"/>
                <w:i/>
              </w:rPr>
            </m:ctrlPr>
          </m:sSupPr>
          <m:e>
            <m:r>
              <w:rPr>
                <w:rFonts w:ascii="Cambria Math" w:hAnsi="Cambria Math" w:cs="Tahoma"/>
              </w:rPr>
              <m:t>R</m:t>
            </m:r>
          </m:e>
          <m:sup>
            <m:r>
              <w:rPr>
                <w:rFonts w:ascii="Cambria Math" w:hAnsi="Cambria Math" w:cs="Tahoma"/>
              </w:rPr>
              <m:t>n</m:t>
            </m:r>
          </m:sup>
        </m:sSup>
      </m:oMath>
      <w:r w:rsidR="00AB171E">
        <w:rPr>
          <w:rFonts w:ascii="Tahoma" w:hAnsi="Tahoma" w:cs="Tahoma" w:hint="eastAsia"/>
        </w:rPr>
        <w:t xml:space="preserve"> </w:t>
      </w:r>
      <w:r w:rsidR="00AB171E">
        <w:rPr>
          <w:rFonts w:ascii="Tahoma" w:hAnsi="Tahoma" w:cs="Tahoma"/>
        </w:rPr>
        <w:t>randomly</w:t>
      </w:r>
    </w:p>
    <w:p w14:paraId="3B2812A7" w14:textId="5BC9D913" w:rsidR="00E60EEB" w:rsidRDefault="00E60EEB" w:rsidP="00CD2B0B">
      <w:pPr>
        <w:pStyle w:val="ListParagraph"/>
        <w:widowControl/>
        <w:numPr>
          <w:ilvl w:val="0"/>
          <w:numId w:val="6"/>
        </w:numPr>
        <w:shd w:val="clear" w:color="auto" w:fill="FFFFFF"/>
        <w:spacing w:after="150"/>
        <w:ind w:firstLineChars="0"/>
        <w:rPr>
          <w:rFonts w:ascii="Tahoma" w:hAnsi="Tahoma" w:cs="Tahoma"/>
        </w:rPr>
      </w:pPr>
      <w:r>
        <w:rPr>
          <w:rFonts w:ascii="Tahoma" w:hAnsi="Tahoma" w:cs="Tahoma"/>
        </w:rPr>
        <w:t>Repeat until converged</w:t>
      </w:r>
    </w:p>
    <w:p w14:paraId="10DABC2C" w14:textId="2709AFC8" w:rsidR="00E60EEB" w:rsidRPr="0037321A" w:rsidRDefault="00E60EEB" w:rsidP="00CD2B0B">
      <w:pPr>
        <w:pStyle w:val="ListParagraph"/>
        <w:widowControl/>
        <w:numPr>
          <w:ilvl w:val="0"/>
          <w:numId w:val="22"/>
        </w:numPr>
        <w:shd w:val="clear" w:color="auto" w:fill="FFFFFF"/>
        <w:spacing w:after="150"/>
        <w:ind w:firstLineChars="0"/>
        <w:rPr>
          <w:rFonts w:ascii="Tahoma" w:hAnsi="Tahoma" w:cs="Tahoma"/>
        </w:rPr>
      </w:pPr>
      <w:r w:rsidRPr="0037321A">
        <w:rPr>
          <w:rFonts w:ascii="Tahoma" w:hAnsi="Tahoma" w:cs="Tahoma"/>
        </w:rPr>
        <w:t xml:space="preserve">E-Step: assign </w:t>
      </w:r>
      <w:r w:rsidR="00F804EB" w:rsidRPr="0037321A">
        <w:rPr>
          <w:rFonts w:ascii="Tahoma" w:hAnsi="Tahoma" w:cs="Tahoma"/>
        </w:rPr>
        <w:t xml:space="preserve">each </w:t>
      </w:r>
      <w:r w:rsidRPr="0037321A">
        <w:rPr>
          <w:rFonts w:ascii="Tahoma" w:hAnsi="Tahoma" w:cs="Tahoma"/>
        </w:rPr>
        <w:t xml:space="preserve">point </w:t>
      </w:r>
      <m:oMath>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oMath>
      <w:r w:rsidR="00F804EB" w:rsidRPr="0037321A">
        <w:rPr>
          <w:rFonts w:ascii="Tahoma" w:hAnsi="Tahoma" w:cs="Tahoma"/>
          <w:color w:val="000000"/>
          <w:shd w:val="clear" w:color="auto" w:fill="FFFFFF"/>
        </w:rPr>
        <w:t xml:space="preserve"> </w:t>
      </w:r>
      <w:r w:rsidRPr="0037321A">
        <w:rPr>
          <w:rFonts w:ascii="Tahoma" w:hAnsi="Tahoma" w:cs="Tahoma"/>
        </w:rPr>
        <w:t>to the nearest cluster center</w:t>
      </w:r>
      <w:r w:rsidR="00F804EB" w:rsidRPr="0037321A">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oMath>
    </w:p>
    <w:p w14:paraId="20D14DA2" w14:textId="5A56A833" w:rsidR="005D3BFB" w:rsidRDefault="000C11D1" w:rsidP="005D3BFB">
      <w:pPr>
        <w:rPr>
          <w:rFonts w:ascii="Tahoma" w:hAnsi="Tahoma" w:cs="Tahoma"/>
        </w:rPr>
      </w:pPr>
      <m:oMathPara>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m:t>
          </m:r>
          <m:func>
            <m:funcPr>
              <m:ctrlPr>
                <w:rPr>
                  <w:rFonts w:ascii="Cambria Math" w:hAnsi="Cambria Math" w:cs="Tahoma"/>
                  <w:i/>
                </w:rPr>
              </m:ctrlPr>
            </m:funcPr>
            <m:fName>
              <m:r>
                <w:rPr>
                  <w:rFonts w:ascii="Cambria Math" w:hAnsi="Cambria Math" w:cs="Tahoma"/>
                </w:rPr>
                <m:t>arg</m:t>
              </m:r>
            </m:fName>
            <m:e>
              <m:func>
                <m:funcPr>
                  <m:ctrlPr>
                    <w:rPr>
                      <w:rFonts w:ascii="Cambria Math" w:hAnsi="Cambria Math" w:cs="Tahoma"/>
                      <w:i/>
                    </w:rPr>
                  </m:ctrlPr>
                </m:funcPr>
                <m:fName>
                  <m:sSub>
                    <m:sSubPr>
                      <m:ctrlPr>
                        <w:rPr>
                          <w:rFonts w:ascii="Cambria Math" w:hAnsi="Cambria Math" w:cs="Tahoma"/>
                          <w:i/>
                        </w:rPr>
                      </m:ctrlPr>
                    </m:sSubPr>
                    <m:e>
                      <m:r>
                        <w:rPr>
                          <w:rFonts w:ascii="Cambria Math" w:hAnsi="Cambria Math" w:cs="Tahoma"/>
                        </w:rPr>
                        <m:t>min</m:t>
                      </m:r>
                    </m:e>
                    <m:sub>
                      <m:r>
                        <w:rPr>
                          <w:rFonts w:ascii="Cambria Math" w:hAnsi="Cambria Math" w:cs="Tahoma"/>
                        </w:rPr>
                        <m:t>j</m:t>
                      </m:r>
                    </m:sub>
                  </m:sSub>
                </m:fName>
                <m:e>
                  <m:sSup>
                    <m:sSupPr>
                      <m:ctrlPr>
                        <w:rPr>
                          <w:rFonts w:ascii="Cambria Math" w:hAnsi="Cambria Math" w:cs="Tahoma"/>
                          <w:i/>
                        </w:rPr>
                      </m:ctrlPr>
                    </m:sSupPr>
                    <m:e>
                      <m:r>
                        <w:rPr>
                          <w:rFonts w:ascii="Cambria Math" w:hAnsi="Cambria Math" w:cs="Tahoma"/>
                        </w:rPr>
                        <m:t>||</m:t>
                      </m:r>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e>
                    <m:sup>
                      <m:r>
                        <w:rPr>
                          <w:rFonts w:ascii="Cambria Math" w:hAnsi="Cambria Math" w:cs="Tahoma"/>
                        </w:rPr>
                        <m:t>2</m:t>
                      </m:r>
                    </m:sup>
                  </m:sSup>
                </m:e>
              </m:func>
            </m:e>
          </m:func>
          <m:r>
            <w:rPr>
              <w:rFonts w:ascii="Cambria Math" w:hAnsi="Cambria Math" w:cs="Tahoma"/>
            </w:rPr>
            <m:t xml:space="preserve">          (7)</m:t>
          </m:r>
        </m:oMath>
      </m:oMathPara>
    </w:p>
    <w:p w14:paraId="79B21866" w14:textId="189C113A" w:rsidR="00E60EEB" w:rsidRPr="00096D20" w:rsidRDefault="00E60EEB" w:rsidP="00E60EEB">
      <w:pPr>
        <w:pStyle w:val="ListParagraph"/>
        <w:widowControl/>
        <w:shd w:val="clear" w:color="auto" w:fill="FFFFFF"/>
        <w:spacing w:after="150"/>
        <w:ind w:left="720" w:firstLineChars="0" w:firstLine="0"/>
        <w:jc w:val="left"/>
        <w:rPr>
          <w:rFonts w:ascii="Tahoma" w:hAnsi="Tahoma" w:cs="Tahoma"/>
        </w:rPr>
      </w:pPr>
    </w:p>
    <w:p w14:paraId="471B638F" w14:textId="7A636FE6" w:rsidR="00E60EEB" w:rsidRPr="0037321A" w:rsidRDefault="00E60EEB" w:rsidP="0037321A">
      <w:pPr>
        <w:pStyle w:val="ListParagraph"/>
        <w:numPr>
          <w:ilvl w:val="0"/>
          <w:numId w:val="22"/>
        </w:numPr>
        <w:ind w:firstLineChars="0"/>
        <w:rPr>
          <w:rFonts w:ascii="Tahoma" w:hAnsi="Tahoma" w:cs="Tahoma"/>
        </w:rPr>
      </w:pPr>
      <w:r w:rsidRPr="0037321A">
        <w:rPr>
          <w:rFonts w:ascii="Tahoma" w:hAnsi="Tahoma" w:cs="Tahoma"/>
        </w:rPr>
        <w:t xml:space="preserve">M-Step: </w:t>
      </w:r>
      <w:r w:rsidR="00F804EB" w:rsidRPr="0037321A">
        <w:rPr>
          <w:rFonts w:ascii="Tahoma" w:hAnsi="Tahoma" w:cs="Tahoma"/>
        </w:rPr>
        <w:t xml:space="preserve">for each cluster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j</m:t>
                </m:r>
              </m:e>
            </m:d>
          </m:sup>
        </m:sSup>
      </m:oMath>
      <w:r w:rsidR="00F804EB" w:rsidRPr="0037321A">
        <w:rPr>
          <w:rFonts w:ascii="Tahoma" w:hAnsi="Tahoma" w:cs="Tahoma"/>
        </w:rPr>
        <w:t xml:space="preserve">, </w:t>
      </w:r>
      <w:r w:rsidRPr="0037321A">
        <w:rPr>
          <w:rFonts w:ascii="Tahoma" w:hAnsi="Tahoma" w:cs="Tahoma"/>
        </w:rPr>
        <w:t xml:space="preserve">set the cluster centers to </w:t>
      </w:r>
      <w:r w:rsidR="00CD2B0B">
        <w:rPr>
          <w:rFonts w:ascii="Tahoma" w:hAnsi="Tahoma" w:cs="Tahoma"/>
        </w:rPr>
        <w:t xml:space="preserve">the </w:t>
      </w:r>
      <w:r w:rsidRPr="0037321A">
        <w:rPr>
          <w:rFonts w:ascii="Tahoma" w:hAnsi="Tahoma" w:cs="Tahoma"/>
        </w:rPr>
        <w:t xml:space="preserve">arithmetic mean of all the points </w:t>
      </w:r>
      <w:r w:rsidR="00CD2B0B">
        <w:rPr>
          <w:rFonts w:ascii="Tahoma" w:hAnsi="Tahoma" w:cs="Tahoma"/>
        </w:rPr>
        <w:t>in</w:t>
      </w:r>
      <w:r w:rsidRPr="0037321A">
        <w:rPr>
          <w:rFonts w:ascii="Tahoma" w:hAnsi="Tahoma" w:cs="Tahoma"/>
        </w:rPr>
        <w:t xml:space="preserve"> the cluster.</w:t>
      </w:r>
    </w:p>
    <w:p w14:paraId="497F9D25" w14:textId="78BD8913" w:rsidR="005D3BFB" w:rsidRDefault="000C11D1" w:rsidP="005D3BFB">
      <w:pPr>
        <w:rPr>
          <w:rFonts w:ascii="Tahoma" w:hAnsi="Tahoma" w:cs="Tahoma"/>
        </w:rPr>
      </w:pPr>
      <m:oMathPara>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f>
            <m:fPr>
              <m:ctrlPr>
                <w:rPr>
                  <w:rFonts w:ascii="Cambria Math" w:hAnsi="Cambria Math" w:cs="Tahoma"/>
                  <w:i/>
                </w:rPr>
              </m:ctrlPr>
            </m:fPr>
            <m:num>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sSup>
                <m:sSupPr>
                  <m:ctrlPr>
                    <w:rPr>
                      <w:rFonts w:ascii="Cambria Math" w:hAnsi="Cambria Math"/>
                      <w:i/>
                      <w:color w:val="000000"/>
                      <w:shd w:val="clear" w:color="auto" w:fill="FFFFFF"/>
                    </w:rPr>
                  </m:ctrlPr>
                </m:sSupPr>
                <m:e>
                  <m:r>
                    <w:rPr>
                      <w:rFonts w:ascii="Cambria Math" w:hAnsi="Cambria Math"/>
                      <w:color w:val="000000"/>
                      <w:shd w:val="clear" w:color="auto" w:fill="FFFFFF"/>
                    </w:rPr>
                    <m:t>x</m:t>
                  </m:r>
                </m:e>
                <m:sup>
                  <m:d>
                    <m:dPr>
                      <m:ctrlPr>
                        <w:rPr>
                          <w:rFonts w:ascii="Cambria Math" w:hAnsi="Cambria Math"/>
                          <w:i/>
                          <w:color w:val="000000"/>
                          <w:shd w:val="clear" w:color="auto" w:fill="FFFFFF"/>
                        </w:rPr>
                      </m:ctrlPr>
                    </m:dPr>
                    <m:e>
                      <m:r>
                        <w:rPr>
                          <w:rFonts w:ascii="Cambria Math" w:hAnsi="Cambria Math"/>
                          <w:color w:val="000000"/>
                          <w:shd w:val="clear" w:color="auto" w:fill="FFFFFF"/>
                        </w:rPr>
                        <m:t>i</m:t>
                      </m:r>
                    </m:e>
                  </m:d>
                </m:sup>
              </m:sSup>
            </m:num>
            <m:den>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den>
          </m:f>
          <m:r>
            <w:rPr>
              <w:rFonts w:ascii="Cambria Math" w:hAnsi="Cambria Math" w:cs="Tahoma"/>
            </w:rPr>
            <m:t xml:space="preserve">          (8)</m:t>
          </m:r>
        </m:oMath>
      </m:oMathPara>
    </w:p>
    <w:p w14:paraId="24E10366" w14:textId="3FBC6E81" w:rsidR="00096D20" w:rsidRPr="00096D20" w:rsidRDefault="00096D20" w:rsidP="00096D20">
      <w:pPr>
        <w:pStyle w:val="ListParagraph"/>
        <w:widowControl/>
        <w:shd w:val="clear" w:color="auto" w:fill="FFFFFF"/>
        <w:spacing w:after="150"/>
        <w:ind w:left="720" w:firstLineChars="0" w:firstLine="0"/>
        <w:jc w:val="left"/>
        <w:rPr>
          <w:rFonts w:ascii="Tahoma" w:hAnsi="Tahoma" w:cs="Tahoma"/>
        </w:rPr>
      </w:pPr>
    </w:p>
    <w:p w14:paraId="58FB0407" w14:textId="631C907C" w:rsidR="00096D20" w:rsidRPr="0081590A" w:rsidRDefault="00096D20" w:rsidP="0081590A">
      <w:pPr>
        <w:pStyle w:val="Heading4"/>
        <w:numPr>
          <w:ilvl w:val="2"/>
          <w:numId w:val="1"/>
        </w:numPr>
        <w:rPr>
          <w:rFonts w:ascii="Tahoma" w:hAnsi="Tahoma" w:cs="Tahoma"/>
          <w:b w:val="0"/>
          <w:bCs w:val="0"/>
        </w:rPr>
      </w:pPr>
      <w:bookmarkStart w:id="40" w:name="_Toc80656374"/>
      <w:r>
        <w:rPr>
          <w:rFonts w:ascii="Tahoma" w:hAnsi="Tahoma" w:cs="Tahoma"/>
          <w:b w:val="0"/>
          <w:bCs w:val="0"/>
        </w:rPr>
        <w:t>Selection for K</w:t>
      </w:r>
      <w:bookmarkEnd w:id="40"/>
    </w:p>
    <w:p w14:paraId="1D3C1436" w14:textId="1B1D1592" w:rsidR="00096D20" w:rsidRPr="00746A48" w:rsidRDefault="00096D20" w:rsidP="00DA1805">
      <w:pPr>
        <w:pStyle w:val="Heading5"/>
        <w:numPr>
          <w:ilvl w:val="0"/>
          <w:numId w:val="24"/>
        </w:numPr>
      </w:pPr>
      <w:r w:rsidRPr="00096D20">
        <w:t>Elbow method</w:t>
      </w:r>
    </w:p>
    <w:p w14:paraId="14233AB0" w14:textId="5E066A33" w:rsidR="000B1596" w:rsidRDefault="00CD2B0B" w:rsidP="00CD2B0B">
      <w:pPr>
        <w:widowControl/>
        <w:shd w:val="clear" w:color="auto" w:fill="FFFFFF"/>
        <w:spacing w:after="150"/>
        <w:rPr>
          <w:rFonts w:ascii="Tahoma" w:hAnsi="Tahoma" w:cs="Tahoma"/>
        </w:rPr>
      </w:pPr>
      <w:r>
        <w:rPr>
          <w:rFonts w:ascii="Tahoma" w:hAnsi="Tahoma" w:cs="Tahoma"/>
        </w:rPr>
        <w:t xml:space="preserve">The </w:t>
      </w:r>
      <w:r w:rsidR="009B0151" w:rsidRPr="00096D20">
        <w:rPr>
          <w:rFonts w:ascii="Tahoma" w:hAnsi="Tahoma" w:cs="Tahoma"/>
        </w:rPr>
        <w:t xml:space="preserve">Elbow method is </w:t>
      </w:r>
      <w:r w:rsidR="00096D20" w:rsidRPr="00096D20">
        <w:rPr>
          <w:rFonts w:ascii="Tahoma" w:hAnsi="Tahoma" w:cs="Tahoma"/>
        </w:rPr>
        <w:t>commonly</w:t>
      </w:r>
      <w:r w:rsidR="009B0151" w:rsidRPr="00096D20">
        <w:rPr>
          <w:rFonts w:ascii="Tahoma" w:hAnsi="Tahoma" w:cs="Tahoma"/>
        </w:rPr>
        <w:t xml:space="preserve"> </w:t>
      </w:r>
      <w:r>
        <w:rPr>
          <w:rFonts w:ascii="Tahoma" w:hAnsi="Tahoma" w:cs="Tahoma"/>
        </w:rPr>
        <w:t>utilized</w:t>
      </w:r>
      <w:r w:rsidR="009B0151" w:rsidRPr="00096D20">
        <w:rPr>
          <w:rFonts w:ascii="Tahoma" w:hAnsi="Tahoma" w:cs="Tahoma"/>
        </w:rPr>
        <w:t xml:space="preserve"> </w:t>
      </w:r>
      <w:r w:rsidRPr="00CD2B0B">
        <w:rPr>
          <w:rFonts w:ascii="Tahoma" w:hAnsi="Tahoma" w:cs="Tahoma"/>
        </w:rPr>
        <w:t xml:space="preserve">in </w:t>
      </w:r>
      <w:r>
        <w:rPr>
          <w:rFonts w:ascii="Tahoma" w:hAnsi="Tahoma" w:cs="Tahoma"/>
        </w:rPr>
        <w:t xml:space="preserve">the </w:t>
      </w:r>
      <w:r w:rsidRPr="00CD2B0B">
        <w:rPr>
          <w:rFonts w:ascii="Tahoma" w:hAnsi="Tahoma" w:cs="Tahoma"/>
        </w:rPr>
        <w:t xml:space="preserve">K-means algorithm </w:t>
      </w:r>
      <w:r w:rsidR="009B0151" w:rsidRPr="00096D20">
        <w:rPr>
          <w:rFonts w:ascii="Tahoma" w:hAnsi="Tahoma" w:cs="Tahoma"/>
        </w:rPr>
        <w:t>to </w:t>
      </w:r>
      <w:r>
        <w:rPr>
          <w:rFonts w:ascii="Tahoma" w:hAnsi="Tahoma" w:cs="Tahoma"/>
        </w:rPr>
        <w:t>find</w:t>
      </w:r>
      <w:r w:rsidR="009B0151" w:rsidRPr="00096D20">
        <w:rPr>
          <w:rFonts w:ascii="Tahoma" w:hAnsi="Tahoma" w:cs="Tahoma"/>
        </w:rPr>
        <w:t xml:space="preserve"> the optimal number of clusters </w:t>
      </w:r>
      <w:r>
        <w:rPr>
          <w:rFonts w:ascii="Tahoma" w:hAnsi="Tahoma" w:cs="Tahoma"/>
        </w:rPr>
        <w:t>through</w:t>
      </w:r>
      <w:r w:rsidR="009B0151" w:rsidRPr="00096D20">
        <w:rPr>
          <w:rFonts w:ascii="Tahoma" w:hAnsi="Tahoma" w:cs="Tahoma"/>
        </w:rPr>
        <w:t xml:space="preserve"> fitting the model with a range of values for </w:t>
      </w:r>
      <w:r>
        <w:rPr>
          <w:rFonts w:ascii="Tahoma" w:hAnsi="Tahoma" w:cs="Tahoma"/>
        </w:rPr>
        <w:t>k</w:t>
      </w:r>
      <w:r w:rsidR="009B0151" w:rsidRPr="00096D20">
        <w:rPr>
          <w:rFonts w:ascii="Tahoma" w:hAnsi="Tahoma" w:cs="Tahoma"/>
        </w:rPr>
        <w:t xml:space="preserve">. </w:t>
      </w:r>
      <w:r w:rsidR="00096D20" w:rsidRPr="00EC15DC">
        <w:rPr>
          <w:rFonts w:ascii="Tahoma" w:hAnsi="Tahoma" w:cs="Tahoma"/>
        </w:rPr>
        <w:t xml:space="preserve">It </w:t>
      </w:r>
      <w:r w:rsidR="00EC15DC" w:rsidRPr="00EC15DC">
        <w:rPr>
          <w:rFonts w:ascii="Tahoma" w:hAnsi="Tahoma" w:cs="Tahoma"/>
        </w:rPr>
        <w:t xml:space="preserve">requires </w:t>
      </w:r>
      <w:r>
        <w:rPr>
          <w:rFonts w:ascii="Tahoma" w:hAnsi="Tahoma" w:cs="Tahoma"/>
        </w:rPr>
        <w:t xml:space="preserve">us </w:t>
      </w:r>
      <w:r w:rsidR="00EC15DC" w:rsidRPr="00EC15DC">
        <w:rPr>
          <w:rFonts w:ascii="Tahoma" w:hAnsi="Tahoma" w:cs="Tahoma"/>
        </w:rPr>
        <w:t>to plot</w:t>
      </w:r>
      <w:r w:rsidR="009B0151" w:rsidRPr="00EC15DC">
        <w:rPr>
          <w:rFonts w:ascii="Tahoma" w:hAnsi="Tahoma" w:cs="Tahoma"/>
        </w:rPr>
        <w:t xml:space="preserve"> a line </w:t>
      </w:r>
      <w:r w:rsidR="00EC15DC" w:rsidRPr="00EC15DC">
        <w:rPr>
          <w:rFonts w:ascii="Tahoma" w:hAnsi="Tahoma" w:cs="Tahoma"/>
        </w:rPr>
        <w:t>chart</w:t>
      </w:r>
      <w:r w:rsidR="009B0151" w:rsidRPr="00EC15DC">
        <w:rPr>
          <w:rFonts w:ascii="Tahoma" w:hAnsi="Tahoma" w:cs="Tahoma"/>
        </w:rPr>
        <w:t xml:space="preserve"> between SSE </w:t>
      </w:r>
      <w:r w:rsidR="00EC15DC" w:rsidRPr="00EC15DC">
        <w:rPr>
          <w:rFonts w:ascii="Tahoma" w:hAnsi="Tahoma" w:cs="Tahoma"/>
        </w:rPr>
        <w:t xml:space="preserve">and </w:t>
      </w:r>
      <w:r w:rsidR="009B0151" w:rsidRPr="00EC15DC">
        <w:rPr>
          <w:rFonts w:ascii="Tahoma" w:hAnsi="Tahoma" w:cs="Tahoma"/>
        </w:rPr>
        <w:t>clusters</w:t>
      </w:r>
      <w:r>
        <w:rPr>
          <w:rFonts w:ascii="Tahoma" w:hAnsi="Tahoma" w:cs="Tahoma"/>
        </w:rPr>
        <w:t>’ numbers</w:t>
      </w:r>
      <w:r w:rsidR="00EC15DC" w:rsidRPr="00EC15DC">
        <w:rPr>
          <w:rFonts w:ascii="Tahoma" w:hAnsi="Tahoma" w:cs="Tahoma"/>
        </w:rPr>
        <w:t>. Based on the plot, we need to</w:t>
      </w:r>
      <w:r w:rsidR="009B0151" w:rsidRPr="00EC15DC">
        <w:rPr>
          <w:rFonts w:ascii="Tahoma" w:hAnsi="Tahoma" w:cs="Tahoma"/>
        </w:rPr>
        <w:t xml:space="preserve"> find the</w:t>
      </w:r>
      <w:r w:rsidR="00EC15DC" w:rsidRPr="00EC15DC">
        <w:rPr>
          <w:rFonts w:ascii="Tahoma" w:hAnsi="Tahoma" w:cs="Tahoma"/>
        </w:rPr>
        <w:t xml:space="preserve"> “elbow point”</w:t>
      </w:r>
      <w:r w:rsidR="00EC15DC">
        <w:rPr>
          <w:rFonts w:ascii="Tahoma" w:hAnsi="Tahoma" w:cs="Tahoma"/>
        </w:rPr>
        <w:t xml:space="preserve"> that</w:t>
      </w:r>
      <w:r w:rsidR="009B0151" w:rsidRPr="00EC15DC">
        <w:rPr>
          <w:rFonts w:ascii="Tahoma" w:hAnsi="Tahoma" w:cs="Tahoma"/>
        </w:rPr>
        <w:t xml:space="preserve"> after which the SSE starts </w:t>
      </w:r>
      <w:r w:rsidR="00EC15DC">
        <w:rPr>
          <w:rFonts w:ascii="Tahoma" w:hAnsi="Tahoma" w:cs="Tahoma"/>
        </w:rPr>
        <w:t xml:space="preserve">to </w:t>
      </w:r>
      <w:r w:rsidR="009B0151" w:rsidRPr="00EC15DC">
        <w:rPr>
          <w:rFonts w:ascii="Tahoma" w:hAnsi="Tahoma" w:cs="Tahoma"/>
        </w:rPr>
        <w:t>decreas</w:t>
      </w:r>
      <w:r w:rsidR="00EC15DC">
        <w:rPr>
          <w:rFonts w:ascii="Tahoma" w:hAnsi="Tahoma" w:cs="Tahoma"/>
        </w:rPr>
        <w:t>e</w:t>
      </w:r>
      <w:r w:rsidR="009B0151" w:rsidRPr="00EC15DC">
        <w:rPr>
          <w:rFonts w:ascii="Tahoma" w:hAnsi="Tahoma" w:cs="Tahoma"/>
        </w:rPr>
        <w:t xml:space="preserve"> </w:t>
      </w:r>
      <w:r>
        <w:rPr>
          <w:rFonts w:ascii="Tahoma" w:hAnsi="Tahoma" w:cs="Tahoma"/>
        </w:rPr>
        <w:t>linearly</w:t>
      </w:r>
      <w:r w:rsidR="009B0151" w:rsidRPr="00EC15DC">
        <w:rPr>
          <w:rFonts w:ascii="Tahoma" w:hAnsi="Tahoma" w:cs="Tahoma"/>
        </w:rPr>
        <w:t>. </w:t>
      </w:r>
    </w:p>
    <w:p w14:paraId="5D6CFBBD" w14:textId="22E3EAB7" w:rsidR="000B1596" w:rsidRPr="000B1596" w:rsidRDefault="00F804EB" w:rsidP="00CD2B0B">
      <w:pPr>
        <w:widowControl/>
        <w:shd w:val="clear" w:color="auto" w:fill="FFFFFF"/>
        <w:spacing w:after="150"/>
        <w:rPr>
          <w:rFonts w:ascii="Tahoma" w:hAnsi="Tahoma" w:cs="Tahoma"/>
        </w:rPr>
      </w:pPr>
      <w:r w:rsidRPr="00B01736">
        <w:rPr>
          <w:rFonts w:ascii="Tahoma" w:hAnsi="Tahoma" w:cs="Tahoma" w:hint="eastAsia"/>
        </w:rPr>
        <w:t>SSE</w:t>
      </w:r>
      <w:r w:rsidR="000B1596" w:rsidRPr="000B1596">
        <w:rPr>
          <w:rFonts w:ascii="Tahoma" w:hAnsi="Tahoma" w:cs="Tahoma"/>
        </w:rPr>
        <w:t xml:space="preserve"> </w:t>
      </w:r>
      <w:r w:rsidR="000B1596" w:rsidRPr="000B1596">
        <w:rPr>
          <w:rFonts w:ascii="Tahoma" w:hAnsi="Tahoma" w:cs="Tahoma" w:hint="eastAsia"/>
        </w:rPr>
        <w:t>i</w:t>
      </w:r>
      <w:r w:rsidR="000B1596" w:rsidRPr="000B1596">
        <w:rPr>
          <w:rFonts w:ascii="Tahoma" w:hAnsi="Tahoma" w:cs="Tahoma"/>
        </w:rPr>
        <w:t>s the sum of squares of distance errors between the points in the cluster and the central point</w:t>
      </w:r>
      <w:r w:rsidR="000B1596">
        <w:rPr>
          <w:rFonts w:ascii="Tahoma" w:hAnsi="Tahoma" w:cs="Tahoma" w:hint="eastAsia"/>
        </w:rPr>
        <w:t>,</w:t>
      </w:r>
      <w:r w:rsidR="000B1596">
        <w:rPr>
          <w:rFonts w:ascii="Tahoma" w:hAnsi="Tahoma" w:cs="Tahoma"/>
        </w:rPr>
        <w:t xml:space="preserve"> </w:t>
      </w:r>
      <w:r w:rsidR="000B1596" w:rsidRPr="000B1596">
        <w:rPr>
          <w:rFonts w:ascii="Tahoma" w:hAnsi="Tahoma" w:cs="Tahoma"/>
        </w:rPr>
        <w:t>The smaller the SSE, the better the cluster</w:t>
      </w:r>
      <w:r w:rsidR="00CD2B0B">
        <w:rPr>
          <w:rFonts w:ascii="Tahoma" w:hAnsi="Tahoma" w:cs="Tahoma"/>
        </w:rPr>
        <w:t>ing</w:t>
      </w:r>
      <w:r w:rsidR="000B1596" w:rsidRPr="000B1596">
        <w:rPr>
          <w:rFonts w:ascii="Tahoma" w:hAnsi="Tahoma" w:cs="Tahoma"/>
        </w:rPr>
        <w:t xml:space="preserve"> result</w:t>
      </w:r>
      <w:r w:rsidR="00CD2B0B">
        <w:rPr>
          <w:rFonts w:ascii="Tahoma" w:hAnsi="Tahoma" w:cs="Tahoma" w:hint="eastAsia"/>
        </w:rPr>
        <w:t>.</w:t>
      </w:r>
    </w:p>
    <w:p w14:paraId="1A40939E" w14:textId="09C0F7A2" w:rsidR="005D3BFB" w:rsidRDefault="000B1596" w:rsidP="005D3BFB">
      <w:pPr>
        <w:rPr>
          <w:rFonts w:ascii="Tahoma" w:hAnsi="Tahoma" w:cs="Tahoma"/>
        </w:rPr>
      </w:pPr>
      <m:oMathPara>
        <m:oMath>
          <m:r>
            <w:rPr>
              <w:rFonts w:ascii="Cambria Math" w:hAnsi="Cambria Math" w:cs="Tahoma"/>
            </w:rPr>
            <m:t>SSE</m:t>
          </m:r>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k</m:t>
              </m:r>
            </m:sup>
            <m:e>
              <m:nary>
                <m:naryPr>
                  <m:chr m:val="∑"/>
                  <m:limLoc m:val="undOvr"/>
                  <m:grow m:val="1"/>
                  <m:supHide m:val="1"/>
                  <m:ctrlPr>
                    <w:rPr>
                      <w:rFonts w:ascii="Cambria Math" w:hAnsi="Cambria Math" w:cs="Tahoma"/>
                    </w:rPr>
                  </m:ctrlPr>
                </m:naryPr>
                <m:sub>
                  <m:r>
                    <w:rPr>
                      <w:rFonts w:ascii="Cambria Math" w:hAnsi="Cambria Math" w:cs="Tahoma"/>
                    </w:rPr>
                    <m:t>j</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C</m:t>
                      </m:r>
                    </m:e>
                    <m:sub>
                      <m:r>
                        <w:rPr>
                          <w:rFonts w:ascii="Cambria Math" w:hAnsi="Cambria Math" w:cs="Tahoma"/>
                        </w:rPr>
                        <m:t>k</m:t>
                      </m:r>
                    </m:sub>
                  </m:sSub>
                </m:sub>
                <m:sup/>
                <m:e>
                  <m:sSup>
                    <m:sSupPr>
                      <m:ctrlPr>
                        <w:rPr>
                          <w:rFonts w:ascii="Cambria Math" w:hAnsi="Cambria Math" w:cs="Tahoma"/>
                        </w:rPr>
                      </m:ctrlPr>
                    </m:sSupPr>
                    <m:e>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i</m:t>
                                  </m:r>
                                </m:e>
                              </m:d>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μ</m:t>
                              </m:r>
                            </m:e>
                            <m:sub>
                              <m:r>
                                <w:rPr>
                                  <w:rFonts w:ascii="Cambria Math" w:hAnsi="Cambria Math" w:cs="Tahoma"/>
                                </w:rPr>
                                <m:t>j</m:t>
                              </m:r>
                            </m:sub>
                          </m:sSub>
                        </m:e>
                      </m:d>
                    </m:e>
                    <m:sup>
                      <m:r>
                        <m:rPr>
                          <m:sty m:val="p"/>
                        </m:rPr>
                        <w:rPr>
                          <w:rFonts w:ascii="Cambria Math" w:hAnsi="Cambria Math" w:cs="Tahoma"/>
                        </w:rPr>
                        <m:t>2</m:t>
                      </m:r>
                    </m:sup>
                  </m:sSup>
                </m:e>
              </m:nary>
            </m:e>
          </m:nary>
          <m:r>
            <w:rPr>
              <w:rFonts w:ascii="Cambria Math" w:hAnsi="Cambria Math" w:cs="Tahoma"/>
            </w:rPr>
            <m:t xml:space="preserve">          (9)</m:t>
          </m:r>
        </m:oMath>
      </m:oMathPara>
    </w:p>
    <w:p w14:paraId="66AAFDFC" w14:textId="3A6BD5A9" w:rsidR="00F804EB" w:rsidRPr="000B1596" w:rsidRDefault="00B01736" w:rsidP="000B1596">
      <w:pPr>
        <w:widowControl/>
        <w:shd w:val="clear" w:color="auto" w:fill="FFFFFF"/>
        <w:spacing w:after="150"/>
        <w:jc w:val="left"/>
        <w:rPr>
          <w:rFonts w:ascii="Tahoma" w:hAnsi="Tahoma" w:cs="Tahoma"/>
        </w:rPr>
      </w:pPr>
      <w:r>
        <w:rPr>
          <w:rFonts w:ascii="Tahoma" w:hAnsi="Tahoma" w:cs="Tahoma"/>
        </w:rPr>
        <w:br/>
      </w:r>
    </w:p>
    <w:p w14:paraId="49F5F7A5" w14:textId="09843F7C" w:rsidR="000F0F73" w:rsidRPr="000B1596" w:rsidRDefault="00F804EB" w:rsidP="00DA1805">
      <w:pPr>
        <w:pStyle w:val="Heading5"/>
        <w:numPr>
          <w:ilvl w:val="0"/>
          <w:numId w:val="24"/>
        </w:numPr>
      </w:pPr>
      <w:r w:rsidRPr="000B1596">
        <w:rPr>
          <w:rFonts w:hint="eastAsia"/>
        </w:rPr>
        <w:lastRenderedPageBreak/>
        <w:t>Silhouette Coefficient</w:t>
      </w:r>
    </w:p>
    <w:p w14:paraId="2B3DEAE4" w14:textId="3724FDA2" w:rsidR="003D0440" w:rsidRPr="003C3377" w:rsidRDefault="000B1596" w:rsidP="00CD2B0B">
      <w:pPr>
        <w:widowControl/>
        <w:shd w:val="clear" w:color="auto" w:fill="FFFFFF"/>
        <w:spacing w:after="100" w:afterAutospacing="1"/>
        <w:rPr>
          <w:rFonts w:ascii="Tahoma" w:hAnsi="Tahoma" w:cs="Tahoma"/>
        </w:rPr>
      </w:pPr>
      <w:r>
        <w:rPr>
          <w:rFonts w:ascii="Tahoma" w:hAnsi="Tahoma" w:cs="Tahoma"/>
        </w:rPr>
        <w:t xml:space="preserve">It </w:t>
      </w:r>
      <w:r w:rsidR="003C3377">
        <w:rPr>
          <w:rFonts w:ascii="Tahoma" w:hAnsi="Tahoma" w:cs="Tahoma"/>
        </w:rPr>
        <w:t xml:space="preserve">is used to </w:t>
      </w:r>
      <w:r w:rsidR="003D0440" w:rsidRPr="003D0440">
        <w:rPr>
          <w:rFonts w:ascii="Tahoma" w:hAnsi="Tahoma" w:cs="Tahoma"/>
        </w:rPr>
        <w:t>assess the quality of K-Means clusters fit on the data.</w:t>
      </w:r>
      <w:r w:rsidR="003C3377" w:rsidRPr="003C3377">
        <w:rPr>
          <w:rFonts w:ascii="Tahoma" w:hAnsi="Tahoma" w:cs="Tahoma"/>
        </w:rPr>
        <w:t xml:space="preserve"> </w:t>
      </w:r>
      <w:r w:rsidR="003C3377" w:rsidRPr="003D0440">
        <w:rPr>
          <w:rFonts w:ascii="Tahoma" w:hAnsi="Tahoma" w:cs="Tahoma"/>
        </w:rPr>
        <w:t>This measure has a range of [-1, 1].</w:t>
      </w:r>
      <w:r w:rsidR="003C3377">
        <w:rPr>
          <w:rFonts w:ascii="Tahoma" w:hAnsi="Tahoma" w:cs="Tahoma"/>
        </w:rPr>
        <w:t xml:space="preserve"> </w:t>
      </w:r>
      <w:r w:rsidR="00517179">
        <w:rPr>
          <w:rFonts w:ascii="Tahoma" w:hAnsi="Tahoma" w:cs="Tahoma"/>
        </w:rPr>
        <w:t xml:space="preserve">A value that is close to </w:t>
      </w:r>
      <w:r w:rsidR="003C3377" w:rsidRPr="003D0440">
        <w:rPr>
          <w:rFonts w:ascii="Tahoma" w:hAnsi="Tahoma" w:cs="Tahoma"/>
        </w:rPr>
        <w:t xml:space="preserve">1 </w:t>
      </w:r>
      <w:r w:rsidR="00517179">
        <w:rPr>
          <w:rFonts w:ascii="Tahoma" w:hAnsi="Tahoma" w:cs="Tahoma"/>
        </w:rPr>
        <w:t xml:space="preserve">is what we want, it </w:t>
      </w:r>
      <w:r w:rsidR="003C3377" w:rsidRPr="003D0440">
        <w:rPr>
          <w:rFonts w:ascii="Tahoma" w:hAnsi="Tahoma" w:cs="Tahoma"/>
        </w:rPr>
        <w:t>indicate</w:t>
      </w:r>
      <w:r w:rsidR="00517179">
        <w:rPr>
          <w:rFonts w:ascii="Tahoma" w:hAnsi="Tahoma" w:cs="Tahoma"/>
        </w:rPr>
        <w:t>s</w:t>
      </w:r>
      <w:r w:rsidR="003C3377" w:rsidRPr="003D0440">
        <w:rPr>
          <w:rFonts w:ascii="Tahoma" w:hAnsi="Tahoma" w:cs="Tahoma"/>
        </w:rPr>
        <w:t xml:space="preserve"> that the sample is far away from the neighboring clusters. 0</w:t>
      </w:r>
      <w:r w:rsidR="003C3377" w:rsidRPr="003C3377">
        <w:rPr>
          <w:rFonts w:ascii="Tahoma" w:hAnsi="Tahoma" w:cs="Tahoma"/>
        </w:rPr>
        <w:t xml:space="preserve"> mean</w:t>
      </w:r>
      <w:r w:rsidR="003C3377" w:rsidRPr="003D0440">
        <w:rPr>
          <w:rFonts w:ascii="Tahoma" w:hAnsi="Tahoma" w:cs="Tahoma"/>
        </w:rPr>
        <w:t xml:space="preserve">s that the sample is on the decision boundary between two neighboring clusters and </w:t>
      </w:r>
      <w:r w:rsidR="003C3377" w:rsidRPr="003C3377">
        <w:rPr>
          <w:rFonts w:ascii="Tahoma" w:hAnsi="Tahoma" w:cs="Tahoma"/>
        </w:rPr>
        <w:t xml:space="preserve">a </w:t>
      </w:r>
      <w:r w:rsidR="003C3377" w:rsidRPr="003D0440">
        <w:rPr>
          <w:rFonts w:ascii="Tahoma" w:hAnsi="Tahoma" w:cs="Tahoma"/>
        </w:rPr>
        <w:t>negative value indicate</w:t>
      </w:r>
      <w:r w:rsidR="003C3377" w:rsidRPr="003C3377">
        <w:rPr>
          <w:rFonts w:ascii="Tahoma" w:hAnsi="Tahoma" w:cs="Tahoma"/>
        </w:rPr>
        <w:t>s</w:t>
      </w:r>
      <w:r w:rsidR="003C3377" w:rsidRPr="003D0440">
        <w:rPr>
          <w:rFonts w:ascii="Tahoma" w:hAnsi="Tahoma" w:cs="Tahoma"/>
        </w:rPr>
        <w:t xml:space="preserve"> that </w:t>
      </w:r>
      <w:r w:rsidR="003C3377" w:rsidRPr="003C3377">
        <w:rPr>
          <w:rFonts w:ascii="Tahoma" w:hAnsi="Tahoma" w:cs="Tahoma"/>
        </w:rPr>
        <w:t>the</w:t>
      </w:r>
      <w:r w:rsidR="003C3377" w:rsidRPr="003D0440">
        <w:rPr>
          <w:rFonts w:ascii="Tahoma" w:hAnsi="Tahoma" w:cs="Tahoma"/>
        </w:rPr>
        <w:t xml:space="preserve"> sample might have been assigned to the wrong cluster.</w:t>
      </w:r>
      <w:r w:rsidR="003C3377">
        <w:rPr>
          <w:rFonts w:ascii="Tahoma" w:hAnsi="Tahoma" w:cs="Tahoma"/>
        </w:rPr>
        <w:t xml:space="preserve"> It</w:t>
      </w:r>
      <w:r w:rsidR="00517179">
        <w:rPr>
          <w:rFonts w:ascii="Tahoma" w:hAnsi="Tahoma" w:cs="Tahoma"/>
        </w:rPr>
        <w:t>s calculation need</w:t>
      </w:r>
      <w:r w:rsidR="00CD2B0B">
        <w:rPr>
          <w:rFonts w:ascii="Tahoma" w:hAnsi="Tahoma" w:cs="Tahoma"/>
        </w:rPr>
        <w:t>s</w:t>
      </w:r>
      <w:r w:rsidR="00517179">
        <w:rPr>
          <w:rFonts w:ascii="Tahoma" w:hAnsi="Tahoma" w:cs="Tahoma"/>
        </w:rPr>
        <w:t xml:space="preserve"> two values:</w:t>
      </w:r>
    </w:p>
    <w:p w14:paraId="70E4CB8F" w14:textId="6326E092" w:rsidR="003C3377" w:rsidRPr="00F804EB" w:rsidRDefault="003C3377" w:rsidP="00CD2B0B">
      <w:pPr>
        <w:widowControl/>
        <w:numPr>
          <w:ilvl w:val="0"/>
          <w:numId w:val="8"/>
        </w:numPr>
        <w:shd w:val="clear" w:color="auto" w:fill="FFFFFF"/>
        <w:spacing w:before="100" w:beforeAutospacing="1" w:after="100" w:afterAutospacing="1"/>
        <w:rPr>
          <w:rFonts w:ascii="Tahoma" w:hAnsi="Tahoma" w:cs="Tahoma"/>
        </w:rPr>
      </w:pPr>
      <m:oMath>
        <m:r>
          <w:rPr>
            <w:rFonts w:ascii="Cambria Math" w:hAnsi="Cambria Math" w:cs="Tahoma"/>
          </w:rPr>
          <m:t>a</m:t>
        </m:r>
        <m:d>
          <m:dPr>
            <m:ctrlPr>
              <w:rPr>
                <w:rFonts w:ascii="Cambria Math" w:hAnsi="Cambria Math" w:cs="Tahoma"/>
                <w:i/>
              </w:rPr>
            </m:ctrlPr>
          </m:dPr>
          <m:e>
            <m:r>
              <w:rPr>
                <w:rFonts w:ascii="Cambria Math" w:hAnsi="Cambria Math" w:cs="Tahoma"/>
              </w:rPr>
              <m:t>ⅈ</m:t>
            </m:r>
          </m:e>
        </m:d>
      </m:oMath>
      <w:r w:rsidR="00517179">
        <w:rPr>
          <w:rFonts w:ascii="Tahoma" w:hAnsi="Tahoma" w:cs="Tahoma"/>
        </w:rPr>
        <w:t>: The m</w:t>
      </w:r>
      <w:proofErr w:type="spellStart"/>
      <w:r w:rsidR="00517179" w:rsidRPr="00517179">
        <w:rPr>
          <w:rFonts w:ascii="Tahoma" w:hAnsi="Tahoma" w:cs="Tahoma"/>
        </w:rPr>
        <w:t>ean</w:t>
      </w:r>
      <w:proofErr w:type="spellEnd"/>
      <w:r w:rsidR="00517179" w:rsidRPr="00517179">
        <w:rPr>
          <w:rFonts w:ascii="Tahoma" w:hAnsi="Tahoma" w:cs="Tahoma"/>
        </w:rPr>
        <w:t xml:space="preserve"> distance between the observation </w:t>
      </w:r>
      <m:oMath>
        <m:sSup>
          <m:sSupPr>
            <m:ctrlPr>
              <w:rPr>
                <w:rFonts w:ascii="Cambria Math" w:hAnsi="Cambria Math" w:cs="Tahoma"/>
              </w:rPr>
            </m:ctrlPr>
          </m:sSupPr>
          <m:e>
            <m:r>
              <m:rPr>
                <m:sty m:val="bi"/>
              </m:rPr>
              <w:rPr>
                <w:rFonts w:ascii="Cambria Math" w:hAnsi="Cambria Math" w:cs="Tahoma"/>
              </w:rPr>
              <m:t>x</m:t>
            </m:r>
          </m:e>
          <m:sup>
            <m:d>
              <m:dPr>
                <m:ctrlPr>
                  <w:rPr>
                    <w:rFonts w:ascii="Cambria Math" w:hAnsi="Cambria Math" w:cs="Tahoma"/>
                  </w:rPr>
                </m:ctrlPr>
              </m:dPr>
              <m:e>
                <m:r>
                  <m:rPr>
                    <m:sty m:val="bi"/>
                  </m:rPr>
                  <w:rPr>
                    <w:rFonts w:ascii="Cambria Math" w:hAnsi="Cambria Math" w:cs="Tahoma"/>
                  </w:rPr>
                  <m:t>i</m:t>
                </m:r>
              </m:e>
            </m:d>
          </m:sup>
        </m:sSup>
      </m:oMath>
      <w:r w:rsidR="00517179">
        <w:rPr>
          <w:rFonts w:ascii="Tahoma" w:hAnsi="Tahoma" w:cs="Tahoma" w:hint="eastAsia"/>
        </w:rPr>
        <w:t xml:space="preserve"> </w:t>
      </w:r>
      <w:r w:rsidR="00517179" w:rsidRPr="00517179">
        <w:rPr>
          <w:rFonts w:ascii="Tahoma" w:hAnsi="Tahoma" w:cs="Tahoma"/>
        </w:rPr>
        <w:t>and all other data points in the same cluster</w:t>
      </w:r>
      <w:r w:rsidR="00517179">
        <w:rPr>
          <w:rFonts w:ascii="Tahoma" w:hAnsi="Tahoma" w:cs="Tahoma" w:hint="eastAsia"/>
        </w:rPr>
        <w:t xml:space="preserve">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oMath>
      <w:r w:rsidR="00517179" w:rsidRPr="00517179">
        <w:rPr>
          <w:rFonts w:ascii="Tahoma" w:hAnsi="Tahoma" w:cs="Tahoma"/>
        </w:rPr>
        <w:t>. This distance can also be called a mean intra-cluster distance</w:t>
      </w:r>
      <w:r w:rsidR="00CD2B0B">
        <w:rPr>
          <w:rFonts w:ascii="Tahoma" w:hAnsi="Tahoma" w:cs="Tahoma"/>
        </w:rPr>
        <w:t>.</w:t>
      </w:r>
    </w:p>
    <w:p w14:paraId="72629403" w14:textId="7124B52C" w:rsidR="00517179" w:rsidRDefault="00517179" w:rsidP="00517179">
      <w:pPr>
        <w:widowControl/>
        <w:numPr>
          <w:ilvl w:val="0"/>
          <w:numId w:val="8"/>
        </w:numPr>
        <w:shd w:val="clear" w:color="auto" w:fill="FFFFFF"/>
        <w:spacing w:before="100" w:beforeAutospacing="1" w:after="100" w:afterAutospacing="1"/>
        <w:jc w:val="left"/>
        <w:rPr>
          <w:rFonts w:ascii="Tahoma" w:hAnsi="Tahoma" w:cs="Tahoma"/>
        </w:rPr>
      </w:pPr>
      <m:oMath>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oMath>
      <w:r w:rsidRPr="005D3BFB">
        <w:rPr>
          <w:rFonts w:ascii="Tahoma" w:hAnsi="Tahoma" w:cs="Tahoma" w:hint="eastAsia"/>
        </w:rPr>
        <w:t>:</w:t>
      </w:r>
      <w:r w:rsidRPr="005D3BFB">
        <w:rPr>
          <w:rFonts w:ascii="Tahoma" w:hAnsi="Tahoma" w:cs="Tahoma"/>
        </w:rPr>
        <w:t xml:space="preserve"> Th</w:t>
      </w:r>
      <w:r w:rsidRPr="00517179">
        <w:rPr>
          <w:rFonts w:ascii="Tahoma" w:hAnsi="Tahoma" w:cs="Tahoma"/>
        </w:rPr>
        <w:t xml:space="preserve">e </w:t>
      </w:r>
      <w:r w:rsidRPr="00096D20">
        <w:rPr>
          <w:rFonts w:ascii="Tahoma" w:hAnsi="Tahoma" w:cs="Tahoma" w:hint="eastAsia"/>
        </w:rPr>
        <w:t>mean nearest-cluster distance</w:t>
      </w:r>
      <w:r>
        <w:rPr>
          <w:rFonts w:ascii="Tahoma" w:hAnsi="Tahoma" w:cs="Tahoma"/>
        </w:rPr>
        <w:t xml:space="preserve">. It is the </w:t>
      </w:r>
      <w:r w:rsidRPr="00096D20">
        <w:rPr>
          <w:rFonts w:ascii="Tahoma" w:hAnsi="Tahoma" w:cs="Tahoma" w:hint="eastAsia"/>
        </w:rPr>
        <w:t>Mean distance between the observation and all other data points of the next nearest cluster.</w:t>
      </w:r>
    </w:p>
    <w:p w14:paraId="28475704" w14:textId="5B22ED3F" w:rsidR="00517179" w:rsidRDefault="00517179" w:rsidP="00CD2B0B">
      <w:pPr>
        <w:widowControl/>
        <w:shd w:val="clear" w:color="auto" w:fill="FFFFFF"/>
        <w:spacing w:before="100" w:beforeAutospacing="1" w:after="100" w:afterAutospacing="1"/>
        <w:ind w:left="360"/>
        <w:rPr>
          <w:rFonts w:ascii="Tahoma" w:hAnsi="Tahoma" w:cs="Tahoma"/>
        </w:rPr>
      </w:pPr>
      <w:r>
        <w:rPr>
          <w:rFonts w:ascii="Tahoma" w:hAnsi="Tahoma" w:cs="Tahoma"/>
        </w:rPr>
        <w:t xml:space="preserve">The </w:t>
      </w:r>
      <w:r w:rsidRPr="00517179">
        <w:rPr>
          <w:rFonts w:ascii="Tahoma" w:hAnsi="Tahoma" w:cs="Tahoma" w:hint="eastAsia"/>
        </w:rPr>
        <w:t>Silhouette Coefficien</w:t>
      </w:r>
      <w:r>
        <w:rPr>
          <w:rFonts w:ascii="Tahoma" w:hAnsi="Tahoma" w:cs="Tahoma"/>
        </w:rPr>
        <w:t xml:space="preserve">t then can </w:t>
      </w:r>
      <w:r w:rsidR="009C1DFC">
        <w:rPr>
          <w:rFonts w:ascii="Tahoma" w:hAnsi="Tahoma" w:cs="Tahoma"/>
        </w:rPr>
        <w:t>be</w:t>
      </w:r>
      <w:r>
        <w:rPr>
          <w:rFonts w:ascii="Tahoma" w:hAnsi="Tahoma" w:cs="Tahoma"/>
        </w:rPr>
        <w:t xml:space="preserve"> calculated by:</w:t>
      </w:r>
    </w:p>
    <w:p w14:paraId="4AE8C849" w14:textId="2AB9FCA2" w:rsidR="005D3BFB" w:rsidRDefault="003C3377" w:rsidP="005D3BFB">
      <w:pPr>
        <w:rPr>
          <w:rFonts w:ascii="Tahoma" w:hAnsi="Tahoma" w:cs="Tahoma"/>
        </w:rPr>
      </w:pPr>
      <m:oMathPara>
        <m:oMath>
          <m:r>
            <w:rPr>
              <w:rFonts w:ascii="Cambria Math" w:hAnsi="Cambria Math" w:cs="Tahoma"/>
            </w:rPr>
            <m:t>s</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f>
            <m:fPr>
              <m:ctrlPr>
                <w:rPr>
                  <w:rFonts w:ascii="Cambria Math" w:hAnsi="Cambria Math" w:cs="Tahoma"/>
                </w:rPr>
              </m:ctrlPr>
            </m:fPr>
            <m:num>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num>
            <m:den>
              <m:func>
                <m:funcPr>
                  <m:ctrlPr>
                    <w:rPr>
                      <w:rFonts w:ascii="Cambria Math" w:hAnsi="Cambria Math" w:cs="Tahoma"/>
                    </w:rPr>
                  </m:ctrlPr>
                </m:funcPr>
                <m:fName>
                  <m:r>
                    <w:rPr>
                      <w:rFonts w:ascii="Cambria Math" w:hAnsi="Cambria Math" w:cs="Tahoma"/>
                    </w:rPr>
                    <m:t>max</m:t>
                  </m:r>
                </m:fName>
                <m:e>
                  <m:d>
                    <m:dPr>
                      <m:ctrlPr>
                        <w:rPr>
                          <w:rFonts w:ascii="Cambria Math" w:hAnsi="Cambria Math" w:cs="Tahoma"/>
                        </w:rPr>
                      </m:ctrlPr>
                    </m:dPr>
                    <m:e>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e>
                  </m:d>
                </m:e>
              </m:func>
            </m:den>
          </m:f>
          <m:r>
            <w:rPr>
              <w:rFonts w:ascii="Cambria Math" w:hAnsi="Cambria Math" w:cs="Tahoma"/>
            </w:rPr>
            <m:t xml:space="preserve">          (10)</m:t>
          </m:r>
        </m:oMath>
      </m:oMathPara>
    </w:p>
    <w:p w14:paraId="0A9959F5" w14:textId="2E874D77" w:rsidR="003C3377" w:rsidRPr="005D3BFB" w:rsidRDefault="005D3BFB" w:rsidP="0081590A">
      <w:pPr>
        <w:pStyle w:val="Heading2"/>
        <w:numPr>
          <w:ilvl w:val="0"/>
          <w:numId w:val="12"/>
        </w:numPr>
        <w:rPr>
          <w:rFonts w:ascii="Tahoma" w:hAnsi="Tahoma" w:cs="Tahoma"/>
          <w:b w:val="0"/>
          <w:bCs w:val="0"/>
        </w:rPr>
      </w:pPr>
      <w:bookmarkStart w:id="41" w:name="_Toc80656375"/>
      <w:r w:rsidRPr="005D3BFB">
        <w:rPr>
          <w:rFonts w:ascii="Tahoma" w:hAnsi="Tahoma" w:cs="Tahoma" w:hint="eastAsia"/>
          <w:b w:val="0"/>
          <w:bCs w:val="0"/>
        </w:rPr>
        <w:t>E</w:t>
      </w:r>
      <w:r w:rsidRPr="005D3BFB">
        <w:rPr>
          <w:rFonts w:ascii="Tahoma" w:hAnsi="Tahoma" w:cs="Tahoma"/>
          <w:b w:val="0"/>
          <w:bCs w:val="0"/>
        </w:rPr>
        <w:t>xperiment and Result</w:t>
      </w:r>
      <w:bookmarkEnd w:id="41"/>
    </w:p>
    <w:p w14:paraId="23047116" w14:textId="681C7B92" w:rsidR="005D3BFB" w:rsidRPr="0081590A" w:rsidRDefault="005D3BFB" w:rsidP="0081590A">
      <w:pPr>
        <w:pStyle w:val="Heading3"/>
        <w:numPr>
          <w:ilvl w:val="1"/>
          <w:numId w:val="12"/>
        </w:numPr>
        <w:rPr>
          <w:rFonts w:ascii="Tahoma" w:hAnsi="Tahoma" w:cs="Tahoma"/>
        </w:rPr>
      </w:pPr>
      <w:bookmarkStart w:id="42" w:name="_Toc80656376"/>
      <w:r w:rsidRPr="0081590A">
        <w:rPr>
          <w:rFonts w:ascii="Tahoma" w:hAnsi="Tahoma" w:cs="Tahoma" w:hint="eastAsia"/>
        </w:rPr>
        <w:t>D</w:t>
      </w:r>
      <w:r w:rsidRPr="0081590A">
        <w:rPr>
          <w:rFonts w:ascii="Tahoma" w:hAnsi="Tahoma" w:cs="Tahoma"/>
        </w:rPr>
        <w:t xml:space="preserve">ata </w:t>
      </w:r>
      <w:r w:rsidR="00DB2C96" w:rsidRPr="0081590A">
        <w:rPr>
          <w:rFonts w:ascii="Tahoma" w:hAnsi="Tahoma" w:cs="Tahoma"/>
        </w:rPr>
        <w:t>p</w:t>
      </w:r>
      <w:r w:rsidR="00904C32" w:rsidRPr="0081590A">
        <w:rPr>
          <w:rFonts w:ascii="Tahoma" w:hAnsi="Tahoma" w:cs="Tahoma"/>
        </w:rPr>
        <w:t>resentation</w:t>
      </w:r>
      <w:bookmarkEnd w:id="42"/>
      <w:r w:rsidR="00904C32" w:rsidRPr="0081590A">
        <w:rPr>
          <w:rFonts w:ascii="Tahoma" w:hAnsi="Tahoma" w:cs="Tahoma"/>
        </w:rPr>
        <w:t xml:space="preserve"> </w:t>
      </w:r>
    </w:p>
    <w:p w14:paraId="67498EF5" w14:textId="4E7A2CCB" w:rsidR="00F66010" w:rsidRPr="00DB2C96" w:rsidRDefault="005D3BFB" w:rsidP="00657C97">
      <w:pPr>
        <w:rPr>
          <w:rFonts w:ascii="Helvetica" w:hAnsi="Helvetica"/>
          <w:color w:val="000000"/>
          <w:szCs w:val="21"/>
          <w:shd w:val="clear" w:color="auto" w:fill="FFFFFF"/>
        </w:rPr>
      </w:pPr>
      <w:r>
        <w:rPr>
          <w:rFonts w:ascii="Helvetica" w:hAnsi="Helvetica"/>
          <w:color w:val="000000"/>
          <w:szCs w:val="21"/>
          <w:shd w:val="clear" w:color="auto" w:fill="FFFFFF"/>
        </w:rPr>
        <w:t>The data we need is from</w:t>
      </w:r>
      <w:r w:rsidRPr="005D3BFB">
        <w:t xml:space="preserve"> </w:t>
      </w:r>
      <w:commentRangeStart w:id="43"/>
      <w:r w:rsidR="000C11D1">
        <w:fldChar w:fldCharType="begin"/>
      </w:r>
      <w:r w:rsidR="000C11D1">
        <w:instrText xml:space="preserve"> HYPERLINK "https://assets.publishing.service.gov.uk/government/uploads/system/uploads/attachment_data/file/845345/File_7_-_All_IoD2019_Scores__Ranks__Deciles_and_Population_Denominators_3.csv" </w:instrText>
      </w:r>
      <w:r w:rsidR="000C11D1">
        <w:fldChar w:fldCharType="separate"/>
      </w:r>
      <w:r w:rsidRPr="005D3BFB">
        <w:rPr>
          <w:rStyle w:val="Hyperlink"/>
          <w:rFonts w:ascii="Helvetica" w:hAnsi="Helvetica"/>
          <w:szCs w:val="21"/>
          <w:shd w:val="clear" w:color="auto" w:fill="FFFFFF"/>
        </w:rPr>
        <w:t>English indices of deprivation 2019</w:t>
      </w:r>
      <w:r w:rsidR="000C11D1">
        <w:rPr>
          <w:rStyle w:val="Hyperlink"/>
          <w:rFonts w:ascii="Helvetica" w:hAnsi="Helvetica"/>
          <w:szCs w:val="21"/>
          <w:shd w:val="clear" w:color="auto" w:fill="FFFFFF"/>
        </w:rPr>
        <w:fldChar w:fldCharType="end"/>
      </w:r>
      <w:commentRangeEnd w:id="43"/>
      <w:r w:rsidR="00FF06A3">
        <w:rPr>
          <w:rStyle w:val="CommentReference"/>
        </w:rPr>
        <w:commentReference w:id="43"/>
      </w:r>
      <w:r>
        <w:rPr>
          <w:rFonts w:ascii="Helvetica" w:hAnsi="Helvetica"/>
          <w:color w:val="000000"/>
          <w:szCs w:val="21"/>
          <w:shd w:val="clear" w:color="auto" w:fill="FFFFFF"/>
        </w:rPr>
        <w:t xml:space="preserve"> by </w:t>
      </w:r>
      <w:r w:rsidR="00B1209D">
        <w:rPr>
          <w:rFonts w:ascii="Helvetica" w:hAnsi="Helvetica"/>
          <w:color w:val="000000"/>
          <w:szCs w:val="21"/>
          <w:shd w:val="clear" w:color="auto" w:fill="FFFFFF"/>
        </w:rPr>
        <w:t xml:space="preserve">the </w:t>
      </w:r>
      <w:r>
        <w:rPr>
          <w:rFonts w:ascii="Helvetica" w:hAnsi="Helvetica"/>
          <w:color w:val="000000"/>
          <w:szCs w:val="21"/>
          <w:shd w:val="clear" w:color="auto" w:fill="FFFFFF"/>
        </w:rPr>
        <w:t xml:space="preserve">Ministry of Housing, Communities &amp; Local Government. </w:t>
      </w:r>
      <w:r w:rsidR="00DB2C96">
        <w:rPr>
          <w:rFonts w:ascii="Helvetica" w:hAnsi="Helvetica"/>
          <w:color w:val="000000"/>
          <w:szCs w:val="21"/>
          <w:shd w:val="clear" w:color="auto" w:fill="FFFFFF"/>
        </w:rPr>
        <w:t xml:space="preserve">It contains both the seven domain scores and their corresponding rank. </w:t>
      </w:r>
      <w:r w:rsidR="00526E58">
        <w:rPr>
          <w:rFonts w:ascii="Helvetica" w:hAnsi="Helvetica"/>
          <w:color w:val="000000"/>
          <w:szCs w:val="21"/>
          <w:shd w:val="clear" w:color="auto" w:fill="FFFFFF"/>
        </w:rPr>
        <w:t>A</w:t>
      </w:r>
      <w:r w:rsidR="00526E58">
        <w:rPr>
          <w:rFonts w:ascii="Helvetica" w:hAnsi="Helvetica" w:hint="eastAsia"/>
          <w:color w:val="000000"/>
          <w:szCs w:val="21"/>
          <w:shd w:val="clear" w:color="auto" w:fill="FFFFFF"/>
        </w:rPr>
        <w:t>s</w:t>
      </w:r>
      <w:r w:rsidR="00526E58">
        <w:rPr>
          <w:rFonts w:ascii="Helvetica" w:hAnsi="Helvetica"/>
          <w:color w:val="000000"/>
          <w:szCs w:val="21"/>
          <w:shd w:val="clear" w:color="auto" w:fill="FFFFFF"/>
        </w:rPr>
        <w:t xml:space="preserve"> we want to get the </w:t>
      </w:r>
      <w:r w:rsidR="00DB2C96">
        <w:rPr>
          <w:rFonts w:ascii="Helvetica" w:hAnsi="Helvetica"/>
          <w:color w:val="000000"/>
          <w:szCs w:val="21"/>
          <w:shd w:val="clear" w:color="auto" w:fill="FFFFFF"/>
        </w:rPr>
        <w:t>Shapley</w:t>
      </w:r>
      <w:r w:rsidR="00526E58">
        <w:rPr>
          <w:rFonts w:ascii="Helvetica" w:hAnsi="Helvetica"/>
          <w:color w:val="000000"/>
          <w:szCs w:val="21"/>
          <w:shd w:val="clear" w:color="auto" w:fill="FFFFFF"/>
        </w:rPr>
        <w:t xml:space="preserve"> value for seven domain scores,</w:t>
      </w:r>
      <w:r w:rsidR="002C073E">
        <w:rPr>
          <w:rFonts w:ascii="Helvetica" w:hAnsi="Helvetica"/>
          <w:color w:val="000000"/>
          <w:szCs w:val="21"/>
          <w:shd w:val="clear" w:color="auto" w:fill="FFFFFF"/>
        </w:rPr>
        <w:t xml:space="preserve"> th</w:t>
      </w:r>
      <w:r w:rsidR="00DB2C96">
        <w:rPr>
          <w:rFonts w:ascii="Helvetica" w:hAnsi="Helvetica"/>
          <w:color w:val="000000"/>
          <w:szCs w:val="21"/>
          <w:shd w:val="clear" w:color="auto" w:fill="FFFFFF"/>
        </w:rPr>
        <w:t>e</w:t>
      </w:r>
      <w:r w:rsidR="002C073E">
        <w:rPr>
          <w:rFonts w:ascii="Helvetica" w:hAnsi="Helvetica"/>
          <w:color w:val="000000"/>
          <w:szCs w:val="21"/>
          <w:shd w:val="clear" w:color="auto" w:fill="FFFFFF"/>
        </w:rPr>
        <w:t>se</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variables</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 xml:space="preserve">are what </w:t>
      </w:r>
      <w:r w:rsidR="00C87B3E">
        <w:rPr>
          <w:rFonts w:ascii="Helvetica" w:hAnsi="Helvetica"/>
          <w:color w:val="000000"/>
          <w:szCs w:val="21"/>
          <w:shd w:val="clear" w:color="auto" w:fill="FFFFFF"/>
        </w:rPr>
        <w:t>we will focus</w:t>
      </w:r>
      <w:r w:rsidR="00CD2B0B">
        <w:rPr>
          <w:rFonts w:ascii="Helvetica" w:hAnsi="Helvetica"/>
          <w:color w:val="000000"/>
          <w:szCs w:val="21"/>
          <w:shd w:val="clear" w:color="auto" w:fill="FFFFFF"/>
        </w:rPr>
        <w:t xml:space="preserve"> on</w:t>
      </w:r>
      <w:r w:rsidR="002C073E">
        <w:rPr>
          <w:rFonts w:ascii="Helvetica" w:hAnsi="Helvetica"/>
          <w:color w:val="000000"/>
          <w:szCs w:val="21"/>
          <w:shd w:val="clear" w:color="auto" w:fill="FFFFFF"/>
        </w:rPr>
        <w:t xml:space="preserve">. </w:t>
      </w:r>
      <w:r w:rsidR="00DB2C96">
        <w:rPr>
          <w:rFonts w:ascii="Tahoma" w:hAnsi="Tahoma" w:cs="Tahoma"/>
        </w:rPr>
        <w:t>W</w:t>
      </w:r>
      <w:r w:rsidR="00F66010" w:rsidRPr="00DB2C96">
        <w:rPr>
          <w:rFonts w:ascii="Tahoma" w:hAnsi="Tahoma" w:cs="Tahoma"/>
        </w:rPr>
        <w:t>e calculated their min</w:t>
      </w:r>
      <w:r w:rsidR="00657C97" w:rsidRPr="00DB2C96">
        <w:rPr>
          <w:rFonts w:ascii="Tahoma" w:hAnsi="Tahoma" w:cs="Tahoma"/>
        </w:rPr>
        <w:t>imu</w:t>
      </w:r>
      <w:r w:rsidR="00DB2C96">
        <w:rPr>
          <w:rFonts w:ascii="Tahoma" w:hAnsi="Tahoma" w:cs="Tahoma"/>
        </w:rPr>
        <w:t>m</w:t>
      </w:r>
      <w:r w:rsidR="00657C97" w:rsidRPr="00DB2C96">
        <w:rPr>
          <w:rFonts w:ascii="Tahoma" w:hAnsi="Tahoma" w:cs="Tahoma"/>
        </w:rPr>
        <w:t>/</w:t>
      </w:r>
      <w:r w:rsidR="00DB2C96">
        <w:rPr>
          <w:rFonts w:ascii="Tahoma" w:hAnsi="Tahoma" w:cs="Tahoma"/>
        </w:rPr>
        <w:t xml:space="preserve"> </w:t>
      </w:r>
      <w:r w:rsidR="00657C97" w:rsidRPr="00DB2C96">
        <w:rPr>
          <w:rFonts w:ascii="Tahoma" w:hAnsi="Tahoma" w:cs="Tahoma"/>
        </w:rPr>
        <w:t>maximu</w:t>
      </w:r>
      <w:r w:rsidR="00DB2C96">
        <w:rPr>
          <w:rFonts w:ascii="Tahoma" w:hAnsi="Tahoma" w:cs="Tahoma"/>
        </w:rPr>
        <w:t>m</w:t>
      </w:r>
      <w:r w:rsidR="00657C97" w:rsidRPr="00DB2C96">
        <w:rPr>
          <w:rFonts w:ascii="Tahoma" w:hAnsi="Tahoma" w:cs="Tahoma"/>
        </w:rPr>
        <w:t xml:space="preserve"> and mean, and </w:t>
      </w:r>
      <w:r w:rsidR="00CD2B0B">
        <w:rPr>
          <w:rFonts w:ascii="Tahoma" w:hAnsi="Tahoma" w:cs="Tahoma"/>
        </w:rPr>
        <w:t>listed them in</w:t>
      </w:r>
      <w:r w:rsidR="00657C97" w:rsidRPr="00DB2C96">
        <w:rPr>
          <w:rFonts w:ascii="Tahoma" w:hAnsi="Tahoma" w:cs="Tahoma"/>
        </w:rPr>
        <w:t xml:space="preserve"> table 2. We can see from the table that the </w:t>
      </w:r>
      <w:proofErr w:type="spellStart"/>
      <w:r w:rsidR="00657C97" w:rsidRPr="00DB2C96">
        <w:rPr>
          <w:rFonts w:ascii="Tahoma" w:hAnsi="Tahoma" w:cs="Tahoma"/>
        </w:rPr>
        <w:t>income_score</w:t>
      </w:r>
      <w:proofErr w:type="spellEnd"/>
      <w:r w:rsidR="00657C97" w:rsidRPr="00DB2C96">
        <w:rPr>
          <w:rFonts w:ascii="Tahoma" w:hAnsi="Tahoma" w:cs="Tahoma"/>
        </w:rPr>
        <w:t xml:space="preserve"> and </w:t>
      </w:r>
      <w:proofErr w:type="spellStart"/>
      <w:r w:rsidR="00657C97" w:rsidRPr="00DB2C96">
        <w:rPr>
          <w:rFonts w:ascii="Tahoma" w:hAnsi="Tahoma" w:cs="Tahoma"/>
        </w:rPr>
        <w:t>employment_score</w:t>
      </w:r>
      <w:proofErr w:type="spellEnd"/>
      <w:r w:rsidR="00657C97" w:rsidRPr="00DB2C96">
        <w:rPr>
          <w:rFonts w:ascii="Tahoma" w:hAnsi="Tahoma" w:cs="Tahoma"/>
        </w:rPr>
        <w:t xml:space="preserve"> </w:t>
      </w:r>
      <w:proofErr w:type="gramStart"/>
      <w:r w:rsidR="00657C97" w:rsidRPr="00DB2C96">
        <w:rPr>
          <w:rFonts w:ascii="Tahoma" w:hAnsi="Tahoma" w:cs="Tahoma"/>
        </w:rPr>
        <w:t>are</w:t>
      </w:r>
      <w:proofErr w:type="gramEnd"/>
      <w:r w:rsidR="00657C97" w:rsidRPr="00DB2C96">
        <w:rPr>
          <w:rFonts w:ascii="Tahoma" w:hAnsi="Tahoma" w:cs="Tahoma"/>
        </w:rPr>
        <w:t xml:space="preserve"> </w:t>
      </w:r>
      <w:r w:rsidR="00CD2B0B">
        <w:rPr>
          <w:rFonts w:ascii="Tahoma" w:hAnsi="Tahoma" w:cs="Tahoma"/>
        </w:rPr>
        <w:t>o</w:t>
      </w:r>
      <w:r w:rsidR="00657C97" w:rsidRPr="00DB2C96">
        <w:rPr>
          <w:rFonts w:ascii="Tahoma" w:hAnsi="Tahoma" w:cs="Tahoma"/>
        </w:rPr>
        <w:t>n the same s</w:t>
      </w:r>
      <w:r w:rsidR="00DB2C96">
        <w:rPr>
          <w:rFonts w:ascii="Tahoma" w:hAnsi="Tahoma" w:cs="Tahoma"/>
        </w:rPr>
        <w:t>ca</w:t>
      </w:r>
      <w:r w:rsidR="00657C97" w:rsidRPr="00DB2C96">
        <w:rPr>
          <w:rFonts w:ascii="Tahoma" w:hAnsi="Tahoma" w:cs="Tahoma"/>
        </w:rPr>
        <w:t>le (between 0 and 1)</w:t>
      </w:r>
      <w:r w:rsidR="00A866A4" w:rsidRPr="00DB2C96">
        <w:rPr>
          <w:rFonts w:ascii="Tahoma" w:hAnsi="Tahoma" w:cs="Tahoma"/>
        </w:rPr>
        <w:t xml:space="preserve"> and their mean is around 0.1</w:t>
      </w:r>
      <w:r w:rsidR="00657C97" w:rsidRPr="00DB2C96">
        <w:rPr>
          <w:rFonts w:ascii="Tahoma" w:hAnsi="Tahoma" w:cs="Tahoma"/>
        </w:rPr>
        <w:t xml:space="preserve">; </w:t>
      </w:r>
      <w:r w:rsidR="00A866A4" w:rsidRPr="00DB2C96">
        <w:rPr>
          <w:rFonts w:ascii="Tahoma" w:hAnsi="Tahoma" w:cs="Tahoma"/>
        </w:rPr>
        <w:t xml:space="preserve">health_ score and </w:t>
      </w:r>
      <w:proofErr w:type="spellStart"/>
      <w:r w:rsidR="00657C97" w:rsidRPr="00DB2C96">
        <w:rPr>
          <w:rFonts w:ascii="Tahoma" w:hAnsi="Tahoma" w:cs="Tahoma"/>
        </w:rPr>
        <w:t>crime_score</w:t>
      </w:r>
      <w:proofErr w:type="spellEnd"/>
      <w:r w:rsidR="00A866A4" w:rsidRPr="00DB2C96">
        <w:rPr>
          <w:rFonts w:ascii="Tahoma" w:hAnsi="Tahoma" w:cs="Tahoma"/>
        </w:rPr>
        <w:t xml:space="preserve"> have approximately 0 mean and range from -4 to 4; </w:t>
      </w:r>
      <w:proofErr w:type="spellStart"/>
      <w:r w:rsidR="00A866A4" w:rsidRPr="00DB2C96">
        <w:rPr>
          <w:rFonts w:ascii="Tahoma" w:hAnsi="Tahoma" w:cs="Tahoma"/>
        </w:rPr>
        <w:t>edu_score</w:t>
      </w:r>
      <w:r w:rsidR="00CD2B0B">
        <w:rPr>
          <w:rFonts w:ascii="Tahoma" w:hAnsi="Tahoma" w:cs="Tahoma"/>
        </w:rPr>
        <w:t>’s</w:t>
      </w:r>
      <w:proofErr w:type="spellEnd"/>
      <w:r w:rsidR="00A866A4" w:rsidRPr="00DB2C96">
        <w:rPr>
          <w:rFonts w:ascii="Tahoma" w:hAnsi="Tahoma" w:cs="Tahoma"/>
        </w:rPr>
        <w:t>,</w:t>
      </w:r>
      <w:r w:rsidR="00657C97" w:rsidRPr="00DB2C96">
        <w:rPr>
          <w:rFonts w:ascii="Tahoma" w:hAnsi="Tahoma" w:cs="Tahoma"/>
        </w:rPr>
        <w:t xml:space="preserve"> house_ score</w:t>
      </w:r>
      <w:r w:rsidR="00CD2B0B">
        <w:rPr>
          <w:rFonts w:ascii="Tahoma" w:hAnsi="Tahoma" w:cs="Tahoma"/>
        </w:rPr>
        <w:t>’s</w:t>
      </w:r>
      <w:r w:rsidR="00A866A4" w:rsidRPr="00DB2C96">
        <w:rPr>
          <w:rFonts w:ascii="Tahoma" w:hAnsi="Tahoma" w:cs="Tahoma"/>
        </w:rPr>
        <w:t xml:space="preserve">, </w:t>
      </w:r>
      <w:r w:rsidR="0037321A" w:rsidRPr="00DB2C96">
        <w:rPr>
          <w:rFonts w:ascii="Tahoma" w:hAnsi="Tahoma" w:cs="Tahoma"/>
        </w:rPr>
        <w:t xml:space="preserve">and </w:t>
      </w:r>
      <w:proofErr w:type="spellStart"/>
      <w:r w:rsidR="00657C97" w:rsidRPr="00DB2C96">
        <w:rPr>
          <w:rFonts w:ascii="Tahoma" w:hAnsi="Tahoma" w:cs="Tahoma"/>
        </w:rPr>
        <w:t>live_score</w:t>
      </w:r>
      <w:r w:rsidR="00CD2B0B">
        <w:rPr>
          <w:rFonts w:ascii="Tahoma" w:hAnsi="Tahoma" w:cs="Tahoma"/>
        </w:rPr>
        <w:t>’s</w:t>
      </w:r>
      <w:proofErr w:type="spellEnd"/>
      <w:r w:rsidR="0037321A">
        <w:rPr>
          <w:rFonts w:ascii="Tahoma" w:hAnsi="Tahoma" w:cs="Tahoma"/>
        </w:rPr>
        <w:t xml:space="preserve"> </w:t>
      </w:r>
      <w:r w:rsidR="00A866A4" w:rsidRPr="00DB2C96">
        <w:rPr>
          <w:rFonts w:ascii="Tahoma" w:hAnsi="Tahoma" w:cs="Tahoma"/>
        </w:rPr>
        <w:t xml:space="preserve">mean </w:t>
      </w:r>
      <w:r w:rsidR="00CD2B0B">
        <w:rPr>
          <w:rFonts w:ascii="Tahoma" w:hAnsi="Tahoma" w:cs="Tahoma"/>
        </w:rPr>
        <w:t>are</w:t>
      </w:r>
      <w:r w:rsidR="00A866A4" w:rsidRPr="00DB2C96">
        <w:rPr>
          <w:rFonts w:ascii="Tahoma" w:hAnsi="Tahoma" w:cs="Tahoma"/>
        </w:rPr>
        <w:t xml:space="preserve"> about 21.7 and their range is (0, 100).</w:t>
      </w:r>
    </w:p>
    <w:p w14:paraId="7436A52C" w14:textId="060E0A1C" w:rsidR="005B0268" w:rsidRPr="001E258C" w:rsidRDefault="005B0268" w:rsidP="001E258C">
      <w:pPr>
        <w:pStyle w:val="Caption"/>
        <w:keepNext/>
        <w:rPr>
          <w:rFonts w:cs="Times New Roman"/>
        </w:rPr>
      </w:pPr>
      <w:bookmarkStart w:id="44" w:name="_Toc80774327"/>
      <w:r w:rsidRPr="001E258C">
        <w:rPr>
          <w:rFonts w:cs="Times New Roman"/>
        </w:rPr>
        <w:t xml:space="preserve">Table </w:t>
      </w:r>
      <w:r w:rsidR="00315CC4" w:rsidRPr="001E258C">
        <w:rPr>
          <w:rFonts w:cs="Times New Roman"/>
        </w:rPr>
        <w:fldChar w:fldCharType="begin"/>
      </w:r>
      <w:r w:rsidR="00315CC4" w:rsidRPr="001E258C">
        <w:rPr>
          <w:rFonts w:cs="Times New Roman"/>
        </w:rPr>
        <w:instrText xml:space="preserve"> SEQ Table \* ARABIC </w:instrText>
      </w:r>
      <w:r w:rsidR="00315CC4" w:rsidRPr="001E258C">
        <w:rPr>
          <w:rFonts w:cs="Times New Roman"/>
        </w:rPr>
        <w:fldChar w:fldCharType="separate"/>
      </w:r>
      <w:r w:rsidR="00A51D81">
        <w:rPr>
          <w:rFonts w:cs="Times New Roman"/>
        </w:rPr>
        <w:t>2</w:t>
      </w:r>
      <w:r w:rsidR="00315CC4" w:rsidRPr="001E258C">
        <w:rPr>
          <w:rFonts w:cs="Times New Roman"/>
        </w:rPr>
        <w:fldChar w:fldCharType="end"/>
      </w:r>
      <w:r w:rsidRPr="001E258C">
        <w:rPr>
          <w:rFonts w:cs="Times New Roman"/>
        </w:rPr>
        <w:t xml:space="preserve"> data description</w:t>
      </w:r>
      <w:bookmarkEnd w:id="44"/>
    </w:p>
    <w:tbl>
      <w:tblPr>
        <w:tblStyle w:val="TableGrid"/>
        <w:tblW w:w="8080" w:type="dxa"/>
        <w:tblInd w:w="-5" w:type="dxa"/>
        <w:tblLayout w:type="fixed"/>
        <w:tblLook w:val="04A0" w:firstRow="1" w:lastRow="0" w:firstColumn="1" w:lastColumn="0" w:noHBand="0" w:noVBand="1"/>
      </w:tblPr>
      <w:tblGrid>
        <w:gridCol w:w="937"/>
        <w:gridCol w:w="1047"/>
        <w:gridCol w:w="1418"/>
        <w:gridCol w:w="850"/>
        <w:gridCol w:w="993"/>
        <w:gridCol w:w="850"/>
        <w:gridCol w:w="992"/>
        <w:gridCol w:w="993"/>
      </w:tblGrid>
      <w:tr w:rsidR="0037321A" w14:paraId="202E2378" w14:textId="7C7929EF" w:rsidTr="0037321A">
        <w:tc>
          <w:tcPr>
            <w:tcW w:w="937" w:type="dxa"/>
          </w:tcPr>
          <w:p w14:paraId="3FB40773" w14:textId="77777777" w:rsidR="0037321A" w:rsidRPr="007E5546" w:rsidRDefault="0037321A" w:rsidP="0053444F">
            <w:pPr>
              <w:rPr>
                <w:rFonts w:ascii="Tahoma" w:hAnsi="Tahoma" w:cs="Tahoma"/>
                <w:sz w:val="20"/>
                <w:szCs w:val="21"/>
              </w:rPr>
            </w:pPr>
            <w:bookmarkStart w:id="45" w:name="_Hlk78480993"/>
            <w:bookmarkStart w:id="46" w:name="_Hlk78759258"/>
          </w:p>
        </w:tc>
        <w:tc>
          <w:tcPr>
            <w:tcW w:w="1047" w:type="dxa"/>
          </w:tcPr>
          <w:p w14:paraId="53D458A1" w14:textId="37D894CE" w:rsidR="0037321A" w:rsidRPr="007E5546" w:rsidRDefault="0037321A" w:rsidP="00B86C49">
            <w:pPr>
              <w:rPr>
                <w:rFonts w:ascii="Tahoma" w:hAnsi="Tahoma" w:cs="Tahoma"/>
                <w:color w:val="000000"/>
                <w:sz w:val="20"/>
                <w:szCs w:val="21"/>
                <w:shd w:val="clear" w:color="auto" w:fill="FFFFFF"/>
              </w:rPr>
            </w:pPr>
            <w:r w:rsidRPr="007E5546">
              <w:rPr>
                <w:rFonts w:ascii="Tahoma" w:hAnsi="Tahoma" w:cs="Tahoma"/>
                <w:sz w:val="20"/>
                <w:szCs w:val="21"/>
              </w:rPr>
              <w:t>income_</w:t>
            </w:r>
            <w:r>
              <w:rPr>
                <w:rFonts w:ascii="Tahoma" w:hAnsi="Tahoma" w:cs="Tahoma"/>
                <w:sz w:val="20"/>
                <w:szCs w:val="21"/>
              </w:rPr>
              <w:t xml:space="preserve"> </w:t>
            </w:r>
            <w:r w:rsidRPr="007E5546">
              <w:rPr>
                <w:rFonts w:ascii="Tahoma" w:hAnsi="Tahoma" w:cs="Tahoma"/>
                <w:sz w:val="20"/>
                <w:szCs w:val="21"/>
              </w:rPr>
              <w:t>score</w:t>
            </w:r>
          </w:p>
        </w:tc>
        <w:tc>
          <w:tcPr>
            <w:tcW w:w="1418" w:type="dxa"/>
          </w:tcPr>
          <w:p w14:paraId="1458EB10" w14:textId="1D3227EE" w:rsidR="0037321A" w:rsidRPr="007E5546" w:rsidRDefault="0037321A" w:rsidP="0053444F">
            <w:pPr>
              <w:rPr>
                <w:rFonts w:ascii="Tahoma" w:hAnsi="Tahoma" w:cs="Tahoma"/>
                <w:color w:val="000000"/>
                <w:sz w:val="20"/>
                <w:szCs w:val="21"/>
                <w:shd w:val="clear" w:color="auto" w:fill="FFFFFF"/>
              </w:rPr>
            </w:pPr>
            <w:proofErr w:type="spellStart"/>
            <w:r w:rsidRPr="007E5546">
              <w:rPr>
                <w:rFonts w:ascii="Tahoma" w:hAnsi="Tahoma" w:cs="Tahoma"/>
                <w:sz w:val="20"/>
                <w:szCs w:val="21"/>
              </w:rPr>
              <w:t>employment_score</w:t>
            </w:r>
            <w:proofErr w:type="spellEnd"/>
          </w:p>
        </w:tc>
        <w:tc>
          <w:tcPr>
            <w:tcW w:w="850" w:type="dxa"/>
          </w:tcPr>
          <w:p w14:paraId="452913C0" w14:textId="77777777" w:rsidR="0037321A" w:rsidRDefault="0037321A" w:rsidP="0053444F">
            <w:pPr>
              <w:rPr>
                <w:rFonts w:ascii="Tahoma" w:hAnsi="Tahoma" w:cs="Tahoma"/>
                <w:sz w:val="20"/>
                <w:szCs w:val="21"/>
              </w:rPr>
            </w:pPr>
            <w:proofErr w:type="spellStart"/>
            <w:r w:rsidRPr="007E5546">
              <w:rPr>
                <w:rFonts w:ascii="Tahoma" w:hAnsi="Tahoma" w:cs="Tahoma"/>
                <w:sz w:val="20"/>
                <w:szCs w:val="21"/>
              </w:rPr>
              <w:t>edu</w:t>
            </w:r>
            <w:proofErr w:type="spellEnd"/>
            <w:r w:rsidRPr="007E5546">
              <w:rPr>
                <w:rFonts w:ascii="Tahoma" w:hAnsi="Tahoma" w:cs="Tahoma"/>
                <w:sz w:val="20"/>
                <w:szCs w:val="21"/>
              </w:rPr>
              <w:t>_</w:t>
            </w:r>
          </w:p>
          <w:p w14:paraId="323E7EBC" w14:textId="28329AD9"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w:t>
            </w:r>
          </w:p>
        </w:tc>
        <w:tc>
          <w:tcPr>
            <w:tcW w:w="993" w:type="dxa"/>
          </w:tcPr>
          <w:p w14:paraId="2290B56F" w14:textId="386B31F4" w:rsidR="0037321A" w:rsidRPr="007E5546" w:rsidRDefault="0037321A" w:rsidP="007E5546">
            <w:pPr>
              <w:rPr>
                <w:rFonts w:ascii="Tahoma" w:hAnsi="Tahoma" w:cs="Tahoma"/>
                <w:color w:val="000000"/>
                <w:sz w:val="20"/>
                <w:szCs w:val="21"/>
                <w:shd w:val="clear" w:color="auto" w:fill="FFFFFF"/>
              </w:rPr>
            </w:pPr>
            <w:r w:rsidRPr="007E5546">
              <w:rPr>
                <w:rFonts w:ascii="Tahoma" w:hAnsi="Tahoma" w:cs="Tahoma"/>
                <w:sz w:val="20"/>
                <w:szCs w:val="21"/>
              </w:rPr>
              <w:t>health_</w:t>
            </w:r>
            <w:r>
              <w:rPr>
                <w:rFonts w:ascii="Tahoma" w:hAnsi="Tahoma" w:cs="Tahoma"/>
                <w:sz w:val="20"/>
                <w:szCs w:val="21"/>
              </w:rPr>
              <w:t xml:space="preserve"> </w:t>
            </w:r>
            <w:r w:rsidRPr="007E5546">
              <w:rPr>
                <w:rFonts w:ascii="Tahoma" w:hAnsi="Tahoma" w:cs="Tahoma"/>
                <w:sz w:val="20"/>
                <w:szCs w:val="21"/>
              </w:rPr>
              <w:t>score</w:t>
            </w:r>
          </w:p>
        </w:tc>
        <w:tc>
          <w:tcPr>
            <w:tcW w:w="850" w:type="dxa"/>
          </w:tcPr>
          <w:p w14:paraId="59CEE101" w14:textId="77777777" w:rsidR="0037321A" w:rsidRDefault="0037321A" w:rsidP="0053444F">
            <w:pPr>
              <w:rPr>
                <w:rFonts w:ascii="Tahoma" w:hAnsi="Tahoma" w:cs="Tahoma"/>
                <w:sz w:val="20"/>
                <w:szCs w:val="21"/>
              </w:rPr>
            </w:pPr>
            <w:r w:rsidRPr="007E5546">
              <w:rPr>
                <w:rFonts w:ascii="Tahoma" w:hAnsi="Tahoma" w:cs="Tahoma"/>
                <w:sz w:val="20"/>
                <w:szCs w:val="21"/>
              </w:rPr>
              <w:t>crime_</w:t>
            </w:r>
          </w:p>
          <w:p w14:paraId="248D3393" w14:textId="03681D2F"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w:t>
            </w:r>
          </w:p>
        </w:tc>
        <w:tc>
          <w:tcPr>
            <w:tcW w:w="992" w:type="dxa"/>
          </w:tcPr>
          <w:p w14:paraId="5800567B" w14:textId="4C3448C0"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house_</w:t>
            </w:r>
            <w:r>
              <w:rPr>
                <w:rFonts w:ascii="Tahoma" w:hAnsi="Tahoma" w:cs="Tahoma"/>
                <w:sz w:val="20"/>
                <w:szCs w:val="21"/>
              </w:rPr>
              <w:t xml:space="preserve"> </w:t>
            </w:r>
            <w:r w:rsidRPr="007E5546">
              <w:rPr>
                <w:rFonts w:ascii="Tahoma" w:hAnsi="Tahoma" w:cs="Tahoma"/>
                <w:sz w:val="20"/>
                <w:szCs w:val="21"/>
              </w:rPr>
              <w:t>score</w:t>
            </w:r>
          </w:p>
        </w:tc>
        <w:tc>
          <w:tcPr>
            <w:tcW w:w="993" w:type="dxa"/>
          </w:tcPr>
          <w:p w14:paraId="4894A44E" w14:textId="77777777" w:rsidR="0037321A" w:rsidRDefault="0037321A" w:rsidP="0053444F">
            <w:pPr>
              <w:rPr>
                <w:rFonts w:ascii="Tahoma" w:hAnsi="Tahoma" w:cs="Tahoma"/>
                <w:sz w:val="20"/>
                <w:szCs w:val="21"/>
              </w:rPr>
            </w:pPr>
            <w:r w:rsidRPr="007E5546">
              <w:rPr>
                <w:rFonts w:ascii="Tahoma" w:hAnsi="Tahoma" w:cs="Tahoma"/>
                <w:sz w:val="20"/>
                <w:szCs w:val="21"/>
              </w:rPr>
              <w:t>live_</w:t>
            </w:r>
          </w:p>
          <w:p w14:paraId="2002A2D9" w14:textId="0CD7BBD4"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w:t>
            </w:r>
          </w:p>
        </w:tc>
      </w:tr>
      <w:bookmarkEnd w:id="45"/>
      <w:tr w:rsidR="0037321A" w14:paraId="35560F11" w14:textId="0104F2FC" w:rsidTr="0037321A">
        <w:tc>
          <w:tcPr>
            <w:tcW w:w="937" w:type="dxa"/>
          </w:tcPr>
          <w:p w14:paraId="122D8527" w14:textId="2EA0C29A" w:rsidR="0037321A" w:rsidRPr="001E258C" w:rsidRDefault="0037321A" w:rsidP="00F66010">
            <w:pPr>
              <w:rPr>
                <w:rFonts w:ascii="Tahoma" w:hAnsi="Tahoma" w:cs="Tahoma"/>
                <w:sz w:val="20"/>
                <w:szCs w:val="21"/>
              </w:rPr>
            </w:pPr>
            <w:r w:rsidRPr="001E258C">
              <w:rPr>
                <w:rFonts w:ascii="Tahoma" w:hAnsi="Tahoma" w:cs="Tahoma"/>
                <w:sz w:val="20"/>
                <w:szCs w:val="21"/>
              </w:rPr>
              <w:t>mean</w:t>
            </w:r>
          </w:p>
        </w:tc>
        <w:tc>
          <w:tcPr>
            <w:tcW w:w="1047" w:type="dxa"/>
          </w:tcPr>
          <w:p w14:paraId="428B1059" w14:textId="788E9D17" w:rsidR="0037321A" w:rsidRPr="001E258C" w:rsidRDefault="0037321A" w:rsidP="00F66010">
            <w:pPr>
              <w:rPr>
                <w:rFonts w:ascii="Tahoma" w:hAnsi="Tahoma" w:cs="Tahoma"/>
                <w:sz w:val="20"/>
                <w:szCs w:val="21"/>
              </w:rPr>
            </w:pPr>
            <w:r w:rsidRPr="001E258C">
              <w:rPr>
                <w:rFonts w:ascii="Tahoma" w:hAnsi="Tahoma" w:cs="Tahoma"/>
                <w:sz w:val="20"/>
                <w:szCs w:val="21"/>
              </w:rPr>
              <w:t xml:space="preserve">0.128 </w:t>
            </w:r>
          </w:p>
        </w:tc>
        <w:tc>
          <w:tcPr>
            <w:tcW w:w="1418" w:type="dxa"/>
          </w:tcPr>
          <w:p w14:paraId="6BFEF1EF" w14:textId="4CFF778B" w:rsidR="0037321A" w:rsidRPr="001E258C" w:rsidRDefault="0037321A" w:rsidP="00F66010">
            <w:pPr>
              <w:rPr>
                <w:rFonts w:ascii="Tahoma" w:hAnsi="Tahoma" w:cs="Tahoma"/>
                <w:sz w:val="20"/>
                <w:szCs w:val="21"/>
              </w:rPr>
            </w:pPr>
            <w:r w:rsidRPr="001E258C">
              <w:rPr>
                <w:rFonts w:ascii="Tahoma" w:hAnsi="Tahoma" w:cs="Tahoma"/>
                <w:sz w:val="20"/>
                <w:szCs w:val="21"/>
              </w:rPr>
              <w:t xml:space="preserve">0.100 </w:t>
            </w:r>
          </w:p>
        </w:tc>
        <w:tc>
          <w:tcPr>
            <w:tcW w:w="850" w:type="dxa"/>
          </w:tcPr>
          <w:p w14:paraId="2E94423B" w14:textId="4FB0445F" w:rsidR="0037321A" w:rsidRPr="001E258C" w:rsidRDefault="0037321A" w:rsidP="00F66010">
            <w:pPr>
              <w:rPr>
                <w:rFonts w:ascii="Tahoma" w:hAnsi="Tahoma" w:cs="Tahoma"/>
                <w:sz w:val="20"/>
                <w:szCs w:val="21"/>
              </w:rPr>
            </w:pPr>
            <w:r w:rsidRPr="001E258C">
              <w:rPr>
                <w:rFonts w:ascii="Tahoma" w:hAnsi="Tahoma" w:cs="Tahoma"/>
                <w:sz w:val="20"/>
                <w:szCs w:val="21"/>
              </w:rPr>
              <w:t xml:space="preserve">21.691 </w:t>
            </w:r>
          </w:p>
        </w:tc>
        <w:tc>
          <w:tcPr>
            <w:tcW w:w="993" w:type="dxa"/>
          </w:tcPr>
          <w:p w14:paraId="08BD9433" w14:textId="6ABD1A1F" w:rsidR="0037321A" w:rsidRPr="001E258C" w:rsidRDefault="0037321A" w:rsidP="00F66010">
            <w:pPr>
              <w:rPr>
                <w:rFonts w:ascii="Tahoma" w:hAnsi="Tahoma" w:cs="Tahoma"/>
                <w:sz w:val="20"/>
                <w:szCs w:val="21"/>
              </w:rPr>
            </w:pPr>
            <w:r w:rsidRPr="001E258C">
              <w:rPr>
                <w:rFonts w:ascii="Tahoma" w:hAnsi="Tahoma" w:cs="Tahoma"/>
                <w:sz w:val="20"/>
                <w:szCs w:val="21"/>
              </w:rPr>
              <w:t xml:space="preserve">0.000 </w:t>
            </w:r>
          </w:p>
        </w:tc>
        <w:tc>
          <w:tcPr>
            <w:tcW w:w="850" w:type="dxa"/>
          </w:tcPr>
          <w:p w14:paraId="6BEB15EE" w14:textId="5CE2623B" w:rsidR="0037321A" w:rsidRPr="001E258C" w:rsidRDefault="0037321A" w:rsidP="00F66010">
            <w:pPr>
              <w:rPr>
                <w:rFonts w:ascii="Tahoma" w:hAnsi="Tahoma" w:cs="Tahoma"/>
                <w:sz w:val="20"/>
                <w:szCs w:val="21"/>
              </w:rPr>
            </w:pPr>
            <w:r w:rsidRPr="001E258C">
              <w:rPr>
                <w:rFonts w:ascii="Tahoma" w:hAnsi="Tahoma" w:cs="Tahoma"/>
                <w:sz w:val="20"/>
                <w:szCs w:val="21"/>
              </w:rPr>
              <w:t xml:space="preserve">0.000 </w:t>
            </w:r>
          </w:p>
        </w:tc>
        <w:tc>
          <w:tcPr>
            <w:tcW w:w="992" w:type="dxa"/>
          </w:tcPr>
          <w:p w14:paraId="34B54E83" w14:textId="5D31563B" w:rsidR="0037321A" w:rsidRPr="001E258C" w:rsidRDefault="0037321A" w:rsidP="00F66010">
            <w:pPr>
              <w:rPr>
                <w:rFonts w:ascii="Tahoma" w:hAnsi="Tahoma" w:cs="Tahoma"/>
                <w:sz w:val="20"/>
                <w:szCs w:val="21"/>
              </w:rPr>
            </w:pPr>
            <w:r w:rsidRPr="001E258C">
              <w:rPr>
                <w:rFonts w:ascii="Tahoma" w:hAnsi="Tahoma" w:cs="Tahoma"/>
                <w:sz w:val="20"/>
                <w:szCs w:val="21"/>
              </w:rPr>
              <w:t xml:space="preserve">21.691 </w:t>
            </w:r>
          </w:p>
        </w:tc>
        <w:tc>
          <w:tcPr>
            <w:tcW w:w="993" w:type="dxa"/>
          </w:tcPr>
          <w:p w14:paraId="2A91C598" w14:textId="6FD77B4D" w:rsidR="0037321A" w:rsidRPr="001E258C" w:rsidRDefault="0037321A" w:rsidP="00F66010">
            <w:pPr>
              <w:rPr>
                <w:rFonts w:ascii="Tahoma" w:hAnsi="Tahoma" w:cs="Tahoma"/>
                <w:sz w:val="20"/>
                <w:szCs w:val="21"/>
              </w:rPr>
            </w:pPr>
            <w:r w:rsidRPr="001E258C">
              <w:rPr>
                <w:rFonts w:ascii="Tahoma" w:hAnsi="Tahoma" w:cs="Tahoma"/>
                <w:sz w:val="20"/>
                <w:szCs w:val="21"/>
              </w:rPr>
              <w:t xml:space="preserve">21.691 </w:t>
            </w:r>
          </w:p>
        </w:tc>
      </w:tr>
      <w:tr w:rsidR="0037321A" w14:paraId="03B9853A" w14:textId="08111269" w:rsidTr="0037321A">
        <w:tc>
          <w:tcPr>
            <w:tcW w:w="937" w:type="dxa"/>
          </w:tcPr>
          <w:p w14:paraId="394A769F" w14:textId="5199CC93" w:rsidR="0037321A" w:rsidRPr="001E258C" w:rsidRDefault="0037321A" w:rsidP="00F66010">
            <w:pPr>
              <w:rPr>
                <w:rFonts w:ascii="Tahoma" w:hAnsi="Tahoma" w:cs="Tahoma"/>
                <w:sz w:val="20"/>
                <w:szCs w:val="21"/>
              </w:rPr>
            </w:pPr>
            <w:r w:rsidRPr="001E258C">
              <w:rPr>
                <w:rFonts w:ascii="Tahoma" w:hAnsi="Tahoma" w:cs="Tahoma"/>
                <w:sz w:val="20"/>
                <w:szCs w:val="21"/>
              </w:rPr>
              <w:t>min</w:t>
            </w:r>
          </w:p>
        </w:tc>
        <w:tc>
          <w:tcPr>
            <w:tcW w:w="1047" w:type="dxa"/>
          </w:tcPr>
          <w:p w14:paraId="602A6842" w14:textId="58E3E163" w:rsidR="0037321A" w:rsidRPr="001E258C" w:rsidRDefault="0037321A" w:rsidP="00F66010">
            <w:pPr>
              <w:rPr>
                <w:rFonts w:ascii="Tahoma" w:hAnsi="Tahoma" w:cs="Tahoma"/>
                <w:sz w:val="20"/>
                <w:szCs w:val="21"/>
              </w:rPr>
            </w:pPr>
            <w:r w:rsidRPr="001E258C">
              <w:rPr>
                <w:rFonts w:ascii="Tahoma" w:hAnsi="Tahoma" w:cs="Tahoma"/>
                <w:sz w:val="20"/>
                <w:szCs w:val="21"/>
              </w:rPr>
              <w:t xml:space="preserve">0.003 </w:t>
            </w:r>
          </w:p>
        </w:tc>
        <w:tc>
          <w:tcPr>
            <w:tcW w:w="1418" w:type="dxa"/>
          </w:tcPr>
          <w:p w14:paraId="55EEA2BD" w14:textId="6B9EE2A8" w:rsidR="0037321A" w:rsidRPr="001E258C" w:rsidRDefault="0037321A" w:rsidP="00F66010">
            <w:pPr>
              <w:rPr>
                <w:rFonts w:ascii="Tahoma" w:hAnsi="Tahoma" w:cs="Tahoma"/>
                <w:sz w:val="20"/>
                <w:szCs w:val="21"/>
              </w:rPr>
            </w:pPr>
            <w:r w:rsidRPr="001E258C">
              <w:rPr>
                <w:rFonts w:ascii="Tahoma" w:hAnsi="Tahoma" w:cs="Tahoma"/>
                <w:sz w:val="20"/>
                <w:szCs w:val="21"/>
              </w:rPr>
              <w:t xml:space="preserve">0.002 </w:t>
            </w:r>
          </w:p>
        </w:tc>
        <w:tc>
          <w:tcPr>
            <w:tcW w:w="850" w:type="dxa"/>
          </w:tcPr>
          <w:p w14:paraId="3EE602AE" w14:textId="0C2D66B4" w:rsidR="0037321A" w:rsidRPr="001E258C" w:rsidRDefault="0037321A" w:rsidP="00F66010">
            <w:pPr>
              <w:rPr>
                <w:rFonts w:ascii="Tahoma" w:hAnsi="Tahoma" w:cs="Tahoma"/>
                <w:sz w:val="20"/>
                <w:szCs w:val="21"/>
              </w:rPr>
            </w:pPr>
            <w:r w:rsidRPr="001E258C">
              <w:rPr>
                <w:rFonts w:ascii="Tahoma" w:hAnsi="Tahoma" w:cs="Tahoma"/>
                <w:sz w:val="20"/>
                <w:szCs w:val="21"/>
              </w:rPr>
              <w:t xml:space="preserve">0.013 </w:t>
            </w:r>
          </w:p>
        </w:tc>
        <w:tc>
          <w:tcPr>
            <w:tcW w:w="993" w:type="dxa"/>
          </w:tcPr>
          <w:p w14:paraId="190194C5" w14:textId="0B9C769B" w:rsidR="0037321A" w:rsidRPr="001E258C" w:rsidRDefault="0037321A" w:rsidP="00F66010">
            <w:pPr>
              <w:rPr>
                <w:rFonts w:ascii="Tahoma" w:hAnsi="Tahoma" w:cs="Tahoma"/>
                <w:sz w:val="20"/>
                <w:szCs w:val="21"/>
              </w:rPr>
            </w:pPr>
            <w:r w:rsidRPr="001E258C">
              <w:rPr>
                <w:rFonts w:ascii="Tahoma" w:hAnsi="Tahoma" w:cs="Tahoma"/>
                <w:sz w:val="20"/>
                <w:szCs w:val="21"/>
              </w:rPr>
              <w:t xml:space="preserve">-3.215 </w:t>
            </w:r>
          </w:p>
        </w:tc>
        <w:tc>
          <w:tcPr>
            <w:tcW w:w="850" w:type="dxa"/>
          </w:tcPr>
          <w:p w14:paraId="6CB50EF3" w14:textId="78EC3DB6" w:rsidR="0037321A" w:rsidRPr="001E258C" w:rsidRDefault="0037321A" w:rsidP="00F66010">
            <w:pPr>
              <w:rPr>
                <w:rFonts w:ascii="Tahoma" w:hAnsi="Tahoma" w:cs="Tahoma"/>
                <w:sz w:val="20"/>
                <w:szCs w:val="21"/>
              </w:rPr>
            </w:pPr>
            <w:r w:rsidRPr="001E258C">
              <w:rPr>
                <w:rFonts w:ascii="Tahoma" w:hAnsi="Tahoma" w:cs="Tahoma"/>
                <w:sz w:val="20"/>
                <w:szCs w:val="21"/>
              </w:rPr>
              <w:t xml:space="preserve">-3.459 </w:t>
            </w:r>
          </w:p>
        </w:tc>
        <w:tc>
          <w:tcPr>
            <w:tcW w:w="992" w:type="dxa"/>
          </w:tcPr>
          <w:p w14:paraId="790B61C2" w14:textId="50F6CAB6" w:rsidR="0037321A" w:rsidRPr="001E258C" w:rsidRDefault="0037321A" w:rsidP="00F66010">
            <w:pPr>
              <w:rPr>
                <w:rFonts w:ascii="Tahoma" w:hAnsi="Tahoma" w:cs="Tahoma"/>
                <w:sz w:val="20"/>
                <w:szCs w:val="21"/>
              </w:rPr>
            </w:pPr>
            <w:r w:rsidRPr="001E258C">
              <w:rPr>
                <w:rFonts w:ascii="Tahoma" w:hAnsi="Tahoma" w:cs="Tahoma"/>
                <w:sz w:val="20"/>
                <w:szCs w:val="21"/>
              </w:rPr>
              <w:t xml:space="preserve">0.483 </w:t>
            </w:r>
          </w:p>
        </w:tc>
        <w:tc>
          <w:tcPr>
            <w:tcW w:w="993" w:type="dxa"/>
          </w:tcPr>
          <w:p w14:paraId="44B23574" w14:textId="678A8E14" w:rsidR="0037321A" w:rsidRPr="001E258C" w:rsidRDefault="0037321A" w:rsidP="00F66010">
            <w:pPr>
              <w:rPr>
                <w:rFonts w:ascii="Tahoma" w:hAnsi="Tahoma" w:cs="Tahoma"/>
                <w:sz w:val="20"/>
                <w:szCs w:val="21"/>
              </w:rPr>
            </w:pPr>
            <w:r w:rsidRPr="001E258C">
              <w:rPr>
                <w:rFonts w:ascii="Tahoma" w:hAnsi="Tahoma" w:cs="Tahoma"/>
                <w:sz w:val="20"/>
                <w:szCs w:val="21"/>
              </w:rPr>
              <w:t xml:space="preserve">0.126 </w:t>
            </w:r>
          </w:p>
        </w:tc>
      </w:tr>
      <w:tr w:rsidR="0037321A" w14:paraId="1220BE64" w14:textId="1442F911" w:rsidTr="0037321A">
        <w:tc>
          <w:tcPr>
            <w:tcW w:w="937" w:type="dxa"/>
          </w:tcPr>
          <w:p w14:paraId="7ECE997E" w14:textId="1630DB88" w:rsidR="0037321A" w:rsidRPr="001E258C" w:rsidRDefault="0037321A" w:rsidP="00F66010">
            <w:pPr>
              <w:rPr>
                <w:rFonts w:ascii="Tahoma" w:hAnsi="Tahoma" w:cs="Tahoma"/>
                <w:sz w:val="20"/>
                <w:szCs w:val="21"/>
              </w:rPr>
            </w:pPr>
            <w:r w:rsidRPr="001E258C">
              <w:rPr>
                <w:rFonts w:ascii="Tahoma" w:hAnsi="Tahoma" w:cs="Tahoma"/>
                <w:sz w:val="20"/>
                <w:szCs w:val="21"/>
              </w:rPr>
              <w:t>max</w:t>
            </w:r>
          </w:p>
        </w:tc>
        <w:tc>
          <w:tcPr>
            <w:tcW w:w="1047" w:type="dxa"/>
          </w:tcPr>
          <w:p w14:paraId="1CD59188" w14:textId="52A4293B" w:rsidR="0037321A" w:rsidRPr="001E258C" w:rsidRDefault="0037321A" w:rsidP="00F66010">
            <w:pPr>
              <w:rPr>
                <w:rFonts w:ascii="Tahoma" w:hAnsi="Tahoma" w:cs="Tahoma"/>
                <w:sz w:val="20"/>
                <w:szCs w:val="21"/>
              </w:rPr>
            </w:pPr>
            <w:r w:rsidRPr="001E258C">
              <w:rPr>
                <w:rFonts w:ascii="Tahoma" w:hAnsi="Tahoma" w:cs="Tahoma"/>
                <w:sz w:val="20"/>
                <w:szCs w:val="21"/>
              </w:rPr>
              <w:t xml:space="preserve">0.609 </w:t>
            </w:r>
          </w:p>
        </w:tc>
        <w:tc>
          <w:tcPr>
            <w:tcW w:w="1418" w:type="dxa"/>
          </w:tcPr>
          <w:p w14:paraId="483CD4C4" w14:textId="65A788DA" w:rsidR="0037321A" w:rsidRPr="001E258C" w:rsidRDefault="0037321A" w:rsidP="00F66010">
            <w:pPr>
              <w:rPr>
                <w:rFonts w:ascii="Tahoma" w:hAnsi="Tahoma" w:cs="Tahoma"/>
                <w:sz w:val="20"/>
                <w:szCs w:val="21"/>
              </w:rPr>
            </w:pPr>
            <w:r w:rsidRPr="001E258C">
              <w:rPr>
                <w:rFonts w:ascii="Tahoma" w:hAnsi="Tahoma" w:cs="Tahoma"/>
                <w:sz w:val="20"/>
                <w:szCs w:val="21"/>
              </w:rPr>
              <w:t xml:space="preserve">0.534 </w:t>
            </w:r>
          </w:p>
        </w:tc>
        <w:tc>
          <w:tcPr>
            <w:tcW w:w="850" w:type="dxa"/>
          </w:tcPr>
          <w:p w14:paraId="60BB2C2E" w14:textId="36834A35" w:rsidR="0037321A" w:rsidRPr="001E258C" w:rsidRDefault="0037321A" w:rsidP="00F66010">
            <w:pPr>
              <w:rPr>
                <w:rFonts w:ascii="Tahoma" w:hAnsi="Tahoma" w:cs="Tahoma"/>
                <w:sz w:val="20"/>
                <w:szCs w:val="21"/>
              </w:rPr>
            </w:pPr>
            <w:r w:rsidRPr="001E258C">
              <w:rPr>
                <w:rFonts w:ascii="Tahoma" w:hAnsi="Tahoma" w:cs="Tahoma"/>
                <w:sz w:val="20"/>
                <w:szCs w:val="21"/>
              </w:rPr>
              <w:t xml:space="preserve">99.446 </w:t>
            </w:r>
          </w:p>
        </w:tc>
        <w:tc>
          <w:tcPr>
            <w:tcW w:w="993" w:type="dxa"/>
          </w:tcPr>
          <w:p w14:paraId="079ADDC5" w14:textId="763B3D20" w:rsidR="0037321A" w:rsidRPr="001E258C" w:rsidRDefault="0037321A" w:rsidP="00F66010">
            <w:pPr>
              <w:rPr>
                <w:rFonts w:ascii="Tahoma" w:hAnsi="Tahoma" w:cs="Tahoma"/>
                <w:sz w:val="20"/>
                <w:szCs w:val="21"/>
              </w:rPr>
            </w:pPr>
            <w:r w:rsidRPr="001E258C">
              <w:rPr>
                <w:rFonts w:ascii="Tahoma" w:hAnsi="Tahoma" w:cs="Tahoma"/>
                <w:sz w:val="20"/>
                <w:szCs w:val="21"/>
              </w:rPr>
              <w:t xml:space="preserve">3.547 </w:t>
            </w:r>
          </w:p>
        </w:tc>
        <w:tc>
          <w:tcPr>
            <w:tcW w:w="850" w:type="dxa"/>
          </w:tcPr>
          <w:p w14:paraId="5B3A881C" w14:textId="24AB04DF" w:rsidR="0037321A" w:rsidRPr="001E258C" w:rsidRDefault="0037321A" w:rsidP="00F66010">
            <w:pPr>
              <w:rPr>
                <w:rFonts w:ascii="Tahoma" w:hAnsi="Tahoma" w:cs="Tahoma"/>
                <w:sz w:val="20"/>
                <w:szCs w:val="21"/>
              </w:rPr>
            </w:pPr>
            <w:r w:rsidRPr="001E258C">
              <w:rPr>
                <w:rFonts w:ascii="Tahoma" w:hAnsi="Tahoma" w:cs="Tahoma"/>
                <w:sz w:val="20"/>
                <w:szCs w:val="21"/>
              </w:rPr>
              <w:t xml:space="preserve">3.350 </w:t>
            </w:r>
          </w:p>
        </w:tc>
        <w:tc>
          <w:tcPr>
            <w:tcW w:w="992" w:type="dxa"/>
          </w:tcPr>
          <w:p w14:paraId="6F848731" w14:textId="5D12A59F" w:rsidR="0037321A" w:rsidRPr="001E258C" w:rsidRDefault="0037321A" w:rsidP="00F66010">
            <w:pPr>
              <w:rPr>
                <w:rFonts w:ascii="Tahoma" w:hAnsi="Tahoma" w:cs="Tahoma"/>
                <w:sz w:val="20"/>
                <w:szCs w:val="21"/>
              </w:rPr>
            </w:pPr>
            <w:r w:rsidRPr="001E258C">
              <w:rPr>
                <w:rFonts w:ascii="Tahoma" w:hAnsi="Tahoma" w:cs="Tahoma"/>
                <w:sz w:val="20"/>
                <w:szCs w:val="21"/>
              </w:rPr>
              <w:t xml:space="preserve">70.456 </w:t>
            </w:r>
          </w:p>
        </w:tc>
        <w:tc>
          <w:tcPr>
            <w:tcW w:w="993" w:type="dxa"/>
          </w:tcPr>
          <w:p w14:paraId="4A4347A7" w14:textId="5E650B6A" w:rsidR="0037321A" w:rsidRPr="001E258C" w:rsidRDefault="0037321A" w:rsidP="00F66010">
            <w:pPr>
              <w:rPr>
                <w:rFonts w:ascii="Tahoma" w:hAnsi="Tahoma" w:cs="Tahoma"/>
                <w:sz w:val="20"/>
                <w:szCs w:val="21"/>
              </w:rPr>
            </w:pPr>
            <w:r w:rsidRPr="001E258C">
              <w:rPr>
                <w:rFonts w:ascii="Tahoma" w:hAnsi="Tahoma" w:cs="Tahoma"/>
                <w:sz w:val="20"/>
                <w:szCs w:val="21"/>
              </w:rPr>
              <w:t xml:space="preserve">91.602 </w:t>
            </w:r>
          </w:p>
        </w:tc>
      </w:tr>
    </w:tbl>
    <w:p w14:paraId="619C515E" w14:textId="7DC788F2" w:rsidR="005D3BFB" w:rsidRPr="0081590A" w:rsidRDefault="005B0268" w:rsidP="0081590A">
      <w:pPr>
        <w:pStyle w:val="Heading3"/>
        <w:numPr>
          <w:ilvl w:val="1"/>
          <w:numId w:val="12"/>
        </w:numPr>
        <w:rPr>
          <w:rFonts w:ascii="Tahoma" w:hAnsi="Tahoma" w:cs="Tahoma"/>
        </w:rPr>
      </w:pPr>
      <w:bookmarkStart w:id="47" w:name="_Toc80656377"/>
      <w:bookmarkEnd w:id="46"/>
      <w:r w:rsidRPr="0081590A">
        <w:rPr>
          <w:rFonts w:ascii="Tahoma" w:hAnsi="Tahoma" w:cs="Tahoma"/>
        </w:rPr>
        <w:t>Data preprocessing</w:t>
      </w:r>
      <w:bookmarkEnd w:id="47"/>
    </w:p>
    <w:p w14:paraId="2E2FAE4A" w14:textId="4E6F2A1E" w:rsidR="00DB2C96" w:rsidRDefault="00DB2C96" w:rsidP="005B0268">
      <w:pPr>
        <w:rPr>
          <w:rFonts w:ascii="Tahoma" w:hAnsi="Tahoma" w:cs="Tahoma"/>
        </w:rPr>
      </w:pPr>
      <w:r w:rsidRPr="00DB2C96">
        <w:rPr>
          <w:rFonts w:ascii="Tahoma" w:hAnsi="Tahoma" w:cs="Tahoma" w:hint="eastAsia"/>
        </w:rPr>
        <w:t>T</w:t>
      </w:r>
      <w:r w:rsidRPr="00DB2C96">
        <w:rPr>
          <w:rFonts w:ascii="Tahoma" w:hAnsi="Tahoma" w:cs="Tahoma"/>
        </w:rPr>
        <w:t xml:space="preserve">o get each </w:t>
      </w:r>
      <w:r w:rsidR="00904C32" w:rsidRPr="00DB2C96">
        <w:rPr>
          <w:rFonts w:ascii="Tahoma" w:hAnsi="Tahoma" w:cs="Tahoma" w:hint="eastAsia"/>
        </w:rPr>
        <w:t>domain</w:t>
      </w:r>
      <w:r w:rsidR="00904C32" w:rsidRPr="00DB2C96">
        <w:rPr>
          <w:rFonts w:ascii="Tahoma" w:hAnsi="Tahoma" w:cs="Tahoma"/>
        </w:rPr>
        <w:t xml:space="preserve">’s contribution to the IMD scores, we need to </w:t>
      </w:r>
      <w:del w:id="48" w:author="Chen, Huanfa" w:date="2021-08-26T10:47:00Z">
        <w:r w:rsidR="00904C32" w:rsidRPr="00DB2C96" w:rsidDel="00251E68">
          <w:rPr>
            <w:rFonts w:ascii="Tahoma" w:hAnsi="Tahoma" w:cs="Tahoma"/>
          </w:rPr>
          <w:delText xml:space="preserve">duplicate </w:delText>
        </w:r>
      </w:del>
      <w:ins w:id="49" w:author="Chen, Huanfa" w:date="2021-08-26T10:47:00Z">
        <w:r w:rsidR="00251E68">
          <w:rPr>
            <w:rFonts w:ascii="Tahoma" w:hAnsi="Tahoma" w:cs="Tahoma"/>
          </w:rPr>
          <w:t>implement</w:t>
        </w:r>
        <w:r w:rsidR="00251E68" w:rsidRPr="00DB2C96">
          <w:rPr>
            <w:rFonts w:ascii="Tahoma" w:hAnsi="Tahoma" w:cs="Tahoma"/>
          </w:rPr>
          <w:t xml:space="preserve"> </w:t>
        </w:r>
      </w:ins>
      <w:r w:rsidR="00904C32" w:rsidRPr="00DB2C96">
        <w:rPr>
          <w:rFonts w:ascii="Tahoma" w:hAnsi="Tahoma" w:cs="Tahoma"/>
        </w:rPr>
        <w:t xml:space="preserve">the </w:t>
      </w:r>
      <w:r w:rsidR="00904C32" w:rsidRPr="00DB2C96">
        <w:rPr>
          <w:rFonts w:ascii="Tahoma" w:hAnsi="Tahoma" w:cs="Tahoma"/>
          <w:b/>
          <w:bCs/>
        </w:rPr>
        <w:t>model f</w:t>
      </w:r>
      <w:r w:rsidR="00904C32" w:rsidRPr="00DB2C96">
        <w:rPr>
          <w:rFonts w:ascii="Tahoma" w:hAnsi="Tahoma" w:cs="Tahoma"/>
        </w:rPr>
        <w:t xml:space="preserve"> </w:t>
      </w:r>
      <w:r w:rsidRPr="00DB2C96">
        <w:rPr>
          <w:rFonts w:ascii="Tahoma" w:hAnsi="Tahoma" w:cs="Tahoma"/>
        </w:rPr>
        <w:t xml:space="preserve">shown </w:t>
      </w:r>
      <w:r w:rsidR="00904C32" w:rsidRPr="00DB2C96">
        <w:rPr>
          <w:rFonts w:ascii="Tahoma" w:hAnsi="Tahoma" w:cs="Tahoma"/>
        </w:rPr>
        <w:t>in</w:t>
      </w:r>
      <w:r w:rsidRPr="00DB2C96">
        <w:rPr>
          <w:rFonts w:ascii="Tahoma" w:hAnsi="Tahoma" w:cs="Tahoma"/>
        </w:rPr>
        <w:t xml:space="preserve"> </w:t>
      </w:r>
      <w:r w:rsidR="00CD2B0B">
        <w:rPr>
          <w:rFonts w:ascii="Tahoma" w:hAnsi="Tahoma" w:cs="Tahoma"/>
        </w:rPr>
        <w:t xml:space="preserve">the </w:t>
      </w:r>
      <w:r>
        <w:rPr>
          <w:rFonts w:ascii="Tahoma" w:hAnsi="Tahoma" w:cs="Tahoma"/>
        </w:rPr>
        <w:t>methodology part</w:t>
      </w:r>
      <w:r w:rsidR="00904C32" w:rsidRPr="00DB2C96">
        <w:rPr>
          <w:rFonts w:ascii="Tahoma" w:hAnsi="Tahoma" w:cs="Tahoma"/>
        </w:rPr>
        <w:t xml:space="preserve">. However, </w:t>
      </w:r>
      <w:r w:rsidR="005B0268" w:rsidRPr="00DB2C96">
        <w:rPr>
          <w:rFonts w:ascii="Tahoma" w:hAnsi="Tahoma" w:cs="Tahoma"/>
        </w:rPr>
        <w:t xml:space="preserve">the official data only provide </w:t>
      </w:r>
      <w:r w:rsidRPr="00DB2C96">
        <w:rPr>
          <w:rFonts w:ascii="Tahoma" w:hAnsi="Tahoma" w:cs="Tahoma"/>
        </w:rPr>
        <w:t xml:space="preserve">seven domain scores </w:t>
      </w:r>
      <w:r w:rsidR="005B0268" w:rsidRPr="00DB2C96">
        <w:rPr>
          <w:rFonts w:ascii="Tahoma" w:hAnsi="Tahoma" w:cs="Tahoma"/>
        </w:rPr>
        <w:t>with 3 dec</w:t>
      </w:r>
      <w:r w:rsidRPr="00DB2C96">
        <w:rPr>
          <w:rFonts w:ascii="Tahoma" w:hAnsi="Tahoma" w:cs="Tahoma"/>
        </w:rPr>
        <w:t>imals,</w:t>
      </w:r>
      <w:r>
        <w:rPr>
          <w:rFonts w:ascii="Tahoma" w:hAnsi="Tahoma" w:cs="Tahoma"/>
        </w:rPr>
        <w:t xml:space="preserve"> </w:t>
      </w:r>
      <w:r w:rsidRPr="00DB2C96">
        <w:rPr>
          <w:rFonts w:ascii="Tahoma" w:hAnsi="Tahoma" w:cs="Tahoma"/>
        </w:rPr>
        <w:t xml:space="preserve">which means there could be more than two hundred </w:t>
      </w:r>
      <w:r>
        <w:rPr>
          <w:rFonts w:ascii="Tahoma" w:hAnsi="Tahoma" w:cs="Tahoma"/>
        </w:rPr>
        <w:t>LSOA</w:t>
      </w:r>
      <w:r w:rsidRPr="00DB2C96">
        <w:rPr>
          <w:rFonts w:ascii="Tahoma" w:hAnsi="Tahoma" w:cs="Tahoma"/>
        </w:rPr>
        <w:t xml:space="preserve">s that have the same domain scores. </w:t>
      </w:r>
      <w:r>
        <w:rPr>
          <w:rFonts w:ascii="Tahoma" w:hAnsi="Tahoma" w:cs="Tahoma"/>
        </w:rPr>
        <w:t xml:space="preserve">This would bring </w:t>
      </w:r>
      <w:r w:rsidR="005B0268" w:rsidRPr="00DB2C96">
        <w:rPr>
          <w:rFonts w:ascii="Tahoma" w:hAnsi="Tahoma" w:cs="Tahoma"/>
        </w:rPr>
        <w:t>huge</w:t>
      </w:r>
      <w:r>
        <w:rPr>
          <w:rFonts w:ascii="Tahoma" w:hAnsi="Tahoma" w:cs="Tahoma"/>
        </w:rPr>
        <w:t xml:space="preserve"> errors</w:t>
      </w:r>
      <w:r w:rsidR="005B0268" w:rsidRPr="00DB2C96">
        <w:rPr>
          <w:rFonts w:ascii="Tahoma" w:hAnsi="Tahoma" w:cs="Tahoma"/>
        </w:rPr>
        <w:t xml:space="preserve"> </w:t>
      </w:r>
      <w:r>
        <w:rPr>
          <w:rFonts w:ascii="Tahoma" w:hAnsi="Tahoma" w:cs="Tahoma"/>
        </w:rPr>
        <w:t>when we transform the scores to the ranks. Thus, we need to preprocess the scores with the help of the domain rank from the official dataset (domain rank</w:t>
      </w:r>
      <w:r w:rsidRPr="00DB2C96">
        <w:rPr>
          <w:rFonts w:ascii="Tahoma" w:hAnsi="Tahoma" w:cs="Tahoma"/>
        </w:rPr>
        <w:t xml:space="preserve"> </w:t>
      </w:r>
      <w:r>
        <w:rPr>
          <w:rFonts w:ascii="Tahoma" w:hAnsi="Tahoma" w:cs="Tahoma"/>
        </w:rPr>
        <w:t xml:space="preserve">from the official dataset is different from the rank </w:t>
      </w:r>
      <w:r>
        <w:rPr>
          <w:rFonts w:ascii="Tahoma" w:hAnsi="Tahoma" w:cs="Tahoma"/>
        </w:rPr>
        <w:lastRenderedPageBreak/>
        <w:t xml:space="preserve">we use. It considers the most deprived one as 1, which is the one with the highest score. Therefore, we would use </w:t>
      </w:r>
      <m:oMath>
        <m:r>
          <w:rPr>
            <w:rFonts w:ascii="Cambria Math" w:hAnsi="Cambria Math" w:cs="Tahoma"/>
          </w:rPr>
          <m:t>N-</m:t>
        </m:r>
        <m:r>
          <m:rPr>
            <m:sty m:val="p"/>
          </m:rPr>
          <w:rPr>
            <w:rFonts w:ascii="Cambria Math" w:hAnsi="Cambria Math" w:cs="Tahoma"/>
          </w:rPr>
          <m:t>domain rank from the official dataset+1</m:t>
        </m:r>
      </m:oMath>
      <w:r w:rsidRPr="00DB2C96">
        <w:rPr>
          <w:rFonts w:ascii="Tahoma" w:hAnsi="Tahoma" w:cs="Tahoma"/>
        </w:rPr>
        <w:t xml:space="preserve"> </w:t>
      </w:r>
      <w:r>
        <w:rPr>
          <w:rFonts w:ascii="Tahoma" w:hAnsi="Tahoma" w:cs="Tahoma"/>
        </w:rPr>
        <w:t xml:space="preserve">as the rank </w:t>
      </w:r>
      <m:oMath>
        <m:r>
          <w:rPr>
            <w:rFonts w:ascii="Cambria Math" w:hAnsi="Cambria Math" w:cs="Tahoma"/>
          </w:rPr>
          <m:t>r</m:t>
        </m:r>
      </m:oMath>
      <w:r>
        <w:rPr>
          <w:rFonts w:ascii="Tahoma" w:hAnsi="Tahoma" w:cs="Tahoma"/>
        </w:rPr>
        <w:t xml:space="preserve"> we use). </w:t>
      </w:r>
    </w:p>
    <w:p w14:paraId="0C6BA4E3" w14:textId="0930F539" w:rsidR="00DB2C96" w:rsidRPr="00DB2C96" w:rsidRDefault="00DB2C96" w:rsidP="005B0268">
      <w:pPr>
        <w:rPr>
          <w:rFonts w:ascii="Tahoma" w:hAnsi="Tahoma" w:cs="Tahoma"/>
        </w:rPr>
      </w:pPr>
      <w:r>
        <w:rPr>
          <w:rFonts w:ascii="Tahoma" w:hAnsi="Tahoma" w:cs="Tahoma"/>
        </w:rPr>
        <w:t xml:space="preserve">The method here is simple, if there are many LSOAs have the same score, denote </w:t>
      </w:r>
      <m:oMath>
        <m:r>
          <w:rPr>
            <w:rFonts w:ascii="Cambria Math" w:hAnsi="Cambria Math" w:cs="Tahoma"/>
          </w:rPr>
          <m:t>a</m:t>
        </m:r>
      </m:oMath>
      <w:r>
        <w:rPr>
          <w:rFonts w:ascii="Tahoma" w:hAnsi="Tahoma" w:cs="Tahoma"/>
        </w:rPr>
        <w:t xml:space="preserve"> as the lowest rank for these scores and </w:t>
      </w:r>
      <m:oMath>
        <m:r>
          <w:rPr>
            <w:rFonts w:ascii="Cambria Math" w:hAnsi="Cambria Math" w:cs="Tahoma"/>
          </w:rPr>
          <m:t>r</m:t>
        </m:r>
      </m:oMath>
      <w:r>
        <w:rPr>
          <w:rFonts w:ascii="Tahoma" w:hAnsi="Tahoma" w:cs="Tahoma"/>
        </w:rPr>
        <w:t xml:space="preserve"> is the rank of the score we would modify. The modified score would be the original score plus </w:t>
      </w:r>
      <m:oMath>
        <m:r>
          <w:rPr>
            <w:rFonts w:ascii="Cambria Math" w:hAnsi="Cambria Math" w:cs="Tahoma"/>
          </w:rPr>
          <m:t>(r-a)×</m:t>
        </m:r>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 xml:space="preserve">The reason we choose </w:t>
      </w:r>
      <m:oMath>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is because the largest number of the same score is within 300.</w:t>
      </w:r>
    </w:p>
    <w:p w14:paraId="591D6A10" w14:textId="7DBE6E4D" w:rsidR="00671CFD" w:rsidRDefault="00671CFD" w:rsidP="0081590A">
      <w:pPr>
        <w:pStyle w:val="Heading3"/>
        <w:numPr>
          <w:ilvl w:val="1"/>
          <w:numId w:val="12"/>
        </w:numPr>
        <w:rPr>
          <w:rFonts w:ascii="Tahoma" w:hAnsi="Tahoma" w:cs="Tahoma"/>
        </w:rPr>
      </w:pPr>
      <w:bookmarkStart w:id="50" w:name="_Toc80656378"/>
      <w:r w:rsidRPr="0081590A">
        <w:rPr>
          <w:rFonts w:ascii="Tahoma" w:hAnsi="Tahoma" w:cs="Tahoma"/>
        </w:rPr>
        <w:t>Result</w:t>
      </w:r>
      <w:bookmarkEnd w:id="50"/>
    </w:p>
    <w:p w14:paraId="01FAD24D" w14:textId="0FCC6B39" w:rsidR="009B1CF0" w:rsidRDefault="00DA1805" w:rsidP="009B1CF0">
      <w:pPr>
        <w:pStyle w:val="Heading4"/>
        <w:numPr>
          <w:ilvl w:val="2"/>
          <w:numId w:val="12"/>
        </w:numPr>
        <w:rPr>
          <w:rFonts w:ascii="Tahoma" w:hAnsi="Tahoma" w:cs="Tahoma"/>
          <w:b w:val="0"/>
          <w:bCs w:val="0"/>
        </w:rPr>
      </w:pPr>
      <w:bookmarkStart w:id="51" w:name="_Toc80656379"/>
      <w:r w:rsidRPr="00DA1805">
        <w:rPr>
          <w:rFonts w:ascii="Tahoma" w:hAnsi="Tahoma" w:cs="Tahoma" w:hint="eastAsia"/>
          <w:b w:val="0"/>
          <w:bCs w:val="0"/>
        </w:rPr>
        <w:t>S</w:t>
      </w:r>
      <w:r w:rsidRPr="00DA1805">
        <w:rPr>
          <w:rFonts w:ascii="Tahoma" w:hAnsi="Tahoma" w:cs="Tahoma"/>
          <w:b w:val="0"/>
          <w:bCs w:val="0"/>
        </w:rPr>
        <w:t xml:space="preserve">hapley </w:t>
      </w:r>
      <w:r>
        <w:rPr>
          <w:rFonts w:ascii="Tahoma" w:hAnsi="Tahoma" w:cs="Tahoma"/>
          <w:b w:val="0"/>
          <w:bCs w:val="0"/>
        </w:rPr>
        <w:t xml:space="preserve">value </w:t>
      </w:r>
      <w:r w:rsidRPr="00DA1805">
        <w:rPr>
          <w:rFonts w:ascii="Tahoma" w:hAnsi="Tahoma" w:cs="Tahoma"/>
          <w:b w:val="0"/>
          <w:bCs w:val="0"/>
        </w:rPr>
        <w:t>result</w:t>
      </w:r>
      <w:bookmarkEnd w:id="51"/>
    </w:p>
    <w:p w14:paraId="66DF2B70" w14:textId="39F9E9B7" w:rsidR="009765B8" w:rsidRPr="00D857B2" w:rsidRDefault="004E6493" w:rsidP="009765B8">
      <w:pPr>
        <w:rPr>
          <w:rFonts w:ascii="Tahoma" w:hAnsi="Tahoma" w:cs="Tahoma"/>
        </w:rPr>
      </w:pPr>
      <w:r w:rsidRPr="00D857B2">
        <w:rPr>
          <w:rFonts w:ascii="Tahoma" w:hAnsi="Tahoma" w:cs="Tahoma"/>
        </w:rPr>
        <w:t xml:space="preserve">The SHAP values explain the margin output of the model, which is the change in the rank of the IMD. </w:t>
      </w:r>
      <w:r w:rsidR="00C564FB" w:rsidRPr="00D857B2">
        <w:rPr>
          <w:rFonts w:ascii="Tahoma" w:hAnsi="Tahoma" w:cs="Tahoma" w:hint="eastAsia"/>
        </w:rPr>
        <w:t>As</w:t>
      </w:r>
      <w:r w:rsidR="00C564FB" w:rsidRPr="00D857B2">
        <w:rPr>
          <w:rFonts w:ascii="Tahoma" w:hAnsi="Tahoma" w:cs="Tahoma"/>
        </w:rPr>
        <w:t xml:space="preserve"> there are more than 30 thousand LSOAs, it’s not possible to visualize every small area’s Shapley value in seven domains</w:t>
      </w:r>
      <w:r w:rsidR="00C564FB" w:rsidRPr="00D857B2">
        <w:rPr>
          <w:rFonts w:ascii="Tahoma" w:hAnsi="Tahoma" w:cs="Tahoma" w:hint="eastAsia"/>
        </w:rPr>
        <w:t>.</w:t>
      </w:r>
      <w:r w:rsidR="00C564FB" w:rsidRPr="00D857B2">
        <w:rPr>
          <w:rFonts w:ascii="Tahoma" w:hAnsi="Tahoma" w:cs="Tahoma"/>
        </w:rPr>
        <w:t xml:space="preserve"> </w:t>
      </w:r>
      <w:commentRangeStart w:id="52"/>
      <w:r w:rsidR="00C564FB" w:rsidRPr="00D857B2">
        <w:rPr>
          <w:rFonts w:ascii="Tahoma" w:hAnsi="Tahoma" w:cs="Tahoma"/>
        </w:rPr>
        <w:t xml:space="preserve">Thus, </w:t>
      </w:r>
      <w:r w:rsidR="00EA4AFA" w:rsidRPr="00D857B2">
        <w:rPr>
          <w:rFonts w:ascii="Tahoma" w:hAnsi="Tahoma" w:cs="Tahoma"/>
        </w:rPr>
        <w:t xml:space="preserve">we will look into it three ways: Firstly, </w:t>
      </w:r>
      <w:r w:rsidR="00C564FB" w:rsidRPr="00D857B2">
        <w:rPr>
          <w:rFonts w:ascii="Tahoma" w:hAnsi="Tahoma" w:cs="Tahoma"/>
        </w:rPr>
        <w:t xml:space="preserve">we </w:t>
      </w:r>
      <w:r w:rsidR="00EA4AFA" w:rsidRPr="00D857B2">
        <w:rPr>
          <w:rFonts w:ascii="Tahoma" w:hAnsi="Tahoma" w:cs="Tahoma"/>
        </w:rPr>
        <w:t xml:space="preserve">will </w:t>
      </w:r>
      <w:r w:rsidR="00C564FB" w:rsidRPr="00D857B2">
        <w:rPr>
          <w:rFonts w:ascii="Tahoma" w:hAnsi="Tahoma" w:cs="Tahoma"/>
        </w:rPr>
        <w:t xml:space="preserve">randomly choose </w:t>
      </w:r>
      <w:r w:rsidR="00C36740" w:rsidRPr="00D857B2">
        <w:rPr>
          <w:rFonts w:ascii="Tahoma" w:hAnsi="Tahoma" w:cs="Tahoma"/>
        </w:rPr>
        <w:t>two</w:t>
      </w:r>
      <w:r w:rsidR="00C564FB" w:rsidRPr="00D857B2">
        <w:rPr>
          <w:rFonts w:ascii="Tahoma" w:hAnsi="Tahoma" w:cs="Tahoma"/>
        </w:rPr>
        <w:t xml:space="preserve"> to see </w:t>
      </w:r>
      <w:r w:rsidR="009765B8" w:rsidRPr="00D857B2">
        <w:rPr>
          <w:rFonts w:ascii="Tahoma" w:hAnsi="Tahoma" w:cs="Tahoma"/>
        </w:rPr>
        <w:t xml:space="preserve">their force plot, so that we can know </w:t>
      </w:r>
      <w:r w:rsidR="00A4784F" w:rsidRPr="00D857B2">
        <w:rPr>
          <w:rFonts w:ascii="Tahoma" w:hAnsi="Tahoma" w:cs="Tahoma"/>
        </w:rPr>
        <w:t>what</w:t>
      </w:r>
      <w:r w:rsidR="009765B8" w:rsidRPr="00D857B2">
        <w:rPr>
          <w:rFonts w:ascii="Tahoma" w:hAnsi="Tahoma" w:cs="Tahoma"/>
        </w:rPr>
        <w:t xml:space="preserve"> is</w:t>
      </w:r>
      <w:r w:rsidR="00A4784F" w:rsidRPr="00D857B2">
        <w:rPr>
          <w:rFonts w:ascii="Tahoma" w:hAnsi="Tahoma" w:cs="Tahoma"/>
        </w:rPr>
        <w:t xml:space="preserve"> </w:t>
      </w:r>
      <w:r w:rsidR="00EA4AFA" w:rsidRPr="00D857B2">
        <w:rPr>
          <w:rFonts w:ascii="Tahoma" w:hAnsi="Tahoma" w:cs="Tahoma"/>
        </w:rPr>
        <w:t xml:space="preserve">the structure of </w:t>
      </w:r>
      <w:r w:rsidR="009765B8" w:rsidRPr="00D857B2">
        <w:rPr>
          <w:rFonts w:ascii="Tahoma" w:hAnsi="Tahoma" w:cs="Tahoma"/>
        </w:rPr>
        <w:t xml:space="preserve">the Shapley value in </w:t>
      </w:r>
      <w:r w:rsidR="00EA4AFA" w:rsidRPr="00D857B2">
        <w:rPr>
          <w:rFonts w:ascii="Tahoma" w:hAnsi="Tahoma" w:cs="Tahoma"/>
        </w:rPr>
        <w:t>a LSOA</w:t>
      </w:r>
      <w:r w:rsidR="00A4784F" w:rsidRPr="00D857B2">
        <w:rPr>
          <w:rFonts w:ascii="Tahoma" w:hAnsi="Tahoma" w:cs="Tahoma"/>
        </w:rPr>
        <w:t xml:space="preserve"> like</w:t>
      </w:r>
      <w:r w:rsidR="009765B8" w:rsidRPr="00D857B2">
        <w:rPr>
          <w:rFonts w:ascii="Tahoma" w:hAnsi="Tahoma" w:cs="Tahoma"/>
        </w:rPr>
        <w:t xml:space="preserve">; </w:t>
      </w:r>
      <w:commentRangeEnd w:id="52"/>
      <w:r w:rsidR="00851A9D">
        <w:rPr>
          <w:rStyle w:val="CommentReference"/>
        </w:rPr>
        <w:commentReference w:id="52"/>
      </w:r>
      <w:r w:rsidR="009765B8" w:rsidRPr="00D857B2">
        <w:rPr>
          <w:rFonts w:ascii="Tahoma" w:hAnsi="Tahoma" w:cs="Tahoma"/>
        </w:rPr>
        <w:t xml:space="preserve">Secondly, we would use </w:t>
      </w:r>
      <w:r w:rsidR="00CD2B0B">
        <w:rPr>
          <w:rFonts w:ascii="Tahoma" w:hAnsi="Tahoma" w:cs="Tahoma"/>
        </w:rPr>
        <w:t xml:space="preserve">a </w:t>
      </w:r>
      <w:r w:rsidR="009765B8" w:rsidRPr="00D857B2">
        <w:rPr>
          <w:rFonts w:ascii="Tahoma" w:hAnsi="Tahoma" w:cs="Tahoma"/>
        </w:rPr>
        <w:t xml:space="preserve">scatter plot to show the effect a single feature has on the predictions made by the model; Finally, SHAP summary plot will </w:t>
      </w:r>
      <w:r w:rsidR="001A4E20" w:rsidRPr="00D857B2">
        <w:rPr>
          <w:rFonts w:ascii="Tahoma" w:hAnsi="Tahoma" w:cs="Tahoma"/>
        </w:rPr>
        <w:t>help</w:t>
      </w:r>
      <w:r w:rsidR="008B76A8" w:rsidRPr="00D857B2">
        <w:rPr>
          <w:rFonts w:ascii="Tahoma" w:hAnsi="Tahoma" w:cs="Tahoma"/>
        </w:rPr>
        <w:t xml:space="preserve"> the interpretation of the prediction of all samples</w:t>
      </w:r>
      <w:r w:rsidR="009765B8" w:rsidRPr="00D857B2">
        <w:rPr>
          <w:rFonts w:ascii="Tahoma" w:hAnsi="Tahoma" w:cs="Tahoma"/>
        </w:rPr>
        <w:t xml:space="preserve"> </w:t>
      </w:r>
      <w:r w:rsidR="001A4E20" w:rsidRPr="00D857B2">
        <w:rPr>
          <w:rFonts w:ascii="Tahoma" w:hAnsi="Tahoma" w:cs="Tahoma"/>
        </w:rPr>
        <w:t xml:space="preserve">and </w:t>
      </w:r>
      <w:r w:rsidR="009C1DFC" w:rsidRPr="00D857B2">
        <w:rPr>
          <w:rFonts w:ascii="Tahoma" w:hAnsi="Tahoma" w:cs="Tahoma"/>
        </w:rPr>
        <w:t xml:space="preserve">make </w:t>
      </w:r>
      <w:r w:rsidR="00CD2B0B">
        <w:rPr>
          <w:rFonts w:ascii="Tahoma" w:hAnsi="Tahoma" w:cs="Tahoma"/>
        </w:rPr>
        <w:t xml:space="preserve">the </w:t>
      </w:r>
      <w:r w:rsidR="009C1DFC" w:rsidRPr="00D857B2">
        <w:rPr>
          <w:rFonts w:ascii="Tahoma" w:hAnsi="Tahoma" w:cs="Tahoma"/>
        </w:rPr>
        <w:t>comparison between seven domains.</w:t>
      </w:r>
    </w:p>
    <w:p w14:paraId="04032885" w14:textId="2347FA1D" w:rsidR="009765B8" w:rsidRPr="009C1DFC" w:rsidRDefault="009C1DFC" w:rsidP="00EA4AFA">
      <w:pPr>
        <w:pStyle w:val="Heading5"/>
        <w:numPr>
          <w:ilvl w:val="0"/>
          <w:numId w:val="26"/>
        </w:numPr>
      </w:pPr>
      <w:del w:id="53" w:author="Chen, Huanfa" w:date="2021-08-26T10:54:00Z">
        <w:r w:rsidDel="00EB69E1">
          <w:delText>Force plot</w:delText>
        </w:r>
      </w:del>
      <w:bookmarkStart w:id="54" w:name="OLE_LINK149"/>
      <w:bookmarkStart w:id="55" w:name="OLE_LINK150"/>
      <w:ins w:id="56" w:author="Chen, Huanfa" w:date="2021-08-26T10:54:00Z">
        <w:r w:rsidR="00EB69E1">
          <w:t xml:space="preserve">Illustrating SHAP values </w:t>
        </w:r>
        <w:r w:rsidR="00B330E5">
          <w:t>using</w:t>
        </w:r>
        <w:r w:rsidR="00EB69E1">
          <w:t xml:space="preserve"> two LSOA samples</w:t>
        </w:r>
      </w:ins>
      <w:bookmarkEnd w:id="54"/>
      <w:bookmarkEnd w:id="55"/>
    </w:p>
    <w:p w14:paraId="26CCB29E" w14:textId="5FA84086" w:rsidR="009A1603" w:rsidRPr="00D857B2" w:rsidRDefault="00B83EAD" w:rsidP="00EA4AFA">
      <w:pPr>
        <w:rPr>
          <w:rFonts w:ascii="Tahoma" w:hAnsi="Tahoma" w:cs="Tahoma"/>
        </w:rPr>
      </w:pPr>
      <w:r w:rsidRPr="00D857B2">
        <w:rPr>
          <w:rFonts w:ascii="Tahoma" w:hAnsi="Tahoma" w:cs="Tahoma"/>
        </w:rPr>
        <w:t xml:space="preserve">In the </w:t>
      </w:r>
      <w:commentRangeStart w:id="57"/>
      <w:r w:rsidRPr="00D857B2">
        <w:rPr>
          <w:rFonts w:ascii="Tahoma" w:hAnsi="Tahoma" w:cs="Tahoma"/>
        </w:rPr>
        <w:t>first picture</w:t>
      </w:r>
      <w:commentRangeEnd w:id="57"/>
      <w:r w:rsidR="00FF06A3">
        <w:rPr>
          <w:rStyle w:val="CommentReference"/>
        </w:rPr>
        <w:commentReference w:id="57"/>
      </w:r>
      <w:r w:rsidRPr="00D857B2">
        <w:rPr>
          <w:rFonts w:ascii="Tahoma" w:hAnsi="Tahoma" w:cs="Tahoma"/>
        </w:rPr>
        <w:t xml:space="preserve">, </w:t>
      </w:r>
      <w:commentRangeStart w:id="58"/>
      <w:r w:rsidR="00A4784F" w:rsidRPr="00D857B2">
        <w:rPr>
          <w:rFonts w:ascii="Tahoma" w:hAnsi="Tahoma" w:cs="Tahoma"/>
        </w:rPr>
        <w:t>we can see that the primary factor for overall multiple deprivation</w:t>
      </w:r>
      <w:r w:rsidR="00CD2B0B">
        <w:rPr>
          <w:rFonts w:ascii="Tahoma" w:hAnsi="Tahoma" w:cs="Tahoma"/>
        </w:rPr>
        <w:t>s</w:t>
      </w:r>
      <w:r w:rsidR="00A4784F" w:rsidRPr="00D857B2">
        <w:rPr>
          <w:rFonts w:ascii="Tahoma" w:hAnsi="Tahoma" w:cs="Tahoma"/>
        </w:rPr>
        <w:t xml:space="preserve"> is employment. The next most powerful indicator is </w:t>
      </w:r>
      <w:proofErr w:type="spellStart"/>
      <w:r w:rsidR="00A4784F" w:rsidRPr="00D857B2">
        <w:rPr>
          <w:rFonts w:ascii="Tahoma" w:hAnsi="Tahoma" w:cs="Tahoma"/>
        </w:rPr>
        <w:t>income_score</w:t>
      </w:r>
      <w:commentRangeEnd w:id="58"/>
      <w:proofErr w:type="spellEnd"/>
      <w:r w:rsidR="00EB69E1">
        <w:rPr>
          <w:rStyle w:val="CommentReference"/>
        </w:rPr>
        <w:commentReference w:id="58"/>
      </w:r>
      <w:r w:rsidR="00A4784F" w:rsidRPr="00D857B2">
        <w:rPr>
          <w:rFonts w:ascii="Tahoma" w:hAnsi="Tahoma" w:cs="Tahoma"/>
        </w:rPr>
        <w:t>. More</w:t>
      </w:r>
      <w:r w:rsidR="00340D32" w:rsidRPr="00D857B2">
        <w:rPr>
          <w:rFonts w:ascii="Tahoma" w:hAnsi="Tahoma" w:cs="Tahoma"/>
        </w:rPr>
        <w:t xml:space="preserve">over, </w:t>
      </w:r>
      <w:proofErr w:type="spellStart"/>
      <w:r w:rsidR="00070ECD" w:rsidRPr="00D857B2">
        <w:rPr>
          <w:rFonts w:ascii="Tahoma" w:hAnsi="Tahoma" w:cs="Tahoma"/>
        </w:rPr>
        <w:t>house_score</w:t>
      </w:r>
      <w:proofErr w:type="spellEnd"/>
      <w:r w:rsidR="00070ECD" w:rsidRPr="00D857B2">
        <w:rPr>
          <w:rFonts w:ascii="Tahoma" w:hAnsi="Tahoma" w:cs="Tahoma"/>
        </w:rPr>
        <w:t xml:space="preserve"> and </w:t>
      </w:r>
      <w:proofErr w:type="spellStart"/>
      <w:r w:rsidR="00070ECD" w:rsidRPr="00D857B2">
        <w:rPr>
          <w:rFonts w:ascii="Tahoma" w:hAnsi="Tahoma" w:cs="Tahoma"/>
        </w:rPr>
        <w:t>crime</w:t>
      </w:r>
      <w:r w:rsidR="00070ECD" w:rsidRPr="00D857B2">
        <w:rPr>
          <w:rFonts w:ascii="Tahoma" w:hAnsi="Tahoma" w:cs="Tahoma" w:hint="eastAsia"/>
        </w:rPr>
        <w:t>_</w:t>
      </w:r>
      <w:r w:rsidR="00070ECD" w:rsidRPr="00D857B2">
        <w:rPr>
          <w:rFonts w:ascii="Tahoma" w:hAnsi="Tahoma" w:cs="Tahoma"/>
        </w:rPr>
        <w:t>score</w:t>
      </w:r>
      <w:proofErr w:type="spellEnd"/>
      <w:r w:rsidR="00070ECD" w:rsidRPr="00D857B2">
        <w:rPr>
          <w:rFonts w:ascii="Tahoma" w:hAnsi="Tahoma" w:cs="Tahoma"/>
        </w:rPr>
        <w:t xml:space="preserve"> contribute least, and except these two domains</w:t>
      </w:r>
      <w:r w:rsidR="00EA55C3" w:rsidRPr="00D857B2">
        <w:rPr>
          <w:rFonts w:ascii="Tahoma" w:hAnsi="Tahoma" w:cs="Tahoma"/>
        </w:rPr>
        <w:t xml:space="preserve"> </w:t>
      </w:r>
      <w:r w:rsidR="00EA55C3" w:rsidRPr="00D857B2">
        <w:rPr>
          <w:rFonts w:ascii="Tahoma" w:hAnsi="Tahoma" w:cs="Tahoma" w:hint="eastAsia"/>
        </w:rPr>
        <w:t>that</w:t>
      </w:r>
      <w:r w:rsidR="00340D32" w:rsidRPr="00D857B2">
        <w:rPr>
          <w:rFonts w:ascii="Tahoma" w:hAnsi="Tahoma" w:cs="Tahoma"/>
        </w:rPr>
        <w:t xml:space="preserve"> have </w:t>
      </w:r>
      <w:r w:rsidR="00CD2B0B">
        <w:rPr>
          <w:rFonts w:ascii="Tahoma" w:hAnsi="Tahoma" w:cs="Tahoma"/>
        </w:rPr>
        <w:t xml:space="preserve">a </w:t>
      </w:r>
      <w:r w:rsidR="00340D32" w:rsidRPr="00D857B2">
        <w:rPr>
          <w:rFonts w:ascii="Tahoma" w:hAnsi="Tahoma" w:cs="Tahoma"/>
        </w:rPr>
        <w:t>positive effect on the output</w:t>
      </w:r>
      <w:r w:rsidR="00070ECD" w:rsidRPr="00D857B2">
        <w:rPr>
          <w:rFonts w:ascii="Tahoma" w:hAnsi="Tahoma" w:cs="Tahoma"/>
        </w:rPr>
        <w:t>, other domains contribute negatively to the overall IMD rank</w:t>
      </w:r>
      <w:r w:rsidR="00C36740" w:rsidRPr="00D857B2">
        <w:rPr>
          <w:rFonts w:ascii="Tahoma" w:hAnsi="Tahoma" w:cs="Tahoma"/>
        </w:rPr>
        <w:t xml:space="preserve"> in this area</w:t>
      </w:r>
      <w:r w:rsidR="00070ECD" w:rsidRPr="00D857B2">
        <w:rPr>
          <w:rFonts w:ascii="Tahoma" w:hAnsi="Tahoma" w:cs="Tahoma"/>
        </w:rPr>
        <w:t>. Thus, the sum of their Shapley value is just about 5879</w:t>
      </w:r>
      <w:r w:rsidR="00C36740" w:rsidRPr="00D857B2">
        <w:rPr>
          <w:rFonts w:ascii="Tahoma" w:hAnsi="Tahoma" w:cs="Tahoma"/>
        </w:rPr>
        <w:t xml:space="preserve">, which is much less than the base value </w:t>
      </w:r>
      <w:r w:rsidR="00CD2B0B">
        <w:rPr>
          <w:rFonts w:ascii="Tahoma" w:hAnsi="Tahoma" w:cs="Tahoma"/>
        </w:rPr>
        <w:t xml:space="preserve">of </w:t>
      </w:r>
      <w:r w:rsidR="00C36740" w:rsidRPr="00D857B2">
        <w:rPr>
          <w:rFonts w:ascii="Tahoma" w:hAnsi="Tahoma" w:cs="Tahoma"/>
        </w:rPr>
        <w:t>18150</w:t>
      </w:r>
      <w:r w:rsidR="00070ECD" w:rsidRPr="00D857B2">
        <w:rPr>
          <w:rFonts w:ascii="Tahoma" w:hAnsi="Tahoma" w:cs="Tahoma"/>
        </w:rPr>
        <w:t xml:space="preserve">. </w:t>
      </w:r>
      <w:r w:rsidR="00C36740" w:rsidRPr="00D857B2">
        <w:rPr>
          <w:rFonts w:ascii="Tahoma" w:hAnsi="Tahoma" w:cs="Tahoma"/>
        </w:rPr>
        <w:t xml:space="preserve">Let’s turn to figure 2, Most of </w:t>
      </w:r>
      <w:r w:rsidR="00CD2B0B">
        <w:rPr>
          <w:rFonts w:ascii="Tahoma" w:hAnsi="Tahoma" w:cs="Tahoma"/>
        </w:rPr>
        <w:t xml:space="preserve">the </w:t>
      </w:r>
      <w:r w:rsidR="00C36740" w:rsidRPr="00D857B2">
        <w:rPr>
          <w:rFonts w:ascii="Tahoma" w:hAnsi="Tahoma" w:cs="Tahoma"/>
        </w:rPr>
        <w:t>domains’ color is red, which means</w:t>
      </w:r>
      <w:r w:rsidR="00340D32" w:rsidRPr="00D857B2">
        <w:rPr>
          <w:rFonts w:ascii="Tahoma" w:hAnsi="Tahoma" w:cs="Tahoma"/>
        </w:rPr>
        <w:t xml:space="preserve"> nearly all of them</w:t>
      </w:r>
      <w:r w:rsidR="00C36740" w:rsidRPr="00D857B2">
        <w:rPr>
          <w:rFonts w:ascii="Tahoma" w:hAnsi="Tahoma" w:cs="Tahoma"/>
        </w:rPr>
        <w:t xml:space="preserve"> </w:t>
      </w:r>
      <w:r w:rsidR="00CD2B0B">
        <w:rPr>
          <w:rFonts w:ascii="Tahoma" w:hAnsi="Tahoma" w:cs="Tahoma"/>
        </w:rPr>
        <w:t xml:space="preserve">can </w:t>
      </w:r>
      <w:r w:rsidR="00C4261A" w:rsidRPr="00D857B2">
        <w:rPr>
          <w:rFonts w:ascii="Tahoma" w:hAnsi="Tahoma" w:cs="Tahoma"/>
        </w:rPr>
        <w:t>push the prediction higher (to the right)</w:t>
      </w:r>
      <w:r w:rsidR="00340D32" w:rsidRPr="00D857B2">
        <w:rPr>
          <w:rFonts w:ascii="Tahoma" w:hAnsi="Tahoma" w:cs="Tahoma"/>
        </w:rPr>
        <w:t xml:space="preserve"> and the summation of their Shapley value is around 26138. However, the structure of this </w:t>
      </w:r>
      <w:r w:rsidR="00C4261A" w:rsidRPr="00D857B2">
        <w:rPr>
          <w:rFonts w:ascii="Tahoma" w:hAnsi="Tahoma" w:cs="Tahoma"/>
        </w:rPr>
        <w:t>observation</w:t>
      </w:r>
      <w:r w:rsidR="00145B66" w:rsidRPr="00D857B2">
        <w:rPr>
          <w:rFonts w:ascii="Tahoma" w:hAnsi="Tahoma" w:cs="Tahoma"/>
        </w:rPr>
        <w:t>’s</w:t>
      </w:r>
      <w:r w:rsidR="00141C98" w:rsidRPr="00D857B2">
        <w:rPr>
          <w:rFonts w:ascii="Tahoma" w:hAnsi="Tahoma" w:cs="Tahoma"/>
        </w:rPr>
        <w:t xml:space="preserve"> SHAP value</w:t>
      </w:r>
      <w:r w:rsidR="00340D32" w:rsidRPr="00D857B2">
        <w:rPr>
          <w:rFonts w:ascii="Tahoma" w:hAnsi="Tahoma" w:cs="Tahoma"/>
        </w:rPr>
        <w:t xml:space="preserve"> is not like the first one whose structure is similar </w:t>
      </w:r>
      <w:r w:rsidR="00CD2B0B">
        <w:rPr>
          <w:rFonts w:ascii="Tahoma" w:hAnsi="Tahoma" w:cs="Tahoma"/>
        </w:rPr>
        <w:t>to</w:t>
      </w:r>
      <w:r w:rsidR="00340D32" w:rsidRPr="00D857B2">
        <w:rPr>
          <w:rFonts w:ascii="Tahoma" w:hAnsi="Tahoma" w:cs="Tahoma"/>
        </w:rPr>
        <w:t xml:space="preserve"> the official weight</w:t>
      </w:r>
      <w:r w:rsidR="00141C98" w:rsidRPr="00D857B2">
        <w:rPr>
          <w:rFonts w:ascii="Tahoma" w:hAnsi="Tahoma" w:cs="Tahoma"/>
        </w:rPr>
        <w:t xml:space="preserve"> distributed to seven domains.</w:t>
      </w:r>
      <w:r w:rsidR="00340D32" w:rsidRPr="00D857B2">
        <w:rPr>
          <w:rFonts w:ascii="Tahoma" w:hAnsi="Tahoma" w:cs="Tahoma"/>
        </w:rPr>
        <w:t xml:space="preserve"> </w:t>
      </w:r>
      <w:r w:rsidR="00EA4AFA" w:rsidRPr="00D857B2">
        <w:rPr>
          <w:rFonts w:ascii="Tahoma" w:hAnsi="Tahoma" w:cs="Tahoma"/>
        </w:rPr>
        <w:t>For example, t</w:t>
      </w:r>
      <w:r w:rsidR="00340D32" w:rsidRPr="00D857B2">
        <w:rPr>
          <w:rFonts w:ascii="Tahoma" w:hAnsi="Tahoma" w:cs="Tahoma"/>
        </w:rPr>
        <w:t xml:space="preserve">he most influential indicator is </w:t>
      </w:r>
      <w:proofErr w:type="spellStart"/>
      <w:r w:rsidR="00340D32" w:rsidRPr="00D857B2">
        <w:rPr>
          <w:rFonts w:ascii="Tahoma" w:hAnsi="Tahoma" w:cs="Tahoma"/>
        </w:rPr>
        <w:t>house_score</w:t>
      </w:r>
      <w:proofErr w:type="spellEnd"/>
      <w:r w:rsidR="00EA4AFA" w:rsidRPr="00D857B2">
        <w:rPr>
          <w:rFonts w:ascii="Tahoma" w:hAnsi="Tahoma" w:cs="Tahoma"/>
        </w:rPr>
        <w:t>, but</w:t>
      </w:r>
      <w:r w:rsidR="001D3334" w:rsidRPr="00D857B2">
        <w:rPr>
          <w:rFonts w:ascii="Tahoma" w:hAnsi="Tahoma" w:cs="Tahoma"/>
        </w:rPr>
        <w:t xml:space="preserve"> </w:t>
      </w:r>
      <w:r w:rsidR="00EA4AFA" w:rsidRPr="00D857B2">
        <w:rPr>
          <w:rFonts w:ascii="Tahoma" w:hAnsi="Tahoma" w:cs="Tahoma"/>
        </w:rPr>
        <w:t>it</w:t>
      </w:r>
      <w:r w:rsidR="001D3334" w:rsidRPr="00D857B2">
        <w:rPr>
          <w:rFonts w:ascii="Tahoma" w:hAnsi="Tahoma" w:cs="Tahoma"/>
        </w:rPr>
        <w:t xml:space="preserve"> ha</w:t>
      </w:r>
      <w:r w:rsidR="00EA4AFA" w:rsidRPr="00D857B2">
        <w:rPr>
          <w:rFonts w:ascii="Tahoma" w:hAnsi="Tahoma" w:cs="Tahoma"/>
        </w:rPr>
        <w:t>s</w:t>
      </w:r>
      <w:r w:rsidR="001D3334" w:rsidRPr="00D857B2">
        <w:rPr>
          <w:rFonts w:ascii="Tahoma" w:hAnsi="Tahoma" w:cs="Tahoma"/>
        </w:rPr>
        <w:t xml:space="preserve"> the least weight (9.3%). </w:t>
      </w:r>
      <w:r w:rsidR="00EA4AFA" w:rsidRPr="00D857B2">
        <w:rPr>
          <w:rFonts w:ascii="Tahoma" w:hAnsi="Tahoma" w:cs="Tahoma"/>
        </w:rPr>
        <w:t>These two figures</w:t>
      </w:r>
      <w:r w:rsidR="001D3334" w:rsidRPr="00D857B2">
        <w:rPr>
          <w:rFonts w:ascii="Tahoma" w:hAnsi="Tahoma" w:cs="Tahoma"/>
        </w:rPr>
        <w:t xml:space="preserve"> </w:t>
      </w:r>
      <w:r w:rsidR="00EA4AFA" w:rsidRPr="00D857B2">
        <w:rPr>
          <w:rFonts w:ascii="Tahoma" w:hAnsi="Tahoma" w:cs="Tahoma"/>
        </w:rPr>
        <w:t>indicate</w:t>
      </w:r>
      <w:r w:rsidR="001D3334" w:rsidRPr="00D857B2">
        <w:rPr>
          <w:rFonts w:ascii="Tahoma" w:hAnsi="Tahoma" w:cs="Tahoma"/>
        </w:rPr>
        <w:t xml:space="preserve"> </w:t>
      </w:r>
      <w:r w:rsidR="00EA4AFA" w:rsidRPr="00D857B2">
        <w:rPr>
          <w:rFonts w:ascii="Tahoma" w:hAnsi="Tahoma" w:cs="Tahoma"/>
        </w:rPr>
        <w:t>the existence of</w:t>
      </w:r>
      <w:r w:rsidR="001D3334" w:rsidRPr="00D857B2">
        <w:rPr>
          <w:rFonts w:ascii="Tahoma" w:hAnsi="Tahoma" w:cs="Tahoma"/>
        </w:rPr>
        <w:t xml:space="preserve"> geographical variation for the influence and contribution of seven domain scores to the IMD rank</w:t>
      </w:r>
      <w:r w:rsidR="00EA4AFA" w:rsidRPr="00D857B2">
        <w:rPr>
          <w:rFonts w:ascii="Tahoma" w:hAnsi="Tahoma" w:cs="Tahoma"/>
        </w:rPr>
        <w:t>.</w:t>
      </w:r>
    </w:p>
    <w:p w14:paraId="472919D8" w14:textId="5AEDC37C" w:rsidR="00B83EAD" w:rsidRPr="00A4784F" w:rsidRDefault="00B83EAD" w:rsidP="00EA4AFA"/>
    <w:p w14:paraId="0ED9AEAE" w14:textId="3E5224C3" w:rsidR="00BF6929" w:rsidRDefault="009F47C4" w:rsidP="00BF6929">
      <w:r>
        <w:rPr>
          <w:noProof/>
        </w:rPr>
        <mc:AlternateContent>
          <mc:Choice Requires="wps">
            <w:drawing>
              <wp:anchor distT="0" distB="0" distL="114300" distR="114300" simplePos="0" relativeHeight="251597824" behindDoc="0" locked="0" layoutInCell="1" allowOverlap="1" wp14:anchorId="70592B3F" wp14:editId="5EE34881">
                <wp:simplePos x="0" y="0"/>
                <wp:positionH relativeFrom="column">
                  <wp:posOffset>0</wp:posOffset>
                </wp:positionH>
                <wp:positionV relativeFrom="paragraph">
                  <wp:posOffset>833755</wp:posOffset>
                </wp:positionV>
                <wp:extent cx="5274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16F6A0E" w14:textId="1419523D" w:rsidR="000C11D1" w:rsidRPr="009F47C4" w:rsidRDefault="000C11D1" w:rsidP="009F47C4">
                            <w:pPr>
                              <w:pStyle w:val="Caption"/>
                              <w:rPr>
                                <w:rFonts w:cs="Times New Roman"/>
                                <w:noProof/>
                                <w:sz w:val="21"/>
                              </w:rPr>
                            </w:pPr>
                            <w:bookmarkStart w:id="59" w:name="_Toc80821906"/>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Pr>
                                <w:rFonts w:cs="Times New Roman"/>
                                <w:noProof/>
                              </w:rPr>
                              <w:t>1</w:t>
                            </w:r>
                            <w:r w:rsidRPr="009F47C4">
                              <w:rPr>
                                <w:rFonts w:cs="Times New Roman"/>
                              </w:rPr>
                              <w:fldChar w:fldCharType="end"/>
                            </w:r>
                            <w:r w:rsidRPr="009F47C4">
                              <w:rPr>
                                <w:rFonts w:cs="Times New Roman"/>
                              </w:rPr>
                              <w:t xml:space="preserve"> Sample 1 of force plot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592B3F" id="_x0000_t202" coordsize="21600,21600" o:spt="202" path="m,l,21600r21600,l21600,xe">
                <v:stroke joinstyle="miter"/>
                <v:path gradientshapeok="t" o:connecttype="rect"/>
              </v:shapetype>
              <v:shape id="Text Box 1" o:spid="_x0000_s1026" type="#_x0000_t202" style="position:absolute;left:0;text-align:left;margin-left:0;margin-top:65.65pt;width:415.3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" stroked="f">
                <v:textbox style="mso-fit-shape-to-text:t" inset="0,0,0,0">
                  <w:txbxContent>
                    <w:p w14:paraId="216F6A0E" w14:textId="1419523D" w:rsidR="000C11D1" w:rsidRPr="009F47C4" w:rsidRDefault="000C11D1" w:rsidP="009F47C4">
                      <w:pPr>
                        <w:pStyle w:val="Caption"/>
                        <w:rPr>
                          <w:rFonts w:cs="Times New Roman"/>
                          <w:noProof/>
                          <w:sz w:val="21"/>
                        </w:rPr>
                      </w:pPr>
                      <w:bookmarkStart w:id="60" w:name="_Toc80821906"/>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Pr>
                          <w:rFonts w:cs="Times New Roman"/>
                          <w:noProof/>
                        </w:rPr>
                        <w:t>1</w:t>
                      </w:r>
                      <w:r w:rsidRPr="009F47C4">
                        <w:rPr>
                          <w:rFonts w:cs="Times New Roman"/>
                        </w:rPr>
                        <w:fldChar w:fldCharType="end"/>
                      </w:r>
                      <w:r w:rsidRPr="009F47C4">
                        <w:rPr>
                          <w:rFonts w:cs="Times New Roman"/>
                        </w:rPr>
                        <w:t xml:space="preserve"> Sample 1 of force plot</w:t>
                      </w:r>
                      <w:bookmarkEnd w:id="60"/>
                    </w:p>
                  </w:txbxContent>
                </v:textbox>
                <w10:wrap type="topAndBottom"/>
              </v:shape>
            </w:pict>
          </mc:Fallback>
        </mc:AlternateContent>
      </w:r>
      <w:r w:rsidR="00BF6929">
        <w:rPr>
          <w:rFonts w:hint="eastAsia"/>
          <w:noProof/>
        </w:rPr>
        <w:drawing>
          <wp:anchor distT="0" distB="0" distL="114300" distR="114300" simplePos="0" relativeHeight="251595776" behindDoc="0" locked="0" layoutInCell="1" allowOverlap="1" wp14:anchorId="71DB9661" wp14:editId="506156DA">
            <wp:simplePos x="0" y="0"/>
            <wp:positionH relativeFrom="column">
              <wp:posOffset>0</wp:posOffset>
            </wp:positionH>
            <wp:positionV relativeFrom="paragraph">
              <wp:posOffset>17780</wp:posOffset>
            </wp:positionV>
            <wp:extent cx="5274310" cy="758825"/>
            <wp:effectExtent l="0" t="0" r="254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anchor>
        </w:drawing>
      </w:r>
    </w:p>
    <w:p w14:paraId="21D96436" w14:textId="13354490" w:rsidR="00BF6929" w:rsidRDefault="009F47C4" w:rsidP="00BF6929">
      <w:r>
        <w:rPr>
          <w:noProof/>
        </w:rPr>
        <w:lastRenderedPageBreak/>
        <mc:AlternateContent>
          <mc:Choice Requires="wps">
            <w:drawing>
              <wp:anchor distT="0" distB="0" distL="114300" distR="114300" simplePos="0" relativeHeight="251600896" behindDoc="0" locked="0" layoutInCell="1" allowOverlap="1" wp14:anchorId="7D93F198" wp14:editId="414DC8CE">
                <wp:simplePos x="0" y="0"/>
                <wp:positionH relativeFrom="column">
                  <wp:posOffset>0</wp:posOffset>
                </wp:positionH>
                <wp:positionV relativeFrom="paragraph">
                  <wp:posOffset>792480</wp:posOffset>
                </wp:positionV>
                <wp:extent cx="527431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0A82717" w14:textId="3D9FEC73" w:rsidR="000C11D1" w:rsidRPr="009F47C4" w:rsidRDefault="000C11D1" w:rsidP="009F47C4">
                            <w:pPr>
                              <w:pStyle w:val="Caption"/>
                              <w:rPr>
                                <w:rFonts w:cs="Times New Roman"/>
                                <w:noProof/>
                                <w:sz w:val="21"/>
                              </w:rPr>
                            </w:pPr>
                            <w:bookmarkStart w:id="61" w:name="_Toc80821907"/>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Pr>
                                <w:rFonts w:cs="Times New Roman"/>
                                <w:noProof/>
                              </w:rPr>
                              <w:t>2</w:t>
                            </w:r>
                            <w:r w:rsidRPr="009F47C4">
                              <w:rPr>
                                <w:rFonts w:cs="Times New Roman"/>
                              </w:rPr>
                              <w:fldChar w:fldCharType="end"/>
                            </w:r>
                            <w:r w:rsidRPr="009F47C4">
                              <w:rPr>
                                <w:rFonts w:cs="Times New Roman"/>
                              </w:rPr>
                              <w:t xml:space="preserve"> Sample 2 of force plot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3F198" id="Text Box 3" o:spid="_x0000_s1027" type="#_x0000_t202" style="position:absolute;left:0;text-align:left;margin-left:0;margin-top:62.4pt;width:415.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y/LQIAAGQ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" stroked="f">
                <v:textbox style="mso-fit-shape-to-text:t" inset="0,0,0,0">
                  <w:txbxContent>
                    <w:p w14:paraId="70A82717" w14:textId="3D9FEC73" w:rsidR="000C11D1" w:rsidRPr="009F47C4" w:rsidRDefault="000C11D1" w:rsidP="009F47C4">
                      <w:pPr>
                        <w:pStyle w:val="Caption"/>
                        <w:rPr>
                          <w:rFonts w:cs="Times New Roman"/>
                          <w:noProof/>
                          <w:sz w:val="21"/>
                        </w:rPr>
                      </w:pPr>
                      <w:bookmarkStart w:id="62" w:name="_Toc80821907"/>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Pr>
                          <w:rFonts w:cs="Times New Roman"/>
                          <w:noProof/>
                        </w:rPr>
                        <w:t>2</w:t>
                      </w:r>
                      <w:r w:rsidRPr="009F47C4">
                        <w:rPr>
                          <w:rFonts w:cs="Times New Roman"/>
                        </w:rPr>
                        <w:fldChar w:fldCharType="end"/>
                      </w:r>
                      <w:r w:rsidRPr="009F47C4">
                        <w:rPr>
                          <w:rFonts w:cs="Times New Roman"/>
                        </w:rPr>
                        <w:t xml:space="preserve"> Sample 2 of force plot</w:t>
                      </w:r>
                      <w:bookmarkEnd w:id="62"/>
                    </w:p>
                  </w:txbxContent>
                </v:textbox>
                <w10:wrap type="topAndBottom"/>
              </v:shape>
            </w:pict>
          </mc:Fallback>
        </mc:AlternateContent>
      </w:r>
      <w:r w:rsidR="00BF6929">
        <w:rPr>
          <w:rFonts w:hint="eastAsia"/>
          <w:noProof/>
        </w:rPr>
        <w:drawing>
          <wp:anchor distT="0" distB="0" distL="114300" distR="114300" simplePos="0" relativeHeight="251598848" behindDoc="0" locked="0" layoutInCell="1" allowOverlap="1" wp14:anchorId="554EB1FE" wp14:editId="601D57FB">
            <wp:simplePos x="0" y="0"/>
            <wp:positionH relativeFrom="column">
              <wp:posOffset>0</wp:posOffset>
            </wp:positionH>
            <wp:positionV relativeFrom="paragraph">
              <wp:posOffset>60325</wp:posOffset>
            </wp:positionV>
            <wp:extent cx="5274310" cy="67500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675005"/>
                    </a:xfrm>
                    <a:prstGeom prst="rect">
                      <a:avLst/>
                    </a:prstGeom>
                  </pic:spPr>
                </pic:pic>
              </a:graphicData>
            </a:graphic>
          </wp:anchor>
        </w:drawing>
      </w:r>
    </w:p>
    <w:p w14:paraId="4D132A53" w14:textId="634FCBAE" w:rsidR="00B71860"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Scatter plot</w:t>
      </w:r>
    </w:p>
    <w:p w14:paraId="60B0C800" w14:textId="74738C17" w:rsidR="009C1DFC" w:rsidRPr="00D857B2" w:rsidRDefault="00DA6C61" w:rsidP="00DA6C61">
      <w:pPr>
        <w:rPr>
          <w:rFonts w:ascii="Tahoma" w:hAnsi="Tahoma" w:cs="Tahoma"/>
        </w:rPr>
      </w:pPr>
      <w:del w:id="63" w:author="Chen, Huanfa" w:date="2021-08-26T10:38:00Z">
        <w:r w:rsidRPr="00D857B2" w:rsidDel="000043EF">
          <w:rPr>
            <w:rFonts w:ascii="Tahoma" w:hAnsi="Tahoma" w:cs="Tahoma"/>
          </w:rPr>
          <w:delText xml:space="preserve">Following </w:delText>
        </w:r>
      </w:del>
      <w:r w:rsidR="009C1DFC" w:rsidRPr="00D857B2">
        <w:rPr>
          <w:rFonts w:ascii="Tahoma" w:hAnsi="Tahoma" w:cs="Tahoma"/>
        </w:rPr>
        <w:t xml:space="preserve">SHAP </w:t>
      </w:r>
      <w:r w:rsidRPr="00D857B2">
        <w:rPr>
          <w:rFonts w:ascii="Tahoma" w:hAnsi="Tahoma" w:cs="Tahoma"/>
        </w:rPr>
        <w:t>scatter</w:t>
      </w:r>
      <w:r w:rsidR="009C1DFC" w:rsidRPr="00D857B2">
        <w:rPr>
          <w:rFonts w:ascii="Tahoma" w:hAnsi="Tahoma" w:cs="Tahoma"/>
        </w:rPr>
        <w:t xml:space="preserve"> plot</w:t>
      </w:r>
      <w:r w:rsidRPr="00D857B2">
        <w:rPr>
          <w:rFonts w:ascii="Tahoma" w:hAnsi="Tahoma" w:cs="Tahoma"/>
        </w:rPr>
        <w:t>s</w:t>
      </w:r>
      <w:r w:rsidR="009C1DFC" w:rsidRPr="00D857B2">
        <w:rPr>
          <w:rFonts w:ascii="Tahoma" w:hAnsi="Tahoma" w:cs="Tahoma"/>
        </w:rPr>
        <w:t xml:space="preserve"> </w:t>
      </w:r>
      <w:r w:rsidRPr="00D857B2">
        <w:rPr>
          <w:rFonts w:ascii="Tahoma" w:hAnsi="Tahoma" w:cs="Tahoma"/>
        </w:rPr>
        <w:t>represent</w:t>
      </w:r>
      <w:r w:rsidR="009C1DFC" w:rsidRPr="00D857B2">
        <w:rPr>
          <w:rFonts w:ascii="Tahoma" w:hAnsi="Tahoma" w:cs="Tahoma"/>
        </w:rPr>
        <w:t xml:space="preserve"> how the model output varies by </w:t>
      </w:r>
      <w:r w:rsidRPr="00D857B2">
        <w:rPr>
          <w:rFonts w:ascii="Tahoma" w:hAnsi="Tahoma" w:cs="Tahoma"/>
        </w:rPr>
        <w:t>feature</w:t>
      </w:r>
      <w:r w:rsidR="009C1DFC" w:rsidRPr="00D857B2">
        <w:rPr>
          <w:rFonts w:ascii="Tahoma" w:hAnsi="Tahoma" w:cs="Tahoma"/>
        </w:rPr>
        <w:t xml:space="preserve"> value</w:t>
      </w:r>
      <w:r w:rsidR="0081158D" w:rsidRPr="00D857B2">
        <w:rPr>
          <w:rFonts w:ascii="Tahoma" w:hAnsi="Tahoma" w:cs="Tahoma"/>
        </w:rPr>
        <w:t xml:space="preserve"> and whether the relationship between the target and the features are linear, monotonic, or more complex</w:t>
      </w:r>
      <w:r w:rsidR="0081158D" w:rsidRPr="00D857B2">
        <w:rPr>
          <w:rFonts w:ascii="Tahoma" w:hAnsi="Tahoma" w:cs="Tahoma" w:hint="eastAsia"/>
        </w:rPr>
        <w:t>.</w:t>
      </w:r>
      <w:r w:rsidR="0081158D" w:rsidRPr="00D857B2">
        <w:rPr>
          <w:rFonts w:ascii="Tahoma" w:hAnsi="Tahoma" w:cs="Tahoma"/>
        </w:rPr>
        <w:t xml:space="preserve"> </w:t>
      </w:r>
      <w:r w:rsidRPr="00D857B2">
        <w:rPr>
          <w:rFonts w:ascii="Tahoma" w:hAnsi="Tahoma" w:cs="Tahoma"/>
        </w:rPr>
        <w:t>Each dot is a single prediction (LSOA) from the dataset.</w:t>
      </w:r>
      <w:r w:rsidRPr="00D857B2">
        <w:rPr>
          <w:rFonts w:ascii="Tahoma" w:hAnsi="Tahoma" w:cs="Tahoma" w:hint="eastAsia"/>
        </w:rPr>
        <w:t xml:space="preserve"> </w:t>
      </w:r>
      <w:r w:rsidRPr="00D857B2">
        <w:rPr>
          <w:rFonts w:ascii="Tahoma" w:hAnsi="Tahoma" w:cs="Tahoma"/>
        </w:rPr>
        <w:t>The x-axis is the value of domain scores and the y-axis is the SHAP value for that feature.</w:t>
      </w:r>
      <w:r w:rsidR="009C1DFC" w:rsidRPr="00D857B2">
        <w:rPr>
          <w:rFonts w:ascii="Tahoma" w:hAnsi="Tahoma" w:cs="Tahoma"/>
        </w:rPr>
        <w:t xml:space="preserve"> </w:t>
      </w:r>
    </w:p>
    <w:p w14:paraId="30639BB2" w14:textId="55D7DB4B" w:rsidR="00E02C20" w:rsidRPr="00D857B2" w:rsidRDefault="009C1DFC" w:rsidP="0081158D">
      <w:pPr>
        <w:rPr>
          <w:rFonts w:ascii="Tahoma" w:hAnsi="Tahoma" w:cs="Tahoma"/>
        </w:rPr>
      </w:pPr>
      <w:commentRangeStart w:id="64"/>
      <w:r w:rsidRPr="00D857B2">
        <w:rPr>
          <w:rFonts w:ascii="Tahoma" w:hAnsi="Tahoma" w:cs="Tahoma"/>
        </w:rPr>
        <w:t xml:space="preserve">The following </w:t>
      </w:r>
      <w:commentRangeStart w:id="65"/>
      <w:r w:rsidRPr="00D857B2">
        <w:rPr>
          <w:rFonts w:ascii="Tahoma" w:hAnsi="Tahoma" w:cs="Tahoma"/>
        </w:rPr>
        <w:t xml:space="preserve">dependence scatter plot </w:t>
      </w:r>
      <w:commentRangeEnd w:id="65"/>
      <w:r w:rsidR="000043EF">
        <w:rPr>
          <w:rStyle w:val="CommentReference"/>
        </w:rPr>
        <w:commentReference w:id="65"/>
      </w:r>
      <w:commentRangeEnd w:id="64"/>
      <w:r w:rsidR="000043EF">
        <w:rPr>
          <w:rStyle w:val="CommentReference"/>
        </w:rPr>
        <w:commentReference w:id="64"/>
      </w:r>
      <w:r w:rsidRPr="00D857B2">
        <w:rPr>
          <w:rFonts w:ascii="Tahoma" w:hAnsi="Tahoma" w:cs="Tahoma"/>
        </w:rPr>
        <w:t xml:space="preserve">gives us a clearer relationship between individual domain scores and their corresponding </w:t>
      </w:r>
      <w:r w:rsidR="00DA6C61" w:rsidRPr="00D857B2">
        <w:rPr>
          <w:rFonts w:ascii="Tahoma" w:hAnsi="Tahoma" w:cs="Tahoma"/>
        </w:rPr>
        <w:t>Shapley</w:t>
      </w:r>
      <w:r w:rsidRPr="00D857B2">
        <w:rPr>
          <w:rFonts w:ascii="Tahoma" w:hAnsi="Tahoma" w:cs="Tahoma"/>
        </w:rPr>
        <w:t xml:space="preserve"> values. In general, they have </w:t>
      </w:r>
      <w:r w:rsidR="00CD2B0B">
        <w:rPr>
          <w:rFonts w:ascii="Tahoma" w:hAnsi="Tahoma" w:cs="Tahoma"/>
        </w:rPr>
        <w:t>a</w:t>
      </w:r>
      <w:r w:rsidRPr="00D857B2">
        <w:rPr>
          <w:rFonts w:ascii="Tahoma" w:hAnsi="Tahoma" w:cs="Tahoma"/>
        </w:rPr>
        <w:t xml:space="preserve"> similar tendency: it's super-linear at the beginning</w:t>
      </w:r>
      <w:r w:rsidR="005C4239" w:rsidRPr="00D857B2">
        <w:rPr>
          <w:rFonts w:ascii="Tahoma" w:hAnsi="Tahoma" w:cs="Tahoma"/>
        </w:rPr>
        <w:t xml:space="preserve">, which means IMD rank increases significantly when domain scores are small. </w:t>
      </w:r>
      <w:r w:rsidRPr="00D857B2">
        <w:rPr>
          <w:rFonts w:ascii="Tahoma" w:hAnsi="Tahoma" w:cs="Tahoma"/>
        </w:rPr>
        <w:t xml:space="preserve">Then </w:t>
      </w:r>
      <w:r w:rsidR="005C4239" w:rsidRPr="00D857B2">
        <w:rPr>
          <w:rFonts w:ascii="Tahoma" w:hAnsi="Tahoma" w:cs="Tahoma"/>
        </w:rPr>
        <w:t xml:space="preserve">it </w:t>
      </w:r>
      <w:r w:rsidRPr="00D857B2">
        <w:rPr>
          <w:rFonts w:ascii="Tahoma" w:hAnsi="Tahoma" w:cs="Tahoma"/>
        </w:rPr>
        <w:t xml:space="preserve">becomes linear and finally tends to be sublinear. In addition, </w:t>
      </w:r>
      <w:r w:rsidR="005C4239" w:rsidRPr="00D857B2">
        <w:rPr>
          <w:rFonts w:ascii="Tahoma" w:hAnsi="Tahoma" w:cs="Tahoma"/>
        </w:rPr>
        <w:t xml:space="preserve">for points whose domain scores are lower than </w:t>
      </w:r>
      <w:r w:rsidR="00CD2B0B">
        <w:rPr>
          <w:rFonts w:ascii="Tahoma" w:hAnsi="Tahoma" w:cs="Tahoma"/>
        </w:rPr>
        <w:t>their</w:t>
      </w:r>
      <w:r w:rsidR="005C4239" w:rsidRPr="00D857B2">
        <w:rPr>
          <w:rFonts w:ascii="Tahoma" w:hAnsi="Tahoma" w:cs="Tahoma"/>
        </w:rPr>
        <w:t xml:space="preserve"> average value, it</w:t>
      </w:r>
      <w:r w:rsidRPr="00D857B2">
        <w:rPr>
          <w:rFonts w:ascii="Tahoma" w:hAnsi="Tahoma" w:cs="Tahoma"/>
        </w:rPr>
        <w:t xml:space="preserve"> corresponds to a negative Shapely value</w:t>
      </w:r>
      <w:r w:rsidR="005C4239" w:rsidRPr="00D857B2">
        <w:rPr>
          <w:rFonts w:ascii="Tahoma" w:hAnsi="Tahoma" w:cs="Tahoma"/>
        </w:rPr>
        <w:t>. It means the marginal effect this variable has on the predicted IMD rank</w:t>
      </w:r>
      <w:r w:rsidRPr="00D857B2">
        <w:rPr>
          <w:rFonts w:ascii="Tahoma" w:hAnsi="Tahoma" w:cs="Tahoma"/>
        </w:rPr>
        <w:t xml:space="preserve"> </w:t>
      </w:r>
      <w:r w:rsidR="005C4239" w:rsidRPr="00D857B2">
        <w:rPr>
          <w:rFonts w:ascii="Tahoma" w:hAnsi="Tahoma" w:cs="Tahoma"/>
        </w:rPr>
        <w:t>is negative. While a higher-than-average domain score pushes the prediction higher</w:t>
      </w:r>
      <w:r w:rsidRPr="00D857B2">
        <w:rPr>
          <w:rFonts w:ascii="Tahoma" w:hAnsi="Tahoma" w:cs="Tahoma"/>
        </w:rPr>
        <w:t xml:space="preserve">. </w:t>
      </w:r>
      <w:r w:rsidR="0081158D" w:rsidRPr="00D857B2">
        <w:rPr>
          <w:rFonts w:ascii="Tahoma" w:hAnsi="Tahoma" w:cs="Tahoma"/>
        </w:rPr>
        <w:t xml:space="preserve">In addition, the vertical dispersion in the plot is only small when </w:t>
      </w:r>
      <w:r w:rsidR="00CD2B0B">
        <w:rPr>
          <w:rFonts w:ascii="Tahoma" w:hAnsi="Tahoma" w:cs="Tahoma"/>
        </w:rPr>
        <w:t xml:space="preserve">the </w:t>
      </w:r>
      <w:r w:rsidR="0081158D" w:rsidRPr="00D857B2">
        <w:rPr>
          <w:rFonts w:ascii="Tahoma" w:hAnsi="Tahoma" w:cs="Tahoma"/>
        </w:rPr>
        <w:t xml:space="preserve">domain score is around </w:t>
      </w:r>
      <w:r w:rsidR="00CD2B0B">
        <w:rPr>
          <w:rFonts w:ascii="Tahoma" w:hAnsi="Tahoma" w:cs="Tahoma"/>
        </w:rPr>
        <w:t xml:space="preserve">the </w:t>
      </w:r>
      <w:r w:rsidR="0081158D" w:rsidRPr="00D857B2">
        <w:rPr>
          <w:rFonts w:ascii="Tahoma" w:hAnsi="Tahoma" w:cs="Tahoma"/>
        </w:rPr>
        <w:t>average value, for other places, the same value for domain score can have a different impact on the model’s output for different LSOAs. Then, we would inspect each domain separately</w:t>
      </w:r>
      <w:r w:rsidR="00012B99" w:rsidRPr="00D857B2">
        <w:rPr>
          <w:rFonts w:ascii="Tahoma" w:hAnsi="Tahoma" w:cs="Tahoma"/>
        </w:rPr>
        <w:t xml:space="preserve"> to see their difference.</w:t>
      </w:r>
    </w:p>
    <w:p w14:paraId="793563FA" w14:textId="6A0D27DB" w:rsidR="009C1DFC" w:rsidRPr="00D857B2" w:rsidRDefault="00B1209D" w:rsidP="009C1DFC">
      <w:pPr>
        <w:rPr>
          <w:rFonts w:ascii="Tahoma" w:hAnsi="Tahoma" w:cs="Tahoma"/>
        </w:rPr>
      </w:pPr>
      <w:r>
        <w:rPr>
          <w:rFonts w:ascii="Tahoma" w:hAnsi="Tahoma" w:cs="Tahoma"/>
          <w:noProof/>
        </w:rPr>
        <mc:AlternateContent>
          <mc:Choice Requires="wpg">
            <w:drawing>
              <wp:anchor distT="0" distB="0" distL="114300" distR="114300" simplePos="0" relativeHeight="251759616" behindDoc="0" locked="0" layoutInCell="1" allowOverlap="1" wp14:anchorId="24505FDF" wp14:editId="60C52D85">
                <wp:simplePos x="0" y="0"/>
                <wp:positionH relativeFrom="column">
                  <wp:posOffset>2870200</wp:posOffset>
                </wp:positionH>
                <wp:positionV relativeFrom="paragraph">
                  <wp:posOffset>636270</wp:posOffset>
                </wp:positionV>
                <wp:extent cx="2432685" cy="1760220"/>
                <wp:effectExtent l="0" t="0" r="5715" b="0"/>
                <wp:wrapNone/>
                <wp:docPr id="20" name="Group 20"/>
                <wp:cNvGraphicFramePr/>
                <a:graphic xmlns:a="http://schemas.openxmlformats.org/drawingml/2006/main">
                  <a:graphicData uri="http://schemas.microsoft.com/office/word/2010/wordprocessingGroup">
                    <wpg:wgp>
                      <wpg:cNvGrpSpPr/>
                      <wpg:grpSpPr>
                        <a:xfrm>
                          <a:off x="0" y="0"/>
                          <a:ext cx="2432685" cy="1760220"/>
                          <a:chOff x="0" y="0"/>
                          <a:chExt cx="2432685" cy="1760220"/>
                        </a:xfrm>
                      </wpg:grpSpPr>
                      <pic:pic xmlns:pic="http://schemas.openxmlformats.org/drawingml/2006/picture">
                        <pic:nvPicPr>
                          <pic:cNvPr id="41" name="Picture 41" descr="Chart, line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2685" cy="1507490"/>
                          </a:xfrm>
                          <a:prstGeom prst="rect">
                            <a:avLst/>
                          </a:prstGeom>
                        </pic:spPr>
                      </pic:pic>
                      <wps:wsp>
                        <wps:cNvPr id="17" name="Text Box 17"/>
                        <wps:cNvSpPr txBox="1"/>
                        <wps:spPr>
                          <a:xfrm>
                            <a:off x="0" y="1562100"/>
                            <a:ext cx="2432685" cy="198120"/>
                          </a:xfrm>
                          <a:prstGeom prst="rect">
                            <a:avLst/>
                          </a:prstGeom>
                          <a:solidFill>
                            <a:prstClr val="white"/>
                          </a:solidFill>
                          <a:ln>
                            <a:noFill/>
                          </a:ln>
                        </wps:spPr>
                        <wps:txbx>
                          <w:txbxContent>
                            <w:p w14:paraId="4A7205A7" w14:textId="7D4AEEB5" w:rsidR="000C11D1" w:rsidRPr="00FF7D89" w:rsidRDefault="000C11D1" w:rsidP="00B1209D">
                              <w:pPr>
                                <w:pStyle w:val="Caption"/>
                                <w:rPr>
                                  <w:noProof/>
                                  <w:sz w:val="21"/>
                                </w:rPr>
                              </w:pPr>
                              <w:bookmarkStart w:id="66" w:name="_Toc80821908"/>
                              <w:r>
                                <w:t xml:space="preserve">Figure </w:t>
                              </w:r>
                              <w:fldSimple w:instr=" SEQ Figure \* ARABIC ">
                                <w:r>
                                  <w:rPr>
                                    <w:noProof/>
                                  </w:rPr>
                                  <w:t>4</w:t>
                                </w:r>
                              </w:fldSimple>
                              <w:r>
                                <w:t xml:space="preserve"> </w:t>
                              </w:r>
                              <w:r w:rsidRPr="00E03EE1">
                                <w:t xml:space="preserve">Scatter plot of </w:t>
                              </w:r>
                              <w:r>
                                <w:t>Employment</w:t>
                              </w:r>
                              <w:r w:rsidRPr="00E03EE1">
                                <w:t xml:space="preserve"> domain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05FDF" id="Group 20" o:spid="_x0000_s1028" style="position:absolute;left:0;text-align:left;margin-left:226pt;margin-top:50.1pt;width:191.55pt;height:138.6pt;z-index:251759616" coordsize="24326,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9" type="#_x0000_t75" alt="Chart, line chart&#10;&#10;Description automatically generated" style="position:absolute;width:2432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">
                  <v:imagedata r:id="rId14" o:title="Chart, line chart&#10;&#10;Description automatically generated"/>
                </v:shape>
                <v:shape id="Text Box 17" o:spid="_x0000_s1030" type="#_x0000_t202" style="position:absolute;top:15621;width:2432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A7205A7" w14:textId="7D4AEEB5" w:rsidR="000C11D1" w:rsidRPr="00FF7D89" w:rsidRDefault="000C11D1" w:rsidP="00B1209D">
                        <w:pPr>
                          <w:pStyle w:val="Caption"/>
                          <w:rPr>
                            <w:noProof/>
                            <w:sz w:val="21"/>
                          </w:rPr>
                        </w:pPr>
                        <w:bookmarkStart w:id="67" w:name="_Toc80821908"/>
                        <w:r>
                          <w:t xml:space="preserve">Figure </w:t>
                        </w:r>
                        <w:fldSimple w:instr=" SEQ Figure \* ARABIC ">
                          <w:r>
                            <w:rPr>
                              <w:noProof/>
                            </w:rPr>
                            <w:t>4</w:t>
                          </w:r>
                        </w:fldSimple>
                        <w:r>
                          <w:t xml:space="preserve"> </w:t>
                        </w:r>
                        <w:r w:rsidRPr="00E03EE1">
                          <w:t xml:space="preserve">Scatter plot of </w:t>
                        </w:r>
                        <w:r>
                          <w:t>Employment</w:t>
                        </w:r>
                        <w:r w:rsidRPr="00E03EE1">
                          <w:t xml:space="preserve"> domain</w:t>
                        </w:r>
                        <w:bookmarkEnd w:id="67"/>
                      </w:p>
                    </w:txbxContent>
                  </v:textbox>
                </v:shape>
              </v:group>
            </w:pict>
          </mc:Fallback>
        </mc:AlternateContent>
      </w:r>
      <w:r>
        <w:rPr>
          <w:rFonts w:ascii="Tahoma" w:hAnsi="Tahoma" w:cs="Tahoma"/>
          <w:noProof/>
        </w:rPr>
        <mc:AlternateContent>
          <mc:Choice Requires="wpg">
            <w:drawing>
              <wp:anchor distT="0" distB="0" distL="114300" distR="114300" simplePos="0" relativeHeight="251705344" behindDoc="0" locked="0" layoutInCell="1" allowOverlap="1" wp14:anchorId="345D1E8A" wp14:editId="07703265">
                <wp:simplePos x="0" y="0"/>
                <wp:positionH relativeFrom="column">
                  <wp:posOffset>260350</wp:posOffset>
                </wp:positionH>
                <wp:positionV relativeFrom="paragraph">
                  <wp:posOffset>636270</wp:posOffset>
                </wp:positionV>
                <wp:extent cx="2461895" cy="1744980"/>
                <wp:effectExtent l="0" t="0" r="0" b="7620"/>
                <wp:wrapTopAndBottom/>
                <wp:docPr id="72" name="Group 72"/>
                <wp:cNvGraphicFramePr/>
                <a:graphic xmlns:a="http://schemas.openxmlformats.org/drawingml/2006/main">
                  <a:graphicData uri="http://schemas.microsoft.com/office/word/2010/wordprocessingGroup">
                    <wpg:wgp>
                      <wpg:cNvGrpSpPr/>
                      <wpg:grpSpPr>
                        <a:xfrm>
                          <a:off x="0" y="0"/>
                          <a:ext cx="2461895" cy="1744980"/>
                          <a:chOff x="0" y="0"/>
                          <a:chExt cx="2461895" cy="1744980"/>
                        </a:xfrm>
                      </wpg:grpSpPr>
                      <pic:pic xmlns:pic="http://schemas.openxmlformats.org/drawingml/2006/picture">
                        <pic:nvPicPr>
                          <pic:cNvPr id="40" name="Picture 4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1895" cy="1490345"/>
                          </a:xfrm>
                          <a:prstGeom prst="rect">
                            <a:avLst/>
                          </a:prstGeom>
                        </pic:spPr>
                      </pic:pic>
                      <wps:wsp>
                        <wps:cNvPr id="71" name="Text Box 71"/>
                        <wps:cNvSpPr txBox="1"/>
                        <wps:spPr>
                          <a:xfrm>
                            <a:off x="0" y="1546860"/>
                            <a:ext cx="2461895" cy="198120"/>
                          </a:xfrm>
                          <a:prstGeom prst="rect">
                            <a:avLst/>
                          </a:prstGeom>
                          <a:solidFill>
                            <a:prstClr val="white"/>
                          </a:solidFill>
                          <a:ln>
                            <a:noFill/>
                          </a:ln>
                        </wps:spPr>
                        <wps:txbx>
                          <w:txbxContent>
                            <w:p w14:paraId="1083C1F3" w14:textId="1A44986F" w:rsidR="000C11D1" w:rsidRPr="008215BD" w:rsidRDefault="000C11D1" w:rsidP="00A51D81">
                              <w:pPr>
                                <w:pStyle w:val="Caption"/>
                                <w:rPr>
                                  <w:rFonts w:ascii="Tahoma" w:hAnsi="Tahoma" w:cs="Tahoma"/>
                                  <w:noProof/>
                                  <w:sz w:val="21"/>
                                </w:rPr>
                              </w:pPr>
                              <w:bookmarkStart w:id="68" w:name="_Toc80821909"/>
                              <w:r>
                                <w:t xml:space="preserve">Figure </w:t>
                              </w:r>
                              <w:fldSimple w:instr=" SEQ Figure \* ARABIC ">
                                <w:r>
                                  <w:rPr>
                                    <w:noProof/>
                                  </w:rPr>
                                  <w:t>3</w:t>
                                </w:r>
                              </w:fldSimple>
                              <w:r>
                                <w:t xml:space="preserve"> </w:t>
                              </w:r>
                              <w:r w:rsidRPr="00F84EF9">
                                <w:t xml:space="preserve">Scatter plot of </w:t>
                              </w:r>
                              <w:r>
                                <w:t>I</w:t>
                              </w:r>
                              <w:r w:rsidRPr="00F84EF9">
                                <w:t>ncome domain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D1E8A" id="Group 72" o:spid="_x0000_s1031" style="position:absolute;left:0;text-align:left;margin-left:20.5pt;margin-top:50.1pt;width:193.85pt;height:137.4pt;z-index:251705344" coordsize="24618,1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">
                <v:shape id="Picture 40" o:spid="_x0000_s1032" type="#_x0000_t75" style="position:absolute;width:24618;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">
                  <v:imagedata r:id="rId16" o:title=""/>
                </v:shape>
                <v:shape id="Text Box 71" o:spid="_x0000_s1033" type="#_x0000_t202" style="position:absolute;top:15468;width:2461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083C1F3" w14:textId="1A44986F" w:rsidR="000C11D1" w:rsidRPr="008215BD" w:rsidRDefault="000C11D1" w:rsidP="00A51D81">
                        <w:pPr>
                          <w:pStyle w:val="Caption"/>
                          <w:rPr>
                            <w:rFonts w:ascii="Tahoma" w:hAnsi="Tahoma" w:cs="Tahoma"/>
                            <w:noProof/>
                            <w:sz w:val="21"/>
                          </w:rPr>
                        </w:pPr>
                        <w:bookmarkStart w:id="69" w:name="_Toc80821909"/>
                        <w:r>
                          <w:t xml:space="preserve">Figure </w:t>
                        </w:r>
                        <w:fldSimple w:instr=" SEQ Figure \* ARABIC ">
                          <w:r>
                            <w:rPr>
                              <w:noProof/>
                            </w:rPr>
                            <w:t>3</w:t>
                          </w:r>
                        </w:fldSimple>
                        <w:r>
                          <w:t xml:space="preserve"> </w:t>
                        </w:r>
                        <w:r w:rsidRPr="00F84EF9">
                          <w:t xml:space="preserve">Scatter plot of </w:t>
                        </w:r>
                        <w:r>
                          <w:t>I</w:t>
                        </w:r>
                        <w:r w:rsidRPr="00F84EF9">
                          <w:t>ncome domain</w:t>
                        </w:r>
                        <w:bookmarkEnd w:id="69"/>
                      </w:p>
                    </w:txbxContent>
                  </v:textbox>
                </v:shape>
                <w10:wrap type="topAndBottom"/>
              </v:group>
            </w:pict>
          </mc:Fallback>
        </mc:AlternateContent>
      </w:r>
      <w:r w:rsidR="009C1DFC" w:rsidRPr="00D857B2">
        <w:rPr>
          <w:rFonts w:ascii="Tahoma" w:hAnsi="Tahoma" w:cs="Tahoma"/>
        </w:rPr>
        <w:t xml:space="preserve">For the first two plots, only the very beginning part (just above 0) has super-linearity. When </w:t>
      </w:r>
      <w:proofErr w:type="spellStart"/>
      <w:r w:rsidR="00012B99" w:rsidRPr="00D857B2">
        <w:rPr>
          <w:rFonts w:ascii="Tahoma" w:hAnsi="Tahoma" w:cs="Tahoma"/>
        </w:rPr>
        <w:t>income_</w:t>
      </w:r>
      <w:r w:rsidR="009C1DFC" w:rsidRPr="00D857B2">
        <w:rPr>
          <w:rFonts w:ascii="Tahoma" w:hAnsi="Tahoma" w:cs="Tahoma"/>
        </w:rPr>
        <w:t>score</w:t>
      </w:r>
      <w:proofErr w:type="spellEnd"/>
      <w:r w:rsidR="009C1DFC" w:rsidRPr="00D857B2">
        <w:rPr>
          <w:rFonts w:ascii="Tahoma" w:hAnsi="Tahoma" w:cs="Tahoma"/>
        </w:rPr>
        <w:t xml:space="preserve"> is larger than 0.3</w:t>
      </w:r>
      <w:r w:rsidR="00012B99" w:rsidRPr="00D857B2">
        <w:rPr>
          <w:rFonts w:ascii="Tahoma" w:hAnsi="Tahoma" w:cs="Tahoma"/>
        </w:rPr>
        <w:t xml:space="preserve"> and </w:t>
      </w:r>
      <w:proofErr w:type="spellStart"/>
      <w:r w:rsidR="00012B99" w:rsidRPr="00D857B2">
        <w:rPr>
          <w:rFonts w:ascii="Tahoma" w:hAnsi="Tahoma" w:cs="Tahoma"/>
        </w:rPr>
        <w:t>employment_score</w:t>
      </w:r>
      <w:proofErr w:type="spellEnd"/>
      <w:r w:rsidR="00012B99" w:rsidRPr="00D857B2">
        <w:rPr>
          <w:rFonts w:ascii="Tahoma" w:hAnsi="Tahoma" w:cs="Tahoma"/>
        </w:rPr>
        <w:t xml:space="preserve"> is larger than 0.2</w:t>
      </w:r>
      <w:r w:rsidR="009C1DFC" w:rsidRPr="00D857B2">
        <w:rPr>
          <w:rFonts w:ascii="Tahoma" w:hAnsi="Tahoma" w:cs="Tahoma"/>
        </w:rPr>
        <w:t>, it becomes sublinear</w:t>
      </w:r>
      <w:r w:rsidR="00012B99" w:rsidRPr="00D857B2">
        <w:rPr>
          <w:rFonts w:ascii="Tahoma" w:hAnsi="Tahoma" w:cs="Tahoma"/>
        </w:rPr>
        <w:t xml:space="preserve"> and tend</w:t>
      </w:r>
      <w:r>
        <w:rPr>
          <w:rFonts w:ascii="Tahoma" w:hAnsi="Tahoma" w:cs="Tahoma"/>
        </w:rPr>
        <w:t>s</w:t>
      </w:r>
      <w:r w:rsidR="00012B99" w:rsidRPr="00D857B2">
        <w:rPr>
          <w:rFonts w:ascii="Tahoma" w:hAnsi="Tahoma" w:cs="Tahoma"/>
        </w:rPr>
        <w:t xml:space="preserve"> to </w:t>
      </w:r>
      <w:r>
        <w:rPr>
          <w:rFonts w:ascii="Tahoma" w:hAnsi="Tahoma" w:cs="Tahoma"/>
        </w:rPr>
        <w:t xml:space="preserve">be </w:t>
      </w:r>
      <w:r w:rsidR="00012B99" w:rsidRPr="00D857B2">
        <w:rPr>
          <w:rFonts w:ascii="Tahoma" w:hAnsi="Tahoma" w:cs="Tahoma"/>
        </w:rPr>
        <w:t>flat</w:t>
      </w:r>
      <w:r w:rsidR="009C1DFC" w:rsidRPr="00D857B2">
        <w:rPr>
          <w:rFonts w:ascii="Tahoma" w:hAnsi="Tahoma" w:cs="Tahoma"/>
        </w:rPr>
        <w:t xml:space="preserve">. </w:t>
      </w:r>
    </w:p>
    <w:p w14:paraId="099CDE69" w14:textId="71371AD4" w:rsidR="00B1209D" w:rsidRDefault="00B1209D" w:rsidP="00012B99">
      <w:pPr>
        <w:rPr>
          <w:rFonts w:ascii="Tahoma" w:hAnsi="Tahoma" w:cs="Tahoma"/>
        </w:rPr>
      </w:pPr>
    </w:p>
    <w:p w14:paraId="0163EFF7" w14:textId="29AC2481" w:rsidR="00012B99" w:rsidRPr="00D857B2" w:rsidRDefault="009C1DFC" w:rsidP="00012B99">
      <w:pPr>
        <w:rPr>
          <w:rFonts w:ascii="Tahoma" w:hAnsi="Tahoma" w:cs="Tahoma"/>
        </w:rPr>
      </w:pPr>
      <w:r w:rsidRPr="00D857B2">
        <w:rPr>
          <w:rFonts w:ascii="Tahoma" w:hAnsi="Tahoma" w:cs="Tahoma"/>
        </w:rPr>
        <w:t xml:space="preserve">As for </w:t>
      </w:r>
      <w:proofErr w:type="spellStart"/>
      <w:r w:rsidRPr="00D857B2">
        <w:rPr>
          <w:rFonts w:ascii="Tahoma" w:hAnsi="Tahoma" w:cs="Tahoma"/>
        </w:rPr>
        <w:t>edu_score</w:t>
      </w:r>
      <w:proofErr w:type="spellEnd"/>
      <w:r w:rsidRPr="00D857B2">
        <w:rPr>
          <w:rFonts w:ascii="Tahoma" w:hAnsi="Tahoma" w:cs="Tahoma"/>
        </w:rPr>
        <w:t>,</w:t>
      </w:r>
      <w:r w:rsidR="00012B99" w:rsidRPr="00D857B2">
        <w:rPr>
          <w:rFonts w:ascii="Tahoma" w:hAnsi="Tahoma" w:cs="Tahoma"/>
        </w:rPr>
        <w:t xml:space="preserve"> </w:t>
      </w:r>
      <w:proofErr w:type="spellStart"/>
      <w:r w:rsidR="00012B99" w:rsidRPr="00D857B2">
        <w:rPr>
          <w:rFonts w:ascii="Tahoma" w:hAnsi="Tahoma" w:cs="Tahoma"/>
        </w:rPr>
        <w:t>house_score</w:t>
      </w:r>
      <w:proofErr w:type="spellEnd"/>
      <w:r w:rsidR="00B1209D">
        <w:rPr>
          <w:rFonts w:ascii="Tahoma" w:hAnsi="Tahoma" w:cs="Tahoma"/>
        </w:rPr>
        <w:t>,</w:t>
      </w:r>
      <w:r w:rsidR="00012B99" w:rsidRPr="00D857B2">
        <w:rPr>
          <w:rFonts w:ascii="Tahoma" w:hAnsi="Tahoma" w:cs="Tahoma"/>
        </w:rPr>
        <w:t xml:space="preserve"> and </w:t>
      </w:r>
      <w:proofErr w:type="spellStart"/>
      <w:r w:rsidR="00012B99" w:rsidRPr="00D857B2">
        <w:rPr>
          <w:rFonts w:ascii="Tahoma" w:hAnsi="Tahoma" w:cs="Tahoma"/>
        </w:rPr>
        <w:t>live_score</w:t>
      </w:r>
      <w:proofErr w:type="spellEnd"/>
      <w:r w:rsidR="00012B99" w:rsidRPr="00D857B2">
        <w:rPr>
          <w:rFonts w:ascii="Tahoma" w:hAnsi="Tahoma" w:cs="Tahoma"/>
        </w:rPr>
        <w:t xml:space="preserve">, their sublinear and </w:t>
      </w:r>
      <w:proofErr w:type="spellStart"/>
      <w:r w:rsidR="00012B99" w:rsidRPr="00D857B2">
        <w:rPr>
          <w:rFonts w:ascii="Tahoma" w:hAnsi="Tahoma" w:cs="Tahoma"/>
        </w:rPr>
        <w:t>superlinear</w:t>
      </w:r>
      <w:proofErr w:type="spellEnd"/>
      <w:r w:rsidR="00012B99" w:rsidRPr="00D857B2">
        <w:rPr>
          <w:rFonts w:ascii="Tahoma" w:hAnsi="Tahoma" w:cs="Tahoma"/>
        </w:rPr>
        <w:t xml:space="preserve"> parts are not obvious and</w:t>
      </w:r>
      <w:r w:rsidRPr="00D857B2">
        <w:rPr>
          <w:rFonts w:ascii="Tahoma" w:hAnsi="Tahoma" w:cs="Tahoma"/>
        </w:rPr>
        <w:t xml:space="preserve"> </w:t>
      </w:r>
      <w:r w:rsidR="00012B99" w:rsidRPr="00D857B2">
        <w:rPr>
          <w:rFonts w:ascii="Tahoma" w:hAnsi="Tahoma" w:cs="Tahoma"/>
        </w:rPr>
        <w:t>are</w:t>
      </w:r>
      <w:r w:rsidRPr="00D857B2">
        <w:rPr>
          <w:rFonts w:ascii="Tahoma" w:hAnsi="Tahoma" w:cs="Tahoma"/>
        </w:rPr>
        <w:t xml:space="preserve"> more like a linear line, which means </w:t>
      </w:r>
      <w:del w:id="70" w:author="Chen, Huanfa" w:date="2021-08-26T10:40:00Z">
        <w:r w:rsidRPr="00D857B2" w:rsidDel="000043EF">
          <w:rPr>
            <w:rFonts w:ascii="Tahoma" w:hAnsi="Tahoma" w:cs="Tahoma"/>
          </w:rPr>
          <w:delText>I</w:delText>
        </w:r>
      </w:del>
      <w:ins w:id="71" w:author="Chen, Huanfa" w:date="2021-08-26T10:40:00Z">
        <w:r w:rsidR="000043EF">
          <w:rPr>
            <w:rFonts w:ascii="Tahoma" w:hAnsi="Tahoma" w:cs="Tahoma"/>
          </w:rPr>
          <w:t>i</w:t>
        </w:r>
      </w:ins>
      <w:r w:rsidRPr="00D857B2">
        <w:rPr>
          <w:rFonts w:ascii="Tahoma" w:hAnsi="Tahoma" w:cs="Tahoma"/>
        </w:rPr>
        <w:t xml:space="preserve">f </w:t>
      </w:r>
      <w:r w:rsidR="00012B99" w:rsidRPr="00D857B2">
        <w:rPr>
          <w:rFonts w:ascii="Tahoma" w:hAnsi="Tahoma" w:cs="Tahoma"/>
        </w:rPr>
        <w:t>they</w:t>
      </w:r>
      <w:r w:rsidRPr="00D857B2">
        <w:rPr>
          <w:rFonts w:ascii="Tahoma" w:hAnsi="Tahoma" w:cs="Tahoma"/>
        </w:rPr>
        <w:t xml:space="preserve"> increase a certain value, </w:t>
      </w:r>
      <w:r w:rsidR="00B1209D">
        <w:rPr>
          <w:rFonts w:ascii="Tahoma" w:hAnsi="Tahoma" w:cs="Tahoma"/>
        </w:rPr>
        <w:t>their</w:t>
      </w:r>
      <w:r w:rsidRPr="00D857B2">
        <w:rPr>
          <w:rFonts w:ascii="Tahoma" w:hAnsi="Tahoma" w:cs="Tahoma"/>
        </w:rPr>
        <w:t xml:space="preserve"> importance will grow proportionally</w:t>
      </w:r>
      <w:r w:rsidR="00012B99" w:rsidRPr="00D857B2">
        <w:rPr>
          <w:rFonts w:ascii="Tahoma" w:hAnsi="Tahoma" w:cs="Tahoma"/>
        </w:rPr>
        <w:t>. However, their vertical dispersion is large</w:t>
      </w:r>
      <w:r w:rsidR="00E02C20" w:rsidRPr="00D857B2">
        <w:rPr>
          <w:rFonts w:ascii="Tahoma" w:hAnsi="Tahoma" w:cs="Tahoma"/>
        </w:rPr>
        <w:t>, so their prediction would not be stable and easier to be affected by other indicators.</w:t>
      </w:r>
    </w:p>
    <w:p w14:paraId="4D4BCDC4" w14:textId="37B75982" w:rsidR="009C1DFC" w:rsidRPr="00012B99" w:rsidRDefault="009C1DFC" w:rsidP="009C1DFC"/>
    <w:p w14:paraId="1802EE2F" w14:textId="4581AF74" w:rsidR="00012B99" w:rsidRDefault="00012B99" w:rsidP="00012B99"/>
    <w:p w14:paraId="1B34D3C7" w14:textId="22CE1E3C" w:rsidR="00B1209D" w:rsidRDefault="00B1209D" w:rsidP="00012B99"/>
    <w:p w14:paraId="586AA163" w14:textId="0DBE38A5" w:rsidR="00B1209D" w:rsidRDefault="00B1209D" w:rsidP="00012B99"/>
    <w:p w14:paraId="558FD813" w14:textId="0A612B58" w:rsidR="00B1209D" w:rsidRDefault="00B1209D" w:rsidP="00012B99"/>
    <w:p w14:paraId="4CC88BA9" w14:textId="44A2B12E" w:rsidR="00B1209D" w:rsidRDefault="00B1209D" w:rsidP="00012B99"/>
    <w:p w14:paraId="307402EF" w14:textId="6DA160C4" w:rsidR="00B1209D" w:rsidRDefault="00B1209D" w:rsidP="00012B99"/>
    <w:p w14:paraId="630A2627" w14:textId="17669630" w:rsidR="00B1209D" w:rsidRDefault="00B1209D" w:rsidP="00012B99"/>
    <w:p w14:paraId="559C781E" w14:textId="6EB8F814" w:rsidR="00B1209D" w:rsidRDefault="00B1209D" w:rsidP="00012B99"/>
    <w:p w14:paraId="491207A8" w14:textId="53BCA38D" w:rsidR="00B1209D" w:rsidRDefault="00B1209D" w:rsidP="00012B99"/>
    <w:p w14:paraId="06DB4B2B" w14:textId="25DF5629" w:rsidR="00B1209D" w:rsidRDefault="00B1209D" w:rsidP="00012B99"/>
    <w:p w14:paraId="03F93CD0" w14:textId="0B9EA9D8" w:rsidR="00B1209D" w:rsidRDefault="00B1209D" w:rsidP="00012B99"/>
    <w:p w14:paraId="60E6725F" w14:textId="03BE9B7B" w:rsidR="00B1209D" w:rsidRDefault="00B1209D" w:rsidP="00012B99"/>
    <w:p w14:paraId="425F5F8D" w14:textId="5FE181F5" w:rsidR="00B1209D" w:rsidRDefault="00B1209D" w:rsidP="00012B99"/>
    <w:p w14:paraId="694376C2" w14:textId="63945896" w:rsidR="00B1209D" w:rsidRDefault="00B1209D" w:rsidP="00012B99">
      <w:r>
        <w:rPr>
          <w:noProof/>
        </w:rPr>
        <mc:AlternateContent>
          <mc:Choice Requires="wpg">
            <w:drawing>
              <wp:anchor distT="0" distB="0" distL="114300" distR="114300" simplePos="0" relativeHeight="251721728" behindDoc="0" locked="0" layoutInCell="1" allowOverlap="1" wp14:anchorId="17AE4ABD" wp14:editId="7649EF75">
                <wp:simplePos x="0" y="0"/>
                <wp:positionH relativeFrom="column">
                  <wp:posOffset>1238885</wp:posOffset>
                </wp:positionH>
                <wp:positionV relativeFrom="paragraph">
                  <wp:posOffset>2030730</wp:posOffset>
                </wp:positionV>
                <wp:extent cx="2510155" cy="1668780"/>
                <wp:effectExtent l="0" t="0" r="4445" b="7620"/>
                <wp:wrapTopAndBottom/>
                <wp:docPr id="79" name="Group 79"/>
                <wp:cNvGraphicFramePr/>
                <a:graphic xmlns:a="http://schemas.openxmlformats.org/drawingml/2006/main">
                  <a:graphicData uri="http://schemas.microsoft.com/office/word/2010/wordprocessingGroup">
                    <wpg:wgp>
                      <wpg:cNvGrpSpPr/>
                      <wpg:grpSpPr>
                        <a:xfrm>
                          <a:off x="0" y="0"/>
                          <a:ext cx="2510155" cy="1668780"/>
                          <a:chOff x="0" y="0"/>
                          <a:chExt cx="2510155" cy="1668780"/>
                        </a:xfrm>
                      </wpg:grpSpPr>
                      <pic:pic xmlns:pic="http://schemas.openxmlformats.org/drawingml/2006/picture">
                        <pic:nvPicPr>
                          <pic:cNvPr id="45" name="Picture 4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8715" cy="1457960"/>
                          </a:xfrm>
                          <a:prstGeom prst="rect">
                            <a:avLst/>
                          </a:prstGeom>
                        </pic:spPr>
                      </pic:pic>
                      <wps:wsp>
                        <wps:cNvPr id="77" name="Text Box 77"/>
                        <wps:cNvSpPr txBox="1"/>
                        <wps:spPr>
                          <a:xfrm>
                            <a:off x="91440" y="1470660"/>
                            <a:ext cx="2418715" cy="198120"/>
                          </a:xfrm>
                          <a:prstGeom prst="rect">
                            <a:avLst/>
                          </a:prstGeom>
                          <a:solidFill>
                            <a:prstClr val="white"/>
                          </a:solidFill>
                          <a:ln>
                            <a:noFill/>
                          </a:ln>
                        </wps:spPr>
                        <wps:txbx>
                          <w:txbxContent>
                            <w:p w14:paraId="20E8DB84" w14:textId="3174DD0A" w:rsidR="000C11D1" w:rsidRPr="00E64F13" w:rsidRDefault="000C11D1" w:rsidP="00A51D81">
                              <w:pPr>
                                <w:pStyle w:val="Caption"/>
                                <w:rPr>
                                  <w:rFonts w:ascii="Tahoma" w:hAnsi="Tahoma" w:cs="Tahoma"/>
                                  <w:noProof/>
                                  <w:sz w:val="21"/>
                                </w:rPr>
                              </w:pPr>
                              <w:bookmarkStart w:id="72" w:name="_Toc80821910"/>
                              <w:r>
                                <w:t xml:space="preserve">Figure </w:t>
                              </w:r>
                              <w:fldSimple w:instr=" SEQ Figure \* ARABIC ">
                                <w:r>
                                  <w:rPr>
                                    <w:noProof/>
                                  </w:rPr>
                                  <w:t>7</w:t>
                                </w:r>
                              </w:fldSimple>
                              <w:r>
                                <w:t xml:space="preserve"> </w:t>
                              </w:r>
                              <w:r w:rsidRPr="00835C2E">
                                <w:t xml:space="preserve">Scatter plot of </w:t>
                              </w:r>
                              <w:r>
                                <w:t>H</w:t>
                              </w:r>
                              <w:r w:rsidRPr="00835C2E">
                                <w:t>ouse domain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AE4ABD" id="Group 79" o:spid="_x0000_s1034" style="position:absolute;left:0;text-align:left;margin-left:97.55pt;margin-top:159.9pt;width:197.65pt;height:131.4pt;z-index:251721728" coordsize="25101,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">
                <v:shape id="Picture 45" o:spid="_x0000_s1035" type="#_x0000_t75" style="position:absolute;width:24187;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">
                  <v:imagedata r:id="rId18" o:title=""/>
                </v:shape>
                <v:shape id="Text Box 77" o:spid="_x0000_s1036" type="#_x0000_t202" style="position:absolute;left:914;top:14706;width:2418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20E8DB84" w14:textId="3174DD0A" w:rsidR="000C11D1" w:rsidRPr="00E64F13" w:rsidRDefault="000C11D1" w:rsidP="00A51D81">
                        <w:pPr>
                          <w:pStyle w:val="Caption"/>
                          <w:rPr>
                            <w:rFonts w:ascii="Tahoma" w:hAnsi="Tahoma" w:cs="Tahoma"/>
                            <w:noProof/>
                            <w:sz w:val="21"/>
                          </w:rPr>
                        </w:pPr>
                        <w:bookmarkStart w:id="73" w:name="_Toc80821910"/>
                        <w:r>
                          <w:t xml:space="preserve">Figure </w:t>
                        </w:r>
                        <w:fldSimple w:instr=" SEQ Figure \* ARABIC ">
                          <w:r>
                            <w:rPr>
                              <w:noProof/>
                            </w:rPr>
                            <w:t>7</w:t>
                          </w:r>
                        </w:fldSimple>
                        <w:r>
                          <w:t xml:space="preserve"> </w:t>
                        </w:r>
                        <w:r w:rsidRPr="00835C2E">
                          <w:t xml:space="preserve">Scatter plot of </w:t>
                        </w:r>
                        <w:r>
                          <w:t>H</w:t>
                        </w:r>
                        <w:r w:rsidRPr="00835C2E">
                          <w:t>ouse domain</w:t>
                        </w:r>
                        <w:bookmarkEnd w:id="73"/>
                      </w:p>
                    </w:txbxContent>
                  </v:textbox>
                </v:shape>
                <w10:wrap type="topAndBottom"/>
              </v:group>
            </w:pict>
          </mc:Fallback>
        </mc:AlternateContent>
      </w:r>
      <w:r>
        <w:rPr>
          <w:noProof/>
        </w:rPr>
        <mc:AlternateContent>
          <mc:Choice Requires="wpg">
            <w:drawing>
              <wp:anchor distT="0" distB="0" distL="114300" distR="114300" simplePos="0" relativeHeight="251720704" behindDoc="0" locked="0" layoutInCell="1" allowOverlap="1" wp14:anchorId="03AE9180" wp14:editId="0D744023">
                <wp:simplePos x="0" y="0"/>
                <wp:positionH relativeFrom="column">
                  <wp:posOffset>-54610</wp:posOffset>
                </wp:positionH>
                <wp:positionV relativeFrom="paragraph">
                  <wp:posOffset>194310</wp:posOffset>
                </wp:positionV>
                <wp:extent cx="2557780" cy="1652270"/>
                <wp:effectExtent l="0" t="0" r="0" b="5080"/>
                <wp:wrapTopAndBottom/>
                <wp:docPr id="76" name="Group 76"/>
                <wp:cNvGraphicFramePr/>
                <a:graphic xmlns:a="http://schemas.openxmlformats.org/drawingml/2006/main">
                  <a:graphicData uri="http://schemas.microsoft.com/office/word/2010/wordprocessingGroup">
                    <wpg:wgp>
                      <wpg:cNvGrpSpPr/>
                      <wpg:grpSpPr>
                        <a:xfrm>
                          <a:off x="0" y="0"/>
                          <a:ext cx="2557780" cy="1652270"/>
                          <a:chOff x="-349250" y="706120"/>
                          <a:chExt cx="2557780" cy="1652270"/>
                        </a:xfrm>
                      </wpg:grpSpPr>
                      <pic:pic xmlns:pic="http://schemas.openxmlformats.org/drawingml/2006/picture">
                        <pic:nvPicPr>
                          <pic:cNvPr id="42" name="Picture 4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49250" y="706120"/>
                            <a:ext cx="2415540" cy="1454150"/>
                          </a:xfrm>
                          <a:prstGeom prst="rect">
                            <a:avLst/>
                          </a:prstGeom>
                        </pic:spPr>
                      </pic:pic>
                      <wps:wsp>
                        <wps:cNvPr id="75" name="Text Box 75"/>
                        <wps:cNvSpPr txBox="1"/>
                        <wps:spPr>
                          <a:xfrm>
                            <a:off x="-207010" y="2160270"/>
                            <a:ext cx="2415540" cy="198120"/>
                          </a:xfrm>
                          <a:prstGeom prst="rect">
                            <a:avLst/>
                          </a:prstGeom>
                          <a:solidFill>
                            <a:prstClr val="white"/>
                          </a:solidFill>
                          <a:ln>
                            <a:noFill/>
                          </a:ln>
                        </wps:spPr>
                        <wps:txbx>
                          <w:txbxContent>
                            <w:p w14:paraId="1D47B6CD" w14:textId="014A159F" w:rsidR="000C11D1" w:rsidRPr="00E8519F" w:rsidRDefault="000C11D1" w:rsidP="00A51D81">
                              <w:pPr>
                                <w:pStyle w:val="Caption"/>
                                <w:rPr>
                                  <w:rFonts w:ascii="Tahoma" w:hAnsi="Tahoma" w:cs="Tahoma"/>
                                  <w:noProof/>
                                  <w:sz w:val="21"/>
                                </w:rPr>
                              </w:pPr>
                              <w:bookmarkStart w:id="74" w:name="_Toc80821911"/>
                              <w:r>
                                <w:t xml:space="preserve">Figure </w:t>
                              </w:r>
                              <w:fldSimple w:instr=" SEQ Figure \* ARABIC ">
                                <w:r>
                                  <w:rPr>
                                    <w:noProof/>
                                  </w:rPr>
                                  <w:t>5</w:t>
                                </w:r>
                              </w:fldSimple>
                              <w:r>
                                <w:t xml:space="preserve"> </w:t>
                              </w:r>
                              <w:r w:rsidRPr="00162CD6">
                                <w:t xml:space="preserve">Scatter plot of </w:t>
                              </w:r>
                              <w:r>
                                <w:t>Edu</w:t>
                              </w:r>
                              <w:r w:rsidRPr="00162CD6">
                                <w:t xml:space="preserve"> domain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AE9180" id="Group 76" o:spid="_x0000_s1037" style="position:absolute;left:0;text-align:left;margin-left:-4.3pt;margin-top:15.3pt;width:201.4pt;height:130.1pt;z-index:251720704;mso-width-relative:margin;mso-height-relative:margin" coordorigin="-3492,7061" coordsize="25577,1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">
                <v:shape id="Picture 42" o:spid="_x0000_s1038" type="#_x0000_t75" style="position:absolute;left:-3492;top:7061;width:24154;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">
                  <v:imagedata r:id="rId20" o:title=""/>
                </v:shape>
                <v:shape id="Text Box 75" o:spid="_x0000_s1039" type="#_x0000_t202" style="position:absolute;left:-2070;top:21602;width:2415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1D47B6CD" w14:textId="014A159F" w:rsidR="000C11D1" w:rsidRPr="00E8519F" w:rsidRDefault="000C11D1" w:rsidP="00A51D81">
                        <w:pPr>
                          <w:pStyle w:val="Caption"/>
                          <w:rPr>
                            <w:rFonts w:ascii="Tahoma" w:hAnsi="Tahoma" w:cs="Tahoma"/>
                            <w:noProof/>
                            <w:sz w:val="21"/>
                          </w:rPr>
                        </w:pPr>
                        <w:bookmarkStart w:id="75" w:name="_Toc80821911"/>
                        <w:r>
                          <w:t xml:space="preserve">Figure </w:t>
                        </w:r>
                        <w:fldSimple w:instr=" SEQ Figure \* ARABIC ">
                          <w:r>
                            <w:rPr>
                              <w:noProof/>
                            </w:rPr>
                            <w:t>5</w:t>
                          </w:r>
                        </w:fldSimple>
                        <w:r>
                          <w:t xml:space="preserve"> </w:t>
                        </w:r>
                        <w:r w:rsidRPr="00162CD6">
                          <w:t xml:space="preserve">Scatter plot of </w:t>
                        </w:r>
                        <w:r>
                          <w:t>Edu</w:t>
                        </w:r>
                        <w:r w:rsidRPr="00162CD6">
                          <w:t xml:space="preserve"> domain</w:t>
                        </w:r>
                        <w:bookmarkEnd w:id="75"/>
                      </w:p>
                    </w:txbxContent>
                  </v:textbox>
                </v:shape>
                <w10:wrap type="topAndBottom"/>
              </v:group>
            </w:pict>
          </mc:Fallback>
        </mc:AlternateContent>
      </w:r>
      <w:r>
        <w:rPr>
          <w:noProof/>
        </w:rPr>
        <mc:AlternateContent>
          <mc:Choice Requires="wpg">
            <w:drawing>
              <wp:anchor distT="0" distB="0" distL="114300" distR="114300" simplePos="0" relativeHeight="251722752" behindDoc="0" locked="0" layoutInCell="1" allowOverlap="1" wp14:anchorId="1BE16DCC" wp14:editId="3FCD3018">
                <wp:simplePos x="0" y="0"/>
                <wp:positionH relativeFrom="column">
                  <wp:posOffset>2801620</wp:posOffset>
                </wp:positionH>
                <wp:positionV relativeFrom="paragraph">
                  <wp:posOffset>195580</wp:posOffset>
                </wp:positionV>
                <wp:extent cx="2717800" cy="1647190"/>
                <wp:effectExtent l="0" t="0" r="6350" b="0"/>
                <wp:wrapTopAndBottom/>
                <wp:docPr id="80" name="Group 80"/>
                <wp:cNvGraphicFramePr/>
                <a:graphic xmlns:a="http://schemas.openxmlformats.org/drawingml/2006/main">
                  <a:graphicData uri="http://schemas.microsoft.com/office/word/2010/wordprocessingGroup">
                    <wpg:wgp>
                      <wpg:cNvGrpSpPr/>
                      <wpg:grpSpPr>
                        <a:xfrm>
                          <a:off x="0" y="0"/>
                          <a:ext cx="2717800" cy="1647190"/>
                          <a:chOff x="-223520" y="138430"/>
                          <a:chExt cx="2717800" cy="1647190"/>
                        </a:xfrm>
                      </wpg:grpSpPr>
                      <pic:pic xmlns:pic="http://schemas.openxmlformats.org/drawingml/2006/picture">
                        <pic:nvPicPr>
                          <pic:cNvPr id="46" name="Picture 4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23520" y="138430"/>
                            <a:ext cx="2461260" cy="1490345"/>
                          </a:xfrm>
                          <a:prstGeom prst="rect">
                            <a:avLst/>
                          </a:prstGeom>
                        </pic:spPr>
                      </pic:pic>
                      <wps:wsp>
                        <wps:cNvPr id="78" name="Text Box 78"/>
                        <wps:cNvSpPr txBox="1"/>
                        <wps:spPr>
                          <a:xfrm>
                            <a:off x="-152400" y="1587500"/>
                            <a:ext cx="2646680" cy="198120"/>
                          </a:xfrm>
                          <a:prstGeom prst="rect">
                            <a:avLst/>
                          </a:prstGeom>
                          <a:solidFill>
                            <a:prstClr val="white"/>
                          </a:solidFill>
                          <a:ln>
                            <a:noFill/>
                          </a:ln>
                        </wps:spPr>
                        <wps:txbx>
                          <w:txbxContent>
                            <w:p w14:paraId="40DA5770" w14:textId="13F147E8" w:rsidR="000C11D1" w:rsidRPr="008B1ED3" w:rsidRDefault="000C11D1" w:rsidP="00A51D81">
                              <w:pPr>
                                <w:pStyle w:val="Caption"/>
                                <w:rPr>
                                  <w:rFonts w:ascii="Tahoma" w:hAnsi="Tahoma" w:cs="Tahoma"/>
                                  <w:noProof/>
                                  <w:sz w:val="21"/>
                                </w:rPr>
                              </w:pPr>
                              <w:bookmarkStart w:id="76" w:name="_Toc80821912"/>
                              <w:r>
                                <w:t xml:space="preserve">Figure </w:t>
                              </w:r>
                              <w:fldSimple w:instr=" SEQ Figure \* ARABIC ">
                                <w:r>
                                  <w:rPr>
                                    <w:noProof/>
                                  </w:rPr>
                                  <w:t>6</w:t>
                                </w:r>
                              </w:fldSimple>
                              <w:r>
                                <w:t xml:space="preserve"> </w:t>
                              </w:r>
                              <w:r w:rsidRPr="00DD0F9D">
                                <w:t xml:space="preserve">Scatter plot of </w:t>
                              </w:r>
                              <w:r>
                                <w:t>L</w:t>
                              </w:r>
                              <w:r w:rsidRPr="00DD0F9D">
                                <w:t>ive domain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E16DCC" id="Group 80" o:spid="_x0000_s1040" style="position:absolute;left:0;text-align:left;margin-left:220.6pt;margin-top:15.4pt;width:214pt;height:129.7pt;z-index:251722752;mso-width-relative:margin;mso-height-relative:margin" coordorigin="-2235,1384" coordsize="27178,16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">
                <v:shape id="Picture 46" o:spid="_x0000_s1041" type="#_x0000_t75" style="position:absolute;left:-2235;top:1384;width:24612;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">
                  <v:imagedata r:id="rId22" o:title=""/>
                </v:shape>
                <v:shape id="Text Box 78" o:spid="_x0000_s1042" type="#_x0000_t202" style="position:absolute;left:-1524;top:15875;width:2646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0DA5770" w14:textId="13F147E8" w:rsidR="000C11D1" w:rsidRPr="008B1ED3" w:rsidRDefault="000C11D1" w:rsidP="00A51D81">
                        <w:pPr>
                          <w:pStyle w:val="Caption"/>
                          <w:rPr>
                            <w:rFonts w:ascii="Tahoma" w:hAnsi="Tahoma" w:cs="Tahoma"/>
                            <w:noProof/>
                            <w:sz w:val="21"/>
                          </w:rPr>
                        </w:pPr>
                        <w:bookmarkStart w:id="77" w:name="_Toc80821912"/>
                        <w:r>
                          <w:t xml:space="preserve">Figure </w:t>
                        </w:r>
                        <w:fldSimple w:instr=" SEQ Figure \* ARABIC ">
                          <w:r>
                            <w:rPr>
                              <w:noProof/>
                            </w:rPr>
                            <w:t>6</w:t>
                          </w:r>
                        </w:fldSimple>
                        <w:r>
                          <w:t xml:space="preserve"> </w:t>
                        </w:r>
                        <w:r w:rsidRPr="00DD0F9D">
                          <w:t xml:space="preserve">Scatter plot of </w:t>
                        </w:r>
                        <w:r>
                          <w:t>L</w:t>
                        </w:r>
                        <w:r w:rsidRPr="00DD0F9D">
                          <w:t>ive domain</w:t>
                        </w:r>
                        <w:bookmarkEnd w:id="77"/>
                      </w:p>
                    </w:txbxContent>
                  </v:textbox>
                </v:shape>
                <w10:wrap type="topAndBottom"/>
              </v:group>
            </w:pict>
          </mc:Fallback>
        </mc:AlternateContent>
      </w:r>
    </w:p>
    <w:p w14:paraId="4204A0B4" w14:textId="42A3D967" w:rsidR="009C1DFC" w:rsidRPr="00D857B2" w:rsidRDefault="009C1DFC" w:rsidP="00D857B2">
      <w:pPr>
        <w:rPr>
          <w:rFonts w:ascii="Tahoma" w:hAnsi="Tahoma" w:cs="Tahoma"/>
        </w:rPr>
      </w:pPr>
      <w:r w:rsidRPr="00D857B2">
        <w:rPr>
          <w:rFonts w:ascii="Tahoma" w:hAnsi="Tahoma" w:cs="Tahoma"/>
        </w:rPr>
        <w:t xml:space="preserve">The super-linear part of </w:t>
      </w:r>
      <w:proofErr w:type="spellStart"/>
      <w:r w:rsidRPr="00D857B2">
        <w:rPr>
          <w:rFonts w:ascii="Tahoma" w:hAnsi="Tahoma" w:cs="Tahoma" w:hint="eastAsia"/>
        </w:rPr>
        <w:t>hea</w:t>
      </w:r>
      <w:r w:rsidRPr="00D857B2">
        <w:rPr>
          <w:rFonts w:ascii="Tahoma" w:hAnsi="Tahoma" w:cs="Tahoma"/>
        </w:rPr>
        <w:t>lth_score</w:t>
      </w:r>
      <w:proofErr w:type="spellEnd"/>
      <w:r w:rsidRPr="00D857B2">
        <w:rPr>
          <w:rFonts w:ascii="Tahoma" w:hAnsi="Tahoma" w:cs="Tahoma"/>
        </w:rPr>
        <w:t xml:space="preserve"> and </w:t>
      </w:r>
      <w:proofErr w:type="spellStart"/>
      <w:r w:rsidRPr="00D857B2">
        <w:rPr>
          <w:rFonts w:ascii="Tahoma" w:hAnsi="Tahoma" w:cs="Tahoma"/>
        </w:rPr>
        <w:t>crime_score</w:t>
      </w:r>
      <w:proofErr w:type="spellEnd"/>
      <w:r w:rsidRPr="00D857B2">
        <w:rPr>
          <w:rFonts w:ascii="Tahoma" w:hAnsi="Tahoma" w:cs="Tahoma"/>
        </w:rPr>
        <w:t xml:space="preserve"> is larger than other plots, which is more than half of the total length. </w:t>
      </w:r>
      <w:r w:rsidR="00E02C20" w:rsidRPr="00D857B2">
        <w:rPr>
          <w:rFonts w:ascii="Tahoma" w:hAnsi="Tahoma" w:cs="Tahoma"/>
        </w:rPr>
        <w:t xml:space="preserve">Additionally, points in </w:t>
      </w:r>
      <w:r w:rsidR="00754BBE" w:rsidRPr="00D857B2">
        <w:rPr>
          <w:rFonts w:ascii="Tahoma" w:hAnsi="Tahoma" w:cs="Tahoma"/>
        </w:rPr>
        <w:t>this part</w:t>
      </w:r>
      <w:r w:rsidR="00E02C20" w:rsidRPr="00D857B2">
        <w:rPr>
          <w:rFonts w:ascii="Tahoma" w:hAnsi="Tahoma" w:cs="Tahoma"/>
        </w:rPr>
        <w:t xml:space="preserve"> are more concentrated. </w:t>
      </w:r>
      <w:r w:rsidRPr="00D857B2">
        <w:rPr>
          <w:rFonts w:ascii="Tahoma" w:hAnsi="Tahoma" w:cs="Tahoma"/>
        </w:rPr>
        <w:t xml:space="preserve">When </w:t>
      </w:r>
      <w:r w:rsidR="00B1209D">
        <w:rPr>
          <w:rFonts w:ascii="Tahoma" w:hAnsi="Tahoma" w:cs="Tahoma"/>
        </w:rPr>
        <w:t xml:space="preserve">the </w:t>
      </w:r>
      <w:r w:rsidRPr="00D857B2">
        <w:rPr>
          <w:rFonts w:ascii="Tahoma" w:hAnsi="Tahoma" w:cs="Tahoma"/>
        </w:rPr>
        <w:t xml:space="preserve">value of scores </w:t>
      </w:r>
      <w:r w:rsidR="00E02C20" w:rsidRPr="00D857B2">
        <w:rPr>
          <w:rFonts w:ascii="Tahoma" w:hAnsi="Tahoma" w:cs="Tahoma"/>
        </w:rPr>
        <w:t>is</w:t>
      </w:r>
      <w:r w:rsidRPr="00D857B2">
        <w:rPr>
          <w:rFonts w:ascii="Tahoma" w:hAnsi="Tahoma" w:cs="Tahoma"/>
        </w:rPr>
        <w:t xml:space="preserve"> </w:t>
      </w:r>
      <w:r w:rsidR="00E02C20" w:rsidRPr="00D857B2">
        <w:rPr>
          <w:rFonts w:ascii="Tahoma" w:hAnsi="Tahoma" w:cs="Tahoma"/>
        </w:rPr>
        <w:t>after</w:t>
      </w:r>
      <w:r w:rsidRPr="00D857B2">
        <w:rPr>
          <w:rFonts w:ascii="Tahoma" w:hAnsi="Tahoma" w:cs="Tahoma"/>
        </w:rPr>
        <w:t xml:space="preserve"> one, they turn to be </w:t>
      </w:r>
      <w:r w:rsidR="00257946" w:rsidRPr="00D857B2">
        <w:rPr>
          <w:rFonts w:ascii="Tahoma" w:hAnsi="Tahoma" w:cs="Tahoma"/>
        </w:rPr>
        <w:t xml:space="preserve">more discrete and </w:t>
      </w:r>
      <w:r w:rsidRPr="00D857B2">
        <w:rPr>
          <w:rFonts w:ascii="Tahoma" w:hAnsi="Tahoma" w:cs="Tahoma"/>
        </w:rPr>
        <w:t>linear</w:t>
      </w:r>
      <w:r w:rsidR="00257946" w:rsidRPr="00D857B2">
        <w:rPr>
          <w:rFonts w:ascii="Tahoma" w:hAnsi="Tahoma" w:cs="Tahoma"/>
        </w:rPr>
        <w:t>.</w:t>
      </w:r>
    </w:p>
    <w:p w14:paraId="034A5CF8" w14:textId="22D82AD9" w:rsidR="009C1DFC" w:rsidRDefault="00B1209D" w:rsidP="00B1209D">
      <w:pPr>
        <w:tabs>
          <w:tab w:val="center" w:pos="928"/>
        </w:tabs>
      </w:pPr>
      <w:r>
        <w:rPr>
          <w:noProof/>
        </w:rPr>
        <mc:AlternateContent>
          <mc:Choice Requires="wpg">
            <w:drawing>
              <wp:anchor distT="0" distB="0" distL="114300" distR="114300" simplePos="0" relativeHeight="251728896" behindDoc="0" locked="0" layoutInCell="1" allowOverlap="1" wp14:anchorId="79481ABA" wp14:editId="3DBAD718">
                <wp:simplePos x="0" y="0"/>
                <wp:positionH relativeFrom="column">
                  <wp:posOffset>2694940</wp:posOffset>
                </wp:positionH>
                <wp:positionV relativeFrom="paragraph">
                  <wp:posOffset>201930</wp:posOffset>
                </wp:positionV>
                <wp:extent cx="2532380" cy="1793240"/>
                <wp:effectExtent l="0" t="0" r="1270" b="0"/>
                <wp:wrapTopAndBottom/>
                <wp:docPr id="83" name="Group 83"/>
                <wp:cNvGraphicFramePr/>
                <a:graphic xmlns:a="http://schemas.openxmlformats.org/drawingml/2006/main">
                  <a:graphicData uri="http://schemas.microsoft.com/office/word/2010/wordprocessingGroup">
                    <wpg:wgp>
                      <wpg:cNvGrpSpPr/>
                      <wpg:grpSpPr>
                        <a:xfrm>
                          <a:off x="0" y="0"/>
                          <a:ext cx="2532380" cy="1793240"/>
                          <a:chOff x="0" y="0"/>
                          <a:chExt cx="2532380" cy="1793240"/>
                        </a:xfrm>
                      </wpg:grpSpPr>
                      <pic:pic xmlns:pic="http://schemas.openxmlformats.org/drawingml/2006/picture">
                        <pic:nvPicPr>
                          <pic:cNvPr id="44" name="Picture 4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5700" cy="1535430"/>
                          </a:xfrm>
                          <a:prstGeom prst="rect">
                            <a:avLst/>
                          </a:prstGeom>
                        </pic:spPr>
                      </pic:pic>
                      <wps:wsp>
                        <wps:cNvPr id="82" name="Text Box 82"/>
                        <wps:cNvSpPr txBox="1"/>
                        <wps:spPr>
                          <a:xfrm>
                            <a:off x="106680" y="1595120"/>
                            <a:ext cx="2425700" cy="198120"/>
                          </a:xfrm>
                          <a:prstGeom prst="rect">
                            <a:avLst/>
                          </a:prstGeom>
                          <a:solidFill>
                            <a:prstClr val="white"/>
                          </a:solidFill>
                          <a:ln>
                            <a:noFill/>
                          </a:ln>
                        </wps:spPr>
                        <wps:txbx>
                          <w:txbxContent>
                            <w:p w14:paraId="3956B7E1" w14:textId="1A3B66F4" w:rsidR="000C11D1" w:rsidRPr="001775EE" w:rsidRDefault="000C11D1" w:rsidP="00A51D81">
                              <w:pPr>
                                <w:pStyle w:val="Caption"/>
                                <w:rPr>
                                  <w:noProof/>
                                  <w:sz w:val="21"/>
                                </w:rPr>
                              </w:pPr>
                              <w:bookmarkStart w:id="78" w:name="_Toc80821913"/>
                              <w:r>
                                <w:t xml:space="preserve">Figure </w:t>
                              </w:r>
                              <w:fldSimple w:instr=" SEQ Figure \* ARABIC ">
                                <w:r>
                                  <w:rPr>
                                    <w:noProof/>
                                  </w:rPr>
                                  <w:t>9</w:t>
                                </w:r>
                              </w:fldSimple>
                              <w:r>
                                <w:t xml:space="preserve"> </w:t>
                              </w:r>
                              <w:r w:rsidRPr="00486F06">
                                <w:t xml:space="preserve">Scatter plot of </w:t>
                              </w:r>
                              <w:r>
                                <w:t>Crime</w:t>
                              </w:r>
                              <w:r w:rsidRPr="00486F06">
                                <w:t xml:space="preserve"> domain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481ABA" id="Group 83" o:spid="_x0000_s1043" style="position:absolute;left:0;text-align:left;margin-left:212.2pt;margin-top:15.9pt;width:199.4pt;height:141.2pt;z-index:251728896;mso-width-relative:margin" coordsize="25323,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">
                <v:shape id="Picture 44" o:spid="_x0000_s1044" type="#_x0000_t75" style="position:absolute;width:24257;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">
                  <v:imagedata r:id="rId24" o:title=""/>
                </v:shape>
                <v:shape id="Text Box 82" o:spid="_x0000_s1045" type="#_x0000_t202" style="position:absolute;left:1066;top:15951;width:2425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3956B7E1" w14:textId="1A3B66F4" w:rsidR="000C11D1" w:rsidRPr="001775EE" w:rsidRDefault="000C11D1" w:rsidP="00A51D81">
                        <w:pPr>
                          <w:pStyle w:val="Caption"/>
                          <w:rPr>
                            <w:noProof/>
                            <w:sz w:val="21"/>
                          </w:rPr>
                        </w:pPr>
                        <w:bookmarkStart w:id="79" w:name="_Toc80821913"/>
                        <w:r>
                          <w:t xml:space="preserve">Figure </w:t>
                        </w:r>
                        <w:fldSimple w:instr=" SEQ Figure \* ARABIC ">
                          <w:r>
                            <w:rPr>
                              <w:noProof/>
                            </w:rPr>
                            <w:t>9</w:t>
                          </w:r>
                        </w:fldSimple>
                        <w:r>
                          <w:t xml:space="preserve"> </w:t>
                        </w:r>
                        <w:r w:rsidRPr="00486F06">
                          <w:t xml:space="preserve">Scatter plot of </w:t>
                        </w:r>
                        <w:r>
                          <w:t>Crime</w:t>
                        </w:r>
                        <w:r w:rsidRPr="00486F06">
                          <w:t xml:space="preserve"> domain</w:t>
                        </w:r>
                        <w:bookmarkEnd w:id="79"/>
                      </w:p>
                    </w:txbxContent>
                  </v:textbox>
                </v:shape>
                <w10:wrap type="topAndBottom"/>
              </v:group>
            </w:pict>
          </mc:Fallback>
        </mc:AlternateContent>
      </w:r>
      <w:r>
        <w:rPr>
          <w:noProof/>
        </w:rPr>
        <mc:AlternateContent>
          <mc:Choice Requires="wpg">
            <w:drawing>
              <wp:anchor distT="0" distB="0" distL="114300" distR="114300" simplePos="0" relativeHeight="251725824" behindDoc="0" locked="0" layoutInCell="1" allowOverlap="1" wp14:anchorId="3FD4D153" wp14:editId="43DA8D68">
                <wp:simplePos x="0" y="0"/>
                <wp:positionH relativeFrom="column">
                  <wp:posOffset>-118110</wp:posOffset>
                </wp:positionH>
                <wp:positionV relativeFrom="paragraph">
                  <wp:posOffset>198120</wp:posOffset>
                </wp:positionV>
                <wp:extent cx="2476500" cy="1778000"/>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2476500" cy="1778000"/>
                          <a:chOff x="0" y="0"/>
                          <a:chExt cx="2476500" cy="1778000"/>
                        </a:xfrm>
                      </wpg:grpSpPr>
                      <pic:pic xmlns:pic="http://schemas.openxmlformats.org/drawingml/2006/picture">
                        <pic:nvPicPr>
                          <pic:cNvPr id="43" name="Picture 4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6500" cy="1518920"/>
                          </a:xfrm>
                          <a:prstGeom prst="rect">
                            <a:avLst/>
                          </a:prstGeom>
                        </pic:spPr>
                      </pic:pic>
                      <wps:wsp>
                        <wps:cNvPr id="81" name="Text Box 81"/>
                        <wps:cNvSpPr txBox="1"/>
                        <wps:spPr>
                          <a:xfrm>
                            <a:off x="0" y="1579880"/>
                            <a:ext cx="2476500" cy="198120"/>
                          </a:xfrm>
                          <a:prstGeom prst="rect">
                            <a:avLst/>
                          </a:prstGeom>
                          <a:solidFill>
                            <a:prstClr val="white"/>
                          </a:solidFill>
                          <a:ln>
                            <a:noFill/>
                          </a:ln>
                        </wps:spPr>
                        <wps:txbx>
                          <w:txbxContent>
                            <w:p w14:paraId="03821FB1" w14:textId="1E28081B" w:rsidR="000C11D1" w:rsidRPr="00A570B5" w:rsidRDefault="000C11D1" w:rsidP="00A51D81">
                              <w:pPr>
                                <w:pStyle w:val="Caption"/>
                                <w:rPr>
                                  <w:noProof/>
                                  <w:sz w:val="21"/>
                                </w:rPr>
                              </w:pPr>
                              <w:bookmarkStart w:id="80" w:name="_Toc80821914"/>
                              <w:r>
                                <w:t xml:space="preserve">Figure </w:t>
                              </w:r>
                              <w:fldSimple w:instr=" SEQ Figure \* ARABIC ">
                                <w:r>
                                  <w:rPr>
                                    <w:noProof/>
                                  </w:rPr>
                                  <w:t>8</w:t>
                                </w:r>
                              </w:fldSimple>
                              <w:r>
                                <w:t xml:space="preserve"> </w:t>
                              </w:r>
                              <w:r w:rsidRPr="00233063">
                                <w:t xml:space="preserve">Scatter plot of </w:t>
                              </w:r>
                              <w:r>
                                <w:t>H</w:t>
                              </w:r>
                              <w:r w:rsidRPr="00233063">
                                <w:t>ealth domai</w:t>
                              </w:r>
                              <w:r>
                                <w:t>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D4D153" id="Group 84" o:spid="_x0000_s1046" style="position:absolute;left:0;text-align:left;margin-left:-9.3pt;margin-top:15.6pt;width:195pt;height:140pt;z-index:251725824" coordsize="2476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">
                <v:shape id="Picture 43" o:spid="_x0000_s1047" type="#_x0000_t75" style="position:absolute;width:2476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">
                  <v:imagedata r:id="rId26" o:title=""/>
                </v:shape>
                <v:shape id="Text Box 81" o:spid="_x0000_s1048" type="#_x0000_t202" style="position:absolute;top:15798;width:2476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03821FB1" w14:textId="1E28081B" w:rsidR="000C11D1" w:rsidRPr="00A570B5" w:rsidRDefault="000C11D1" w:rsidP="00A51D81">
                        <w:pPr>
                          <w:pStyle w:val="Caption"/>
                          <w:rPr>
                            <w:noProof/>
                            <w:sz w:val="21"/>
                          </w:rPr>
                        </w:pPr>
                        <w:bookmarkStart w:id="81" w:name="_Toc80821914"/>
                        <w:r>
                          <w:t xml:space="preserve">Figure </w:t>
                        </w:r>
                        <w:fldSimple w:instr=" SEQ Figure \* ARABIC ">
                          <w:r>
                            <w:rPr>
                              <w:noProof/>
                            </w:rPr>
                            <w:t>8</w:t>
                          </w:r>
                        </w:fldSimple>
                        <w:r>
                          <w:t xml:space="preserve"> </w:t>
                        </w:r>
                        <w:r w:rsidRPr="00233063">
                          <w:t xml:space="preserve">Scatter plot of </w:t>
                        </w:r>
                        <w:r>
                          <w:t>H</w:t>
                        </w:r>
                        <w:r w:rsidRPr="00233063">
                          <w:t>ealth domai</w:t>
                        </w:r>
                        <w:r>
                          <w:t>n</w:t>
                        </w:r>
                        <w:bookmarkEnd w:id="81"/>
                      </w:p>
                    </w:txbxContent>
                  </v:textbox>
                </v:shape>
                <w10:wrap type="topAndBottom"/>
              </v:group>
            </w:pict>
          </mc:Fallback>
        </mc:AlternateContent>
      </w:r>
      <w:r w:rsidR="009C1DFC">
        <w:br w:type="textWrapping" w:clear="all"/>
      </w:r>
    </w:p>
    <w:p w14:paraId="66DBF6E7" w14:textId="3C4414B1" w:rsidR="009C1DFC" w:rsidRPr="009C1DFC"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Summary plot</w:t>
      </w:r>
    </w:p>
    <w:p w14:paraId="4076E2A7" w14:textId="6438F145" w:rsidR="00013443" w:rsidRPr="00D857B2" w:rsidRDefault="00013443" w:rsidP="001A4E20">
      <w:pPr>
        <w:rPr>
          <w:rFonts w:ascii="Tahoma" w:hAnsi="Tahoma" w:cs="Tahoma"/>
        </w:rPr>
      </w:pPr>
      <w:r w:rsidRPr="00D857B2">
        <w:rPr>
          <w:rFonts w:ascii="Tahoma" w:hAnsi="Tahoma" w:cs="Tahoma"/>
        </w:rPr>
        <w:t xml:space="preserve">There are two kinds of </w:t>
      </w:r>
      <w:r w:rsidR="00754BBE" w:rsidRPr="00D857B2">
        <w:rPr>
          <w:rFonts w:ascii="Tahoma" w:hAnsi="Tahoma" w:cs="Tahoma" w:hint="eastAsia"/>
        </w:rPr>
        <w:t>summary</w:t>
      </w:r>
      <w:r w:rsidR="00754BBE" w:rsidRPr="00D857B2">
        <w:rPr>
          <w:rFonts w:ascii="Tahoma" w:hAnsi="Tahoma" w:cs="Tahoma"/>
        </w:rPr>
        <w:t xml:space="preserve"> </w:t>
      </w:r>
      <w:r w:rsidRPr="00D857B2">
        <w:rPr>
          <w:rFonts w:ascii="Tahoma" w:hAnsi="Tahoma" w:cs="Tahoma"/>
        </w:rPr>
        <w:t>plots. One is</w:t>
      </w:r>
      <w:r w:rsidR="00754BBE" w:rsidRPr="00D857B2">
        <w:rPr>
          <w:rFonts w:ascii="Tahoma" w:hAnsi="Tahoma" w:cs="Tahoma"/>
        </w:rPr>
        <w:t xml:space="preserve"> the typical bar chart of feature importance</w:t>
      </w:r>
      <w:r w:rsidR="001A4E20" w:rsidRPr="00D857B2">
        <w:rPr>
          <w:rFonts w:ascii="Tahoma" w:hAnsi="Tahoma" w:cs="Tahoma"/>
        </w:rPr>
        <w:t xml:space="preserve">, </w:t>
      </w:r>
      <w:r w:rsidR="001A4E20" w:rsidRPr="00D857B2">
        <w:rPr>
          <w:rFonts w:ascii="Tahoma" w:hAnsi="Tahoma" w:cs="Tahoma"/>
        </w:rPr>
        <w:lastRenderedPageBreak/>
        <w:t xml:space="preserve">which is </w:t>
      </w:r>
      <w:del w:id="82" w:author="Chen, Huanfa" w:date="2021-08-26T10:41:00Z">
        <w:r w:rsidR="001A4E20" w:rsidRPr="00D857B2" w:rsidDel="00BD5C92">
          <w:rPr>
            <w:rFonts w:ascii="Tahoma" w:hAnsi="Tahoma" w:cs="Tahoma"/>
          </w:rPr>
          <w:delText xml:space="preserve">gotten </w:delText>
        </w:r>
      </w:del>
      <w:ins w:id="83" w:author="Chen, Huanfa" w:date="2021-08-26T10:41:00Z">
        <w:r w:rsidR="00BD5C92">
          <w:rPr>
            <w:rFonts w:ascii="Tahoma" w:hAnsi="Tahoma" w:cs="Tahoma"/>
          </w:rPr>
          <w:t>obtained</w:t>
        </w:r>
        <w:r w:rsidR="00BD5C92" w:rsidRPr="00D857B2">
          <w:rPr>
            <w:rFonts w:ascii="Tahoma" w:hAnsi="Tahoma" w:cs="Tahoma"/>
          </w:rPr>
          <w:t xml:space="preserve"> </w:t>
        </w:r>
      </w:ins>
      <w:r w:rsidR="001A4E20" w:rsidRPr="00D857B2">
        <w:rPr>
          <w:rFonts w:ascii="Tahoma" w:hAnsi="Tahoma" w:cs="Tahoma"/>
        </w:rPr>
        <w:t>by taking the average absolute value of Shapley values of each feature and is actually the global importance I</w:t>
      </w:r>
      <w:r w:rsidR="00754BBE" w:rsidRPr="00D857B2">
        <w:rPr>
          <w:rFonts w:ascii="Tahoma" w:hAnsi="Tahoma" w:cs="Tahoma"/>
        </w:rPr>
        <w:t xml:space="preserve">. </w:t>
      </w:r>
    </w:p>
    <w:p w14:paraId="4FCA5AA0" w14:textId="1B6D8A24" w:rsidR="0037321A" w:rsidRPr="006043DD" w:rsidRDefault="000C11D1" w:rsidP="006043DD">
      <w:pPr>
        <w:rPr>
          <w:rFonts w:ascii="Tahoma" w:hAnsi="Tahoma" w:cs="Tahoma"/>
        </w:rPr>
      </w:pPr>
      <m:oMathPara>
        <m:oMath>
          <m:sSub>
            <m:sSubPr>
              <m:ctrlPr>
                <w:rPr>
                  <w:rFonts w:ascii="Cambria Math" w:eastAsia="SimSun" w:hAnsi="Cambria Math" w:cs="Helvetica"/>
                  <w:i/>
                  <w:color w:val="000000"/>
                  <w:kern w:val="0"/>
                  <w:szCs w:val="21"/>
                </w:rPr>
              </m:ctrlPr>
            </m:sSubPr>
            <m:e>
              <m:r>
                <w:rPr>
                  <w:rFonts w:ascii="Cambria Math" w:eastAsia="SimSun" w:hAnsi="Cambria Math" w:cs="Helvetica"/>
                  <w:color w:val="000000"/>
                  <w:kern w:val="0"/>
                  <w:szCs w:val="21"/>
                </w:rPr>
                <m:t>I</m:t>
              </m:r>
            </m:e>
            <m:sub>
              <m:r>
                <w:rPr>
                  <w:rFonts w:ascii="Cambria Math" w:eastAsia="SimSun" w:hAnsi="Cambria Math" w:cs="Helvetica"/>
                  <w:color w:val="000000"/>
                  <w:kern w:val="0"/>
                  <w:szCs w:val="21"/>
                </w:rPr>
                <m:t>j</m:t>
              </m:r>
            </m:sub>
          </m:sSub>
          <m:r>
            <w:rPr>
              <w:rFonts w:ascii="Cambria Math" w:eastAsia="SimSun" w:hAnsi="Cambria Math" w:cs="Helvetica"/>
              <w:color w:val="000000"/>
              <w:kern w:val="0"/>
              <w:szCs w:val="21"/>
            </w:rPr>
            <m:t>=</m:t>
          </m:r>
          <m:nary>
            <m:naryPr>
              <m:chr m:val="∑"/>
              <m:limLoc m:val="undOvr"/>
              <m:grow m:val="1"/>
              <m:ctrlPr>
                <w:rPr>
                  <w:rFonts w:ascii="Cambria Math" w:eastAsia="SimSun" w:hAnsi="Cambria Math" w:cs="Helvetica"/>
                  <w:i/>
                  <w:color w:val="000000"/>
                  <w:kern w:val="0"/>
                  <w:szCs w:val="21"/>
                </w:rPr>
              </m:ctrlPr>
            </m:naryPr>
            <m:sub>
              <m:r>
                <w:rPr>
                  <w:rFonts w:ascii="Cambria Math" w:eastAsia="SimSun" w:hAnsi="Cambria Math" w:cs="Helvetica"/>
                  <w:color w:val="000000"/>
                  <w:kern w:val="0"/>
                  <w:szCs w:val="21"/>
                </w:rPr>
                <m:t>i=1</m:t>
              </m:r>
            </m:sub>
            <m:sup>
              <m:r>
                <w:rPr>
                  <w:rFonts w:ascii="Cambria Math" w:eastAsia="SimSun" w:hAnsi="Cambria Math" w:cs="Helvetica"/>
                  <w:color w:val="000000"/>
                  <w:kern w:val="0"/>
                  <w:szCs w:val="21"/>
                </w:rPr>
                <m:t>n</m:t>
              </m:r>
            </m:sup>
            <m:e>
              <m:d>
                <m:dPr>
                  <m:begChr m:val="|"/>
                  <m:endChr m:val="|"/>
                  <m:ctrlPr>
                    <w:rPr>
                      <w:rFonts w:ascii="Cambria Math" w:eastAsia="SimSun" w:hAnsi="Cambria Math" w:cs="Helvetica"/>
                      <w:i/>
                      <w:color w:val="000000"/>
                      <w:kern w:val="0"/>
                      <w:szCs w:val="21"/>
                    </w:rPr>
                  </m:ctrlPr>
                </m:dPr>
                <m:e>
                  <m:sSub>
                    <m:sSubPr>
                      <m:ctrlPr>
                        <w:rPr>
                          <w:rFonts w:ascii="Cambria Math" w:eastAsia="SimSun" w:hAnsi="Cambria Math" w:cs="Helvetica"/>
                          <w:i/>
                          <w:color w:val="000000"/>
                          <w:kern w:val="0"/>
                          <w:szCs w:val="21"/>
                        </w:rPr>
                      </m:ctrlPr>
                    </m:sSubPr>
                    <m:e>
                      <m:r>
                        <w:rPr>
                          <w:rFonts w:ascii="Cambria Math" w:eastAsia="SimSun" w:hAnsi="Cambria Math" w:cs="Helvetica"/>
                          <w:color w:val="000000"/>
                          <w:kern w:val="0"/>
                          <w:szCs w:val="21"/>
                        </w:rPr>
                        <m:t>ϕ</m:t>
                      </m:r>
                    </m:e>
                    <m:sub>
                      <m:r>
                        <w:rPr>
                          <w:rFonts w:ascii="Cambria Math" w:eastAsia="SimSun" w:hAnsi="Cambria Math" w:cs="Helvetica"/>
                          <w:color w:val="000000"/>
                          <w:kern w:val="0"/>
                          <w:szCs w:val="21"/>
                        </w:rPr>
                        <m:t>j</m:t>
                      </m:r>
                    </m:sub>
                  </m:sSub>
                </m:e>
              </m:d>
            </m:e>
          </m:nary>
          <m:r>
            <w:rPr>
              <w:rFonts w:ascii="Cambria Math" w:hAnsi="Cambria Math" w:cs="Tahoma"/>
            </w:rPr>
            <m:t xml:space="preserve">         (11)</m:t>
          </m:r>
        </m:oMath>
      </m:oMathPara>
    </w:p>
    <w:p w14:paraId="55B05037" w14:textId="12ED1CB6" w:rsidR="004A7256" w:rsidRPr="00D857B2" w:rsidRDefault="00E16905" w:rsidP="00D857B2">
      <w:pPr>
        <w:rPr>
          <w:rFonts w:ascii="Tahoma" w:hAnsi="Tahoma" w:cs="Tahoma"/>
        </w:rPr>
      </w:pPr>
      <w:r>
        <w:rPr>
          <w:rFonts w:ascii="Tahoma" w:hAnsi="Tahoma" w:cs="Tahoma"/>
          <w:noProof/>
        </w:rPr>
        <mc:AlternateContent>
          <mc:Choice Requires="wpg">
            <w:drawing>
              <wp:anchor distT="0" distB="0" distL="114300" distR="114300" simplePos="0" relativeHeight="251646976" behindDoc="0" locked="0" layoutInCell="1" allowOverlap="1" wp14:anchorId="1C2FFA05" wp14:editId="326FB8E2">
                <wp:simplePos x="0" y="0"/>
                <wp:positionH relativeFrom="column">
                  <wp:posOffset>899160</wp:posOffset>
                </wp:positionH>
                <wp:positionV relativeFrom="paragraph">
                  <wp:posOffset>1173480</wp:posOffset>
                </wp:positionV>
                <wp:extent cx="3634105" cy="1973580"/>
                <wp:effectExtent l="0" t="0" r="4445" b="7620"/>
                <wp:wrapTopAndBottom/>
                <wp:docPr id="38" name="Group 38"/>
                <wp:cNvGraphicFramePr/>
                <a:graphic xmlns:a="http://schemas.openxmlformats.org/drawingml/2006/main">
                  <a:graphicData uri="http://schemas.microsoft.com/office/word/2010/wordprocessingGroup">
                    <wpg:wgp>
                      <wpg:cNvGrpSpPr/>
                      <wpg:grpSpPr>
                        <a:xfrm>
                          <a:off x="0" y="0"/>
                          <a:ext cx="3634105" cy="1973580"/>
                          <a:chOff x="0" y="0"/>
                          <a:chExt cx="3634105" cy="1973580"/>
                        </a:xfrm>
                      </wpg:grpSpPr>
                      <pic:pic xmlns:pic="http://schemas.openxmlformats.org/drawingml/2006/picture">
                        <pic:nvPicPr>
                          <pic:cNvPr id="36" name="Picture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4105" cy="1720215"/>
                          </a:xfrm>
                          <a:prstGeom prst="rect">
                            <a:avLst/>
                          </a:prstGeom>
                        </pic:spPr>
                      </pic:pic>
                      <wps:wsp>
                        <wps:cNvPr id="34" name="Text Box 34"/>
                        <wps:cNvSpPr txBox="1"/>
                        <wps:spPr>
                          <a:xfrm>
                            <a:off x="0" y="1775460"/>
                            <a:ext cx="3634105" cy="198120"/>
                          </a:xfrm>
                          <a:prstGeom prst="rect">
                            <a:avLst/>
                          </a:prstGeom>
                          <a:solidFill>
                            <a:prstClr val="white"/>
                          </a:solidFill>
                          <a:ln>
                            <a:noFill/>
                          </a:ln>
                        </wps:spPr>
                        <wps:txbx>
                          <w:txbxContent>
                            <w:p w14:paraId="4FA1E6C3" w14:textId="061A2425" w:rsidR="000C11D1" w:rsidRPr="001D48EB" w:rsidRDefault="000C11D1" w:rsidP="009F47C4">
                              <w:pPr>
                                <w:pStyle w:val="Caption"/>
                                <w:rPr>
                                  <w:rFonts w:ascii="Helvetica" w:eastAsia="SimSun" w:hAnsi="Helvetica" w:cs="Helvetica"/>
                                  <w:noProof/>
                                  <w:color w:val="000000"/>
                                  <w:sz w:val="21"/>
                                  <w:szCs w:val="21"/>
                                </w:rPr>
                              </w:pPr>
                              <w:bookmarkStart w:id="84" w:name="_Toc80821915"/>
                              <w:r>
                                <w:t xml:space="preserve">Figure </w:t>
                              </w:r>
                              <w:fldSimple w:instr=" SEQ Figure \* ARABIC ">
                                <w:r>
                                  <w:rPr>
                                    <w:noProof/>
                                  </w:rPr>
                                  <w:t>10</w:t>
                                </w:r>
                              </w:fldSimple>
                              <w:r>
                                <w:t xml:space="preserve"> </w:t>
                              </w:r>
                              <w:r w:rsidRPr="005B3E76">
                                <w:t>summary plot of the global importance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FFA05" id="Group 38" o:spid="_x0000_s1049" style="position:absolute;left:0;text-align:left;margin-left:70.8pt;margin-top:92.4pt;width:286.15pt;height:155.4pt;z-index:251646976" coordsize="3634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">
                <v:shape id="Picture 36" o:spid="_x0000_s1050" type="#_x0000_t75" style="position:absolute;width:36341;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">
                  <v:imagedata r:id="rId28" o:title=""/>
                </v:shape>
                <v:shape id="Text Box 34" o:spid="_x0000_s1051" type="#_x0000_t202" style="position:absolute;top:17754;width:3634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4FA1E6C3" w14:textId="061A2425" w:rsidR="000C11D1" w:rsidRPr="001D48EB" w:rsidRDefault="000C11D1" w:rsidP="009F47C4">
                        <w:pPr>
                          <w:pStyle w:val="Caption"/>
                          <w:rPr>
                            <w:rFonts w:ascii="Helvetica" w:eastAsia="SimSun" w:hAnsi="Helvetica" w:cs="Helvetica"/>
                            <w:noProof/>
                            <w:color w:val="000000"/>
                            <w:sz w:val="21"/>
                            <w:szCs w:val="21"/>
                          </w:rPr>
                        </w:pPr>
                        <w:bookmarkStart w:id="85" w:name="_Toc80821915"/>
                        <w:r>
                          <w:t xml:space="preserve">Figure </w:t>
                        </w:r>
                        <w:fldSimple w:instr=" SEQ Figure \* ARABIC ">
                          <w:r>
                            <w:rPr>
                              <w:noProof/>
                            </w:rPr>
                            <w:t>10</w:t>
                          </w:r>
                        </w:fldSimple>
                        <w:r>
                          <w:t xml:space="preserve"> </w:t>
                        </w:r>
                        <w:r w:rsidRPr="005B3E76">
                          <w:t>summary plot of the global importance</w:t>
                        </w:r>
                        <w:bookmarkEnd w:id="85"/>
                      </w:p>
                    </w:txbxContent>
                  </v:textbox>
                </v:shape>
                <w10:wrap type="topAndBottom"/>
              </v:group>
            </w:pict>
          </mc:Fallback>
        </mc:AlternateContent>
      </w:r>
      <w:r w:rsidR="004A7256" w:rsidRPr="00D857B2">
        <w:rPr>
          <w:rFonts w:ascii="Tahoma" w:hAnsi="Tahoma" w:cs="Tahoma"/>
        </w:rPr>
        <w:t xml:space="preserve">From </w:t>
      </w:r>
      <w:r w:rsidR="00B1209D">
        <w:rPr>
          <w:rFonts w:ascii="Tahoma" w:hAnsi="Tahoma" w:cs="Tahoma"/>
        </w:rPr>
        <w:t xml:space="preserve">the </w:t>
      </w:r>
      <w:commentRangeStart w:id="86"/>
      <w:r w:rsidR="004A7256" w:rsidRPr="00D857B2">
        <w:rPr>
          <w:rFonts w:ascii="Tahoma" w:hAnsi="Tahoma" w:cs="Tahoma"/>
        </w:rPr>
        <w:t>following plot</w:t>
      </w:r>
      <w:commentRangeEnd w:id="86"/>
      <w:r w:rsidR="00FF06A3">
        <w:rPr>
          <w:rStyle w:val="CommentReference"/>
        </w:rPr>
        <w:commentReference w:id="86"/>
      </w:r>
      <w:r w:rsidR="004A7256" w:rsidRPr="00D857B2">
        <w:rPr>
          <w:rFonts w:ascii="Tahoma" w:hAnsi="Tahoma" w:cs="Tahoma"/>
        </w:rPr>
        <w:t>, we can roughly see that the importance of Employment Score, Income Score are the highest and they are almost the same; the Education, Skills</w:t>
      </w:r>
      <w:r w:rsidR="00B1209D">
        <w:rPr>
          <w:rFonts w:ascii="Tahoma" w:hAnsi="Tahoma" w:cs="Tahoma"/>
        </w:rPr>
        <w:t>,</w:t>
      </w:r>
      <w:r w:rsidR="004A7256" w:rsidRPr="00D857B2">
        <w:rPr>
          <w:rFonts w:ascii="Tahoma" w:hAnsi="Tahoma" w:cs="Tahoma"/>
        </w:rPr>
        <w:t xml:space="preserve"> and Training Score's and the Health Deprivation and Disability Score's importance are the third and fourth one. </w:t>
      </w:r>
      <w:r w:rsidR="002308F3" w:rsidRPr="00D857B2">
        <w:rPr>
          <w:rFonts w:ascii="Tahoma" w:hAnsi="Tahoma" w:cs="Tahoma"/>
        </w:rPr>
        <w:t xml:space="preserve">The next two are </w:t>
      </w:r>
      <w:r w:rsidR="004A7256" w:rsidRPr="00D857B2">
        <w:rPr>
          <w:rFonts w:ascii="Tahoma" w:hAnsi="Tahoma" w:cs="Tahoma"/>
        </w:rPr>
        <w:t xml:space="preserve">the </w:t>
      </w:r>
      <w:proofErr w:type="spellStart"/>
      <w:r w:rsidR="004A7256" w:rsidRPr="00D857B2">
        <w:rPr>
          <w:rFonts w:ascii="Tahoma" w:hAnsi="Tahoma" w:cs="Tahoma"/>
        </w:rPr>
        <w:t>house_score</w:t>
      </w:r>
      <w:proofErr w:type="spellEnd"/>
      <w:r w:rsidR="004A7256" w:rsidRPr="00D857B2">
        <w:rPr>
          <w:rFonts w:ascii="Tahoma" w:hAnsi="Tahoma" w:cs="Tahoma"/>
        </w:rPr>
        <w:t xml:space="preserve"> and </w:t>
      </w:r>
      <w:proofErr w:type="spellStart"/>
      <w:r w:rsidR="004A7256" w:rsidRPr="00D857B2">
        <w:rPr>
          <w:rFonts w:ascii="Tahoma" w:hAnsi="Tahoma" w:cs="Tahoma"/>
        </w:rPr>
        <w:t>live_score</w:t>
      </w:r>
      <w:proofErr w:type="spellEnd"/>
      <w:r w:rsidR="004A7256" w:rsidRPr="00D857B2">
        <w:rPr>
          <w:rFonts w:ascii="Tahoma" w:hAnsi="Tahoma" w:cs="Tahoma"/>
        </w:rPr>
        <w:t>, the</w:t>
      </w:r>
      <w:r w:rsidR="00455CE9" w:rsidRPr="00D857B2">
        <w:rPr>
          <w:rFonts w:ascii="Tahoma" w:hAnsi="Tahoma" w:cs="Tahoma"/>
        </w:rPr>
        <w:t xml:space="preserve">ir </w:t>
      </w:r>
      <w:proofErr w:type="spellStart"/>
      <w:r w:rsidR="00455CE9" w:rsidRPr="00D857B2">
        <w:rPr>
          <w:rFonts w:ascii="Tahoma" w:hAnsi="Tahoma" w:cs="Tahoma"/>
        </w:rPr>
        <w:t>importance</w:t>
      </w:r>
      <w:r w:rsidR="00B1209D">
        <w:rPr>
          <w:rFonts w:ascii="Tahoma" w:hAnsi="Tahoma" w:cs="Tahoma" w:hint="eastAsia"/>
        </w:rPr>
        <w:t>s</w:t>
      </w:r>
      <w:proofErr w:type="spellEnd"/>
      <w:r w:rsidR="004A7256" w:rsidRPr="00D857B2">
        <w:rPr>
          <w:rFonts w:ascii="Tahoma" w:hAnsi="Tahoma" w:cs="Tahoma"/>
        </w:rPr>
        <w:t xml:space="preserve"> are very similar</w:t>
      </w:r>
      <w:r w:rsidR="006043DD" w:rsidRPr="00D857B2">
        <w:rPr>
          <w:rFonts w:ascii="Tahoma" w:hAnsi="Tahoma" w:cs="Tahoma"/>
        </w:rPr>
        <w:t>, and</w:t>
      </w:r>
      <w:r w:rsidR="004A7256" w:rsidRPr="00D857B2">
        <w:rPr>
          <w:rFonts w:ascii="Tahoma" w:hAnsi="Tahoma" w:cs="Tahoma"/>
        </w:rPr>
        <w:t xml:space="preserve"> </w:t>
      </w:r>
      <w:r w:rsidR="006043DD" w:rsidRPr="00D857B2">
        <w:rPr>
          <w:rFonts w:ascii="Tahoma" w:hAnsi="Tahoma" w:cs="Tahoma"/>
        </w:rPr>
        <w:t>the last one is the</w:t>
      </w:r>
      <w:r w:rsidR="006043DD" w:rsidRPr="00D857B2">
        <w:rPr>
          <w:rFonts w:ascii="Tahoma" w:hAnsi="Tahoma" w:cs="Tahoma" w:hint="eastAsia"/>
        </w:rPr>
        <w:t xml:space="preserve"> </w:t>
      </w:r>
      <w:proofErr w:type="spellStart"/>
      <w:r w:rsidR="006043DD" w:rsidRPr="00D857B2">
        <w:rPr>
          <w:rFonts w:ascii="Tahoma" w:hAnsi="Tahoma" w:cs="Tahoma"/>
        </w:rPr>
        <w:t>crime_score</w:t>
      </w:r>
      <w:proofErr w:type="spellEnd"/>
      <w:r w:rsidR="004A7256" w:rsidRPr="00D857B2">
        <w:rPr>
          <w:rFonts w:ascii="Tahoma" w:hAnsi="Tahoma" w:cs="Tahoma"/>
        </w:rPr>
        <w:t xml:space="preserve">. </w:t>
      </w:r>
    </w:p>
    <w:p w14:paraId="01F5024C" w14:textId="77777777" w:rsidR="004A7256" w:rsidRPr="00BF6929" w:rsidRDefault="004A7256" w:rsidP="004A7256"/>
    <w:p w14:paraId="2F65C9D2" w14:textId="35F48434" w:rsidR="004A7256" w:rsidRPr="00D857B2" w:rsidRDefault="006043DD" w:rsidP="006043DD">
      <w:pPr>
        <w:widowControl/>
        <w:shd w:val="clear" w:color="auto" w:fill="FFFFFF"/>
        <w:spacing w:before="240"/>
        <w:jc w:val="left"/>
        <w:rPr>
          <w:rFonts w:ascii="Tahoma" w:hAnsi="Tahoma" w:cs="Tahoma"/>
        </w:rPr>
      </w:pPr>
      <w:r w:rsidRPr="00D857B2">
        <w:rPr>
          <w:rFonts w:ascii="Tahoma" w:hAnsi="Tahoma" w:cs="Tahoma"/>
        </w:rPr>
        <w:t xml:space="preserve">To get the specific importance of each feature, we use formula 11 to get the result and calculated their </w:t>
      </w:r>
      <w:r w:rsidR="007A488A" w:rsidRPr="00D857B2">
        <w:rPr>
          <w:rFonts w:ascii="Tahoma" w:hAnsi="Tahoma" w:cs="Tahoma"/>
        </w:rPr>
        <w:t>proportion (</w:t>
      </w:r>
      <w:r w:rsidRPr="00D857B2">
        <w:rPr>
          <w:rFonts w:ascii="Tahoma" w:hAnsi="Tahoma" w:cs="Tahoma"/>
        </w:rPr>
        <w:t>listed in table 3). Recall that the</w:t>
      </w:r>
      <w:r w:rsidR="004A7256" w:rsidRPr="00D857B2">
        <w:rPr>
          <w:rFonts w:ascii="Tahoma" w:hAnsi="Tahoma" w:cs="Tahoma"/>
        </w:rPr>
        <w:t xml:space="preserve"> IMD combines information from the seven domains using the weights we have mentioned to produce an overall relative measure of deprivation. We also list these weight</w:t>
      </w:r>
      <w:r w:rsidRPr="00D857B2">
        <w:rPr>
          <w:rFonts w:ascii="Tahoma" w:hAnsi="Tahoma" w:cs="Tahoma"/>
        </w:rPr>
        <w:t>s</w:t>
      </w:r>
      <w:r w:rsidR="004A7256" w:rsidRPr="00D857B2">
        <w:rPr>
          <w:rFonts w:ascii="Tahoma" w:hAnsi="Tahoma" w:cs="Tahoma"/>
        </w:rPr>
        <w:t xml:space="preserve"> on the rightmost column to make </w:t>
      </w:r>
      <w:r w:rsidR="00B1209D">
        <w:rPr>
          <w:rFonts w:ascii="Tahoma" w:hAnsi="Tahoma" w:cs="Tahoma"/>
        </w:rPr>
        <w:t xml:space="preserve">a </w:t>
      </w:r>
      <w:r w:rsidR="004A7256" w:rsidRPr="00D857B2">
        <w:rPr>
          <w:rFonts w:ascii="Tahoma" w:hAnsi="Tahoma" w:cs="Tahoma"/>
        </w:rPr>
        <w:t>comparison with the proportion of each domain’s importance as follows. Although there are some differences between the calculated proportion and the weight mentioned above</w:t>
      </w:r>
      <w:r w:rsidR="00A26562" w:rsidRPr="00D857B2">
        <w:rPr>
          <w:rFonts w:ascii="Tahoma" w:hAnsi="Tahoma" w:cs="Tahoma"/>
        </w:rPr>
        <w:t xml:space="preserve">: </w:t>
      </w:r>
      <w:r w:rsidR="004A7256" w:rsidRPr="00D857B2">
        <w:rPr>
          <w:rFonts w:ascii="Tahoma" w:hAnsi="Tahoma" w:cs="Tahoma"/>
        </w:rPr>
        <w:t xml:space="preserve">for the weight derived from importance, </w:t>
      </w:r>
      <w:proofErr w:type="spellStart"/>
      <w:r w:rsidR="00346349" w:rsidRPr="00D857B2">
        <w:rPr>
          <w:rFonts w:ascii="Tahoma" w:hAnsi="Tahoma" w:cs="Tahoma"/>
        </w:rPr>
        <w:t>health_score</w:t>
      </w:r>
      <w:proofErr w:type="spellEnd"/>
      <w:r w:rsidR="00346349" w:rsidRPr="00D857B2">
        <w:rPr>
          <w:rFonts w:ascii="Tahoma" w:hAnsi="Tahoma" w:cs="Tahoma"/>
        </w:rPr>
        <w:t xml:space="preserve"> </w:t>
      </w:r>
      <w:r w:rsidR="00A26562" w:rsidRPr="00D857B2">
        <w:rPr>
          <w:rFonts w:ascii="Tahoma" w:hAnsi="Tahoma" w:cs="Tahoma"/>
        </w:rPr>
        <w:t>is</w:t>
      </w:r>
      <w:r w:rsidR="00346349" w:rsidRPr="00D857B2">
        <w:rPr>
          <w:rFonts w:ascii="Tahoma" w:hAnsi="Tahoma" w:cs="Tahoma"/>
        </w:rPr>
        <w:t xml:space="preserve"> nearly 1.5% lower than the official weight; the </w:t>
      </w:r>
      <w:proofErr w:type="spellStart"/>
      <w:r w:rsidR="00346349" w:rsidRPr="00D857B2">
        <w:rPr>
          <w:rFonts w:ascii="Tahoma" w:hAnsi="Tahoma" w:cs="Tahoma"/>
        </w:rPr>
        <w:t>live_score</w:t>
      </w:r>
      <w:proofErr w:type="spellEnd"/>
      <w:r w:rsidR="00346349" w:rsidRPr="00D857B2">
        <w:rPr>
          <w:rFonts w:ascii="Tahoma" w:hAnsi="Tahoma" w:cs="Tahoma"/>
        </w:rPr>
        <w:t xml:space="preserve"> </w:t>
      </w:r>
      <w:proofErr w:type="gramStart"/>
      <w:r w:rsidR="00346349" w:rsidRPr="00D857B2">
        <w:rPr>
          <w:rFonts w:ascii="Tahoma" w:hAnsi="Tahoma" w:cs="Tahoma"/>
        </w:rPr>
        <w:t>are</w:t>
      </w:r>
      <w:proofErr w:type="gramEnd"/>
      <w:r w:rsidR="00346349" w:rsidRPr="00D857B2">
        <w:rPr>
          <w:rFonts w:ascii="Tahoma" w:hAnsi="Tahoma" w:cs="Tahoma"/>
        </w:rPr>
        <w:t xml:space="preserve"> </w:t>
      </w:r>
      <w:proofErr w:type="spellStart"/>
      <w:r w:rsidR="00346349" w:rsidRPr="00D857B2">
        <w:rPr>
          <w:rFonts w:ascii="Tahoma" w:hAnsi="Tahoma" w:cs="Tahoma"/>
        </w:rPr>
        <w:t>house_score</w:t>
      </w:r>
      <w:proofErr w:type="spellEnd"/>
      <w:r w:rsidR="004A7256" w:rsidRPr="00D857B2">
        <w:rPr>
          <w:rFonts w:ascii="Tahoma" w:hAnsi="Tahoma" w:cs="Tahoma"/>
        </w:rPr>
        <w:t xml:space="preserve"> domains </w:t>
      </w:r>
      <w:r w:rsidR="00346349" w:rsidRPr="00D857B2">
        <w:rPr>
          <w:rFonts w:ascii="Tahoma" w:hAnsi="Tahoma" w:cs="Tahoma"/>
        </w:rPr>
        <w:t xml:space="preserve">have about 0.7% difference with the official </w:t>
      </w:r>
      <w:r w:rsidR="00B3334F" w:rsidRPr="00D857B2">
        <w:rPr>
          <w:rFonts w:ascii="Tahoma" w:hAnsi="Tahoma" w:cs="Tahoma"/>
        </w:rPr>
        <w:t>one</w:t>
      </w:r>
      <w:r w:rsidR="00346349" w:rsidRPr="00D857B2">
        <w:rPr>
          <w:rFonts w:ascii="Tahoma" w:hAnsi="Tahoma" w:cs="Tahoma"/>
        </w:rPr>
        <w:t>; Others are slightly higher than official weight and the difference is</w:t>
      </w:r>
      <w:r w:rsidR="00346349">
        <w:rPr>
          <w:rFonts w:ascii="Helvetica" w:hAnsi="Helvetica" w:cs="Helvetica"/>
          <w:color w:val="000000"/>
          <w:szCs w:val="21"/>
          <w:shd w:val="clear" w:color="auto" w:fill="FFFFFF"/>
        </w:rPr>
        <w:t xml:space="preserve"> </w:t>
      </w:r>
      <w:r w:rsidR="00346349" w:rsidRPr="00D857B2">
        <w:rPr>
          <w:rFonts w:ascii="Tahoma" w:hAnsi="Tahoma" w:cs="Tahoma"/>
        </w:rPr>
        <w:t>within 0.5%</w:t>
      </w:r>
      <w:r w:rsidR="004A7256" w:rsidRPr="00D857B2">
        <w:rPr>
          <w:rFonts w:ascii="Tahoma" w:hAnsi="Tahoma" w:cs="Tahoma"/>
        </w:rPr>
        <w:t xml:space="preserve">, </w:t>
      </w:r>
      <w:commentRangeStart w:id="87"/>
      <w:r w:rsidR="004A7256" w:rsidRPr="00D857B2">
        <w:rPr>
          <w:rFonts w:ascii="Tahoma" w:hAnsi="Tahoma" w:cs="Tahoma"/>
        </w:rPr>
        <w:t>the overall structure</w:t>
      </w:r>
      <w:r w:rsidR="00B1209D">
        <w:rPr>
          <w:rFonts w:ascii="Tahoma" w:hAnsi="Tahoma" w:cs="Tahoma"/>
        </w:rPr>
        <w:t>s</w:t>
      </w:r>
      <w:r w:rsidR="004A7256" w:rsidRPr="00D857B2">
        <w:rPr>
          <w:rFonts w:ascii="Tahoma" w:hAnsi="Tahoma" w:cs="Tahoma"/>
        </w:rPr>
        <w:t xml:space="preserve"> are similar.</w:t>
      </w:r>
      <w:commentRangeEnd w:id="87"/>
      <w:r w:rsidR="0006715E">
        <w:rPr>
          <w:rStyle w:val="CommentReference"/>
        </w:rPr>
        <w:commentReference w:id="87"/>
      </w:r>
    </w:p>
    <w:p w14:paraId="6EFC3735" w14:textId="4AAD66E9" w:rsidR="004A7256" w:rsidRDefault="004A7256" w:rsidP="004A7256">
      <w:pPr>
        <w:pStyle w:val="Caption"/>
        <w:keepNext/>
      </w:pPr>
      <w:bookmarkStart w:id="88" w:name="_Toc80774328"/>
      <w:r>
        <w:t xml:space="preserve">Table </w:t>
      </w:r>
      <w:fldSimple w:instr=" SEQ Table \* ARABIC ">
        <w:r w:rsidR="00A51D81">
          <w:t>3</w:t>
        </w:r>
      </w:fldSimple>
      <w:r>
        <w:t xml:space="preserve"> average importance of each feature</w:t>
      </w:r>
      <w:bookmarkEnd w:id="88"/>
    </w:p>
    <w:tbl>
      <w:tblPr>
        <w:tblStyle w:val="TableGrid"/>
        <w:tblW w:w="0" w:type="auto"/>
        <w:tblLook w:val="04A0" w:firstRow="1" w:lastRow="0" w:firstColumn="1" w:lastColumn="0" w:noHBand="0" w:noVBand="1"/>
      </w:tblPr>
      <w:tblGrid>
        <w:gridCol w:w="2260"/>
        <w:gridCol w:w="1704"/>
        <w:gridCol w:w="1701"/>
        <w:gridCol w:w="1843"/>
      </w:tblGrid>
      <w:tr w:rsidR="004A7256" w:rsidRPr="00162937" w14:paraId="026BDAA4" w14:textId="77777777" w:rsidTr="000C11D1">
        <w:trPr>
          <w:trHeight w:val="300"/>
        </w:trPr>
        <w:tc>
          <w:tcPr>
            <w:tcW w:w="2260" w:type="dxa"/>
            <w:hideMark/>
          </w:tcPr>
          <w:p w14:paraId="5CDEECC1" w14:textId="77777777" w:rsidR="004A7256" w:rsidRPr="00162937" w:rsidRDefault="004A7256" w:rsidP="000C11D1">
            <w:pPr>
              <w:rPr>
                <w:rFonts w:ascii="Times New Roman" w:hAnsi="Times New Roman" w:cs="Times New Roman"/>
                <w:b/>
                <w:bCs/>
              </w:rPr>
            </w:pPr>
            <w:r w:rsidRPr="00162937">
              <w:rPr>
                <w:rFonts w:ascii="Times New Roman" w:hAnsi="Times New Roman" w:cs="Times New Roman"/>
                <w:b/>
                <w:bCs/>
              </w:rPr>
              <w:t>feature</w:t>
            </w:r>
          </w:p>
        </w:tc>
        <w:tc>
          <w:tcPr>
            <w:tcW w:w="1704" w:type="dxa"/>
            <w:hideMark/>
          </w:tcPr>
          <w:p w14:paraId="6F2D95BB" w14:textId="77777777" w:rsidR="004A7256" w:rsidRPr="00162937" w:rsidRDefault="004A7256" w:rsidP="000C11D1">
            <w:pPr>
              <w:rPr>
                <w:rFonts w:ascii="Times New Roman" w:hAnsi="Times New Roman" w:cs="Times New Roman"/>
                <w:b/>
                <w:bCs/>
              </w:rPr>
            </w:pPr>
            <w:r w:rsidRPr="00162937">
              <w:rPr>
                <w:rFonts w:ascii="Times New Roman" w:hAnsi="Times New Roman" w:cs="Times New Roman"/>
                <w:b/>
                <w:bCs/>
              </w:rPr>
              <w:t>importance</w:t>
            </w:r>
          </w:p>
        </w:tc>
        <w:tc>
          <w:tcPr>
            <w:tcW w:w="1701" w:type="dxa"/>
          </w:tcPr>
          <w:p w14:paraId="42D61D2C" w14:textId="77777777" w:rsidR="004A7256" w:rsidRPr="00162937" w:rsidRDefault="004A7256" w:rsidP="000C11D1">
            <w:pPr>
              <w:widowControl/>
              <w:jc w:val="left"/>
              <w:rPr>
                <w:rFonts w:ascii="Times New Roman" w:hAnsi="Times New Roman" w:cs="Times New Roman"/>
                <w:color w:val="000000"/>
                <w:szCs w:val="21"/>
                <w:shd w:val="clear" w:color="auto" w:fill="FFFFFF"/>
              </w:rPr>
            </w:pPr>
            <w:r w:rsidRPr="00162937">
              <w:rPr>
                <w:rFonts w:ascii="Times New Roman" w:hAnsi="Times New Roman" w:cs="Times New Roman"/>
                <w:color w:val="000000"/>
                <w:szCs w:val="21"/>
                <w:shd w:val="clear" w:color="auto" w:fill="FFFFFF"/>
              </w:rPr>
              <w:t>proportion</w:t>
            </w:r>
          </w:p>
        </w:tc>
        <w:tc>
          <w:tcPr>
            <w:tcW w:w="1843" w:type="dxa"/>
          </w:tcPr>
          <w:p w14:paraId="2B29ECBD" w14:textId="77777777" w:rsidR="004A7256" w:rsidRPr="00162937" w:rsidRDefault="004A7256" w:rsidP="000C11D1">
            <w:pPr>
              <w:widowControl/>
              <w:jc w:val="left"/>
              <w:rPr>
                <w:rFonts w:ascii="Times New Roman" w:hAnsi="Times New Roman" w:cs="Times New Roman"/>
              </w:rPr>
            </w:pPr>
            <w:r w:rsidRPr="00162937">
              <w:rPr>
                <w:rFonts w:ascii="Times New Roman" w:hAnsi="Times New Roman" w:cs="Times New Roman"/>
                <w:color w:val="000000"/>
                <w:szCs w:val="21"/>
                <w:shd w:val="clear" w:color="auto" w:fill="FFFFFF"/>
              </w:rPr>
              <w:t>Official Weight</w:t>
            </w:r>
          </w:p>
        </w:tc>
      </w:tr>
      <w:tr w:rsidR="004A7256" w:rsidRPr="00162937" w14:paraId="3BD1404A" w14:textId="77777777" w:rsidTr="000C11D1">
        <w:trPr>
          <w:trHeight w:val="300"/>
        </w:trPr>
        <w:tc>
          <w:tcPr>
            <w:tcW w:w="2260" w:type="dxa"/>
            <w:hideMark/>
          </w:tcPr>
          <w:p w14:paraId="7EAF8018"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employment_score</w:t>
            </w:r>
            <w:proofErr w:type="spellEnd"/>
          </w:p>
        </w:tc>
        <w:tc>
          <w:tcPr>
            <w:tcW w:w="1704" w:type="dxa"/>
            <w:hideMark/>
          </w:tcPr>
          <w:p w14:paraId="2DD2139B"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2542.109 </w:t>
            </w:r>
          </w:p>
        </w:tc>
        <w:tc>
          <w:tcPr>
            <w:tcW w:w="1701" w:type="dxa"/>
          </w:tcPr>
          <w:p w14:paraId="6F46E7AA"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0.228 </w:t>
            </w:r>
          </w:p>
        </w:tc>
        <w:tc>
          <w:tcPr>
            <w:tcW w:w="1843" w:type="dxa"/>
          </w:tcPr>
          <w:p w14:paraId="0E32541B"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22.5%</w:t>
            </w:r>
          </w:p>
        </w:tc>
      </w:tr>
      <w:tr w:rsidR="004A7256" w:rsidRPr="00162937" w14:paraId="60246754" w14:textId="77777777" w:rsidTr="000C11D1">
        <w:trPr>
          <w:trHeight w:val="300"/>
        </w:trPr>
        <w:tc>
          <w:tcPr>
            <w:tcW w:w="2260" w:type="dxa"/>
            <w:hideMark/>
          </w:tcPr>
          <w:p w14:paraId="659C1E5D"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income_score</w:t>
            </w:r>
            <w:proofErr w:type="spellEnd"/>
          </w:p>
        </w:tc>
        <w:tc>
          <w:tcPr>
            <w:tcW w:w="1704" w:type="dxa"/>
            <w:hideMark/>
          </w:tcPr>
          <w:p w14:paraId="3145BA91"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2532.332 </w:t>
            </w:r>
          </w:p>
        </w:tc>
        <w:tc>
          <w:tcPr>
            <w:tcW w:w="1701" w:type="dxa"/>
          </w:tcPr>
          <w:p w14:paraId="5B130BEA"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0.229 </w:t>
            </w:r>
          </w:p>
        </w:tc>
        <w:tc>
          <w:tcPr>
            <w:tcW w:w="1843" w:type="dxa"/>
          </w:tcPr>
          <w:p w14:paraId="04BCF58A"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22.5%</w:t>
            </w:r>
          </w:p>
        </w:tc>
      </w:tr>
      <w:tr w:rsidR="004A7256" w:rsidRPr="00162937" w14:paraId="0AAB2668" w14:textId="77777777" w:rsidTr="000C11D1">
        <w:trPr>
          <w:trHeight w:val="300"/>
        </w:trPr>
        <w:tc>
          <w:tcPr>
            <w:tcW w:w="2260" w:type="dxa"/>
            <w:hideMark/>
          </w:tcPr>
          <w:p w14:paraId="6F9CE432"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edu_score</w:t>
            </w:r>
            <w:proofErr w:type="spellEnd"/>
          </w:p>
        </w:tc>
        <w:tc>
          <w:tcPr>
            <w:tcW w:w="1704" w:type="dxa"/>
            <w:hideMark/>
          </w:tcPr>
          <w:p w14:paraId="70EB3478"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1532.545 </w:t>
            </w:r>
          </w:p>
        </w:tc>
        <w:tc>
          <w:tcPr>
            <w:tcW w:w="1701" w:type="dxa"/>
          </w:tcPr>
          <w:p w14:paraId="0A48C56D"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0.138 </w:t>
            </w:r>
          </w:p>
        </w:tc>
        <w:tc>
          <w:tcPr>
            <w:tcW w:w="1843" w:type="dxa"/>
          </w:tcPr>
          <w:p w14:paraId="24CA9461"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13.5%</w:t>
            </w:r>
          </w:p>
        </w:tc>
      </w:tr>
      <w:tr w:rsidR="004A7256" w:rsidRPr="00162937" w14:paraId="0681785E" w14:textId="77777777" w:rsidTr="000C11D1">
        <w:trPr>
          <w:trHeight w:val="300"/>
        </w:trPr>
        <w:tc>
          <w:tcPr>
            <w:tcW w:w="2260" w:type="dxa"/>
            <w:hideMark/>
          </w:tcPr>
          <w:p w14:paraId="62ED1D19"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health_score</w:t>
            </w:r>
            <w:proofErr w:type="spellEnd"/>
          </w:p>
        </w:tc>
        <w:tc>
          <w:tcPr>
            <w:tcW w:w="1704" w:type="dxa"/>
            <w:hideMark/>
          </w:tcPr>
          <w:p w14:paraId="3D824690"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1342.020 </w:t>
            </w:r>
          </w:p>
        </w:tc>
        <w:tc>
          <w:tcPr>
            <w:tcW w:w="1701" w:type="dxa"/>
          </w:tcPr>
          <w:p w14:paraId="49D9CD2A"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0.121 </w:t>
            </w:r>
          </w:p>
        </w:tc>
        <w:tc>
          <w:tcPr>
            <w:tcW w:w="1843" w:type="dxa"/>
          </w:tcPr>
          <w:p w14:paraId="43A0AFB5"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13.5%</w:t>
            </w:r>
          </w:p>
        </w:tc>
      </w:tr>
      <w:tr w:rsidR="004A7256" w:rsidRPr="00162937" w14:paraId="52002CFC" w14:textId="77777777" w:rsidTr="000C11D1">
        <w:trPr>
          <w:trHeight w:val="300"/>
        </w:trPr>
        <w:tc>
          <w:tcPr>
            <w:tcW w:w="2260" w:type="dxa"/>
            <w:hideMark/>
          </w:tcPr>
          <w:p w14:paraId="2FF357CF"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live_score</w:t>
            </w:r>
            <w:proofErr w:type="spellEnd"/>
          </w:p>
        </w:tc>
        <w:tc>
          <w:tcPr>
            <w:tcW w:w="1704" w:type="dxa"/>
            <w:hideMark/>
          </w:tcPr>
          <w:p w14:paraId="257C79BE"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1110.486 </w:t>
            </w:r>
          </w:p>
        </w:tc>
        <w:tc>
          <w:tcPr>
            <w:tcW w:w="1701" w:type="dxa"/>
          </w:tcPr>
          <w:p w14:paraId="335723D3"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0.086 </w:t>
            </w:r>
          </w:p>
        </w:tc>
        <w:tc>
          <w:tcPr>
            <w:tcW w:w="1843" w:type="dxa"/>
          </w:tcPr>
          <w:p w14:paraId="3106192A"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9.3%</w:t>
            </w:r>
          </w:p>
        </w:tc>
      </w:tr>
      <w:tr w:rsidR="004A7256" w:rsidRPr="00162937" w14:paraId="26DF3175" w14:textId="77777777" w:rsidTr="000C11D1">
        <w:trPr>
          <w:trHeight w:val="300"/>
        </w:trPr>
        <w:tc>
          <w:tcPr>
            <w:tcW w:w="2260" w:type="dxa"/>
            <w:hideMark/>
          </w:tcPr>
          <w:p w14:paraId="6BCA9962"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house_score</w:t>
            </w:r>
            <w:proofErr w:type="spellEnd"/>
          </w:p>
        </w:tc>
        <w:tc>
          <w:tcPr>
            <w:tcW w:w="1704" w:type="dxa"/>
            <w:hideMark/>
          </w:tcPr>
          <w:p w14:paraId="566B3CA3"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1093.447 </w:t>
            </w:r>
          </w:p>
        </w:tc>
        <w:tc>
          <w:tcPr>
            <w:tcW w:w="1701" w:type="dxa"/>
          </w:tcPr>
          <w:p w14:paraId="6B0212C0"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0.100 </w:t>
            </w:r>
          </w:p>
        </w:tc>
        <w:tc>
          <w:tcPr>
            <w:tcW w:w="1843" w:type="dxa"/>
          </w:tcPr>
          <w:p w14:paraId="49965246"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9.3%</w:t>
            </w:r>
          </w:p>
        </w:tc>
      </w:tr>
      <w:tr w:rsidR="004A7256" w:rsidRPr="00162937" w14:paraId="6E8AE1AC" w14:textId="77777777" w:rsidTr="000C11D1">
        <w:trPr>
          <w:trHeight w:val="300"/>
        </w:trPr>
        <w:tc>
          <w:tcPr>
            <w:tcW w:w="2260" w:type="dxa"/>
            <w:hideMark/>
          </w:tcPr>
          <w:p w14:paraId="5B7909CD" w14:textId="77777777" w:rsidR="004A7256" w:rsidRPr="00162937" w:rsidRDefault="004A7256" w:rsidP="000C11D1">
            <w:pPr>
              <w:rPr>
                <w:rFonts w:ascii="Times New Roman" w:hAnsi="Times New Roman" w:cs="Times New Roman"/>
              </w:rPr>
            </w:pPr>
            <w:proofErr w:type="spellStart"/>
            <w:r w:rsidRPr="00162937">
              <w:rPr>
                <w:rFonts w:ascii="Times New Roman" w:hAnsi="Times New Roman" w:cs="Times New Roman"/>
              </w:rPr>
              <w:t>crime_score</w:t>
            </w:r>
            <w:proofErr w:type="spellEnd"/>
          </w:p>
        </w:tc>
        <w:tc>
          <w:tcPr>
            <w:tcW w:w="1704" w:type="dxa"/>
            <w:hideMark/>
          </w:tcPr>
          <w:p w14:paraId="4D79F56F" w14:textId="77777777" w:rsidR="004A7256" w:rsidRPr="00162937" w:rsidRDefault="004A7256" w:rsidP="000C11D1">
            <w:pPr>
              <w:rPr>
                <w:rFonts w:ascii="Times New Roman" w:hAnsi="Times New Roman" w:cs="Times New Roman"/>
              </w:rPr>
            </w:pPr>
            <w:r w:rsidRPr="00162937">
              <w:rPr>
                <w:rFonts w:ascii="Times New Roman" w:hAnsi="Times New Roman" w:cs="Times New Roman"/>
              </w:rPr>
              <w:t xml:space="preserve">954.190 </w:t>
            </w:r>
          </w:p>
        </w:tc>
        <w:tc>
          <w:tcPr>
            <w:tcW w:w="1701" w:type="dxa"/>
          </w:tcPr>
          <w:p w14:paraId="5AC975BE" w14:textId="77777777" w:rsidR="004A7256" w:rsidRPr="00162937" w:rsidRDefault="004A7256" w:rsidP="000C11D1">
            <w:pPr>
              <w:widowControl/>
              <w:jc w:val="left"/>
              <w:rPr>
                <w:rFonts w:ascii="Times New Roman" w:eastAsiaTheme="majorEastAsia" w:hAnsi="Times New Roman" w:cs="Times New Roman"/>
                <w:color w:val="000000"/>
                <w:sz w:val="18"/>
                <w:szCs w:val="18"/>
                <w:shd w:val="clear" w:color="auto" w:fill="FFFFFF"/>
              </w:rPr>
            </w:pPr>
            <w:r w:rsidRPr="00162937">
              <w:rPr>
                <w:rFonts w:ascii="Times New Roman" w:hAnsi="Times New Roman" w:cs="Times New Roman"/>
              </w:rPr>
              <w:t xml:space="preserve">0.098 </w:t>
            </w:r>
          </w:p>
        </w:tc>
        <w:tc>
          <w:tcPr>
            <w:tcW w:w="1843" w:type="dxa"/>
          </w:tcPr>
          <w:p w14:paraId="7DB6F2BB" w14:textId="77777777" w:rsidR="004A7256" w:rsidRPr="00162937" w:rsidRDefault="004A7256" w:rsidP="000C11D1">
            <w:pPr>
              <w:widowControl/>
              <w:jc w:val="left"/>
              <w:rPr>
                <w:rFonts w:ascii="Times New Roman" w:hAnsi="Times New Roman" w:cs="Times New Roman"/>
              </w:rPr>
            </w:pPr>
            <w:r w:rsidRPr="00162937">
              <w:rPr>
                <w:rFonts w:ascii="Times New Roman" w:eastAsiaTheme="majorEastAsia" w:hAnsi="Times New Roman" w:cs="Times New Roman"/>
                <w:color w:val="000000"/>
                <w:sz w:val="18"/>
                <w:szCs w:val="18"/>
                <w:shd w:val="clear" w:color="auto" w:fill="FFFFFF"/>
              </w:rPr>
              <w:t>9.3%</w:t>
            </w:r>
          </w:p>
        </w:tc>
      </w:tr>
    </w:tbl>
    <w:p w14:paraId="6100797F" w14:textId="77777777" w:rsidR="004A7256" w:rsidRPr="00013443" w:rsidRDefault="004A7256" w:rsidP="004A7256"/>
    <w:p w14:paraId="078A0A0D" w14:textId="77777777" w:rsidR="004A7256" w:rsidRDefault="004A7256" w:rsidP="0037321A">
      <w:pPr>
        <w:widowControl/>
        <w:shd w:val="clear" w:color="auto" w:fill="FFFFFF"/>
        <w:jc w:val="left"/>
        <w:rPr>
          <w:rFonts w:ascii="Helvetica" w:eastAsia="SimSun" w:hAnsi="Helvetica" w:cs="Helvetica"/>
          <w:color w:val="000000"/>
          <w:kern w:val="0"/>
          <w:szCs w:val="21"/>
        </w:rPr>
      </w:pPr>
    </w:p>
    <w:p w14:paraId="0A8D9E9C" w14:textId="7BDE072C" w:rsidR="004A7256" w:rsidRPr="00D857B2" w:rsidRDefault="007A0251" w:rsidP="007A0251">
      <w:pPr>
        <w:rPr>
          <w:rFonts w:ascii="Tahoma" w:hAnsi="Tahoma" w:cs="Tahoma"/>
        </w:rPr>
      </w:pPr>
      <w:r w:rsidRPr="00D857B2">
        <w:rPr>
          <w:rFonts w:ascii="Tahoma" w:hAnsi="Tahoma" w:cs="Tahoma"/>
        </w:rPr>
        <w:lastRenderedPageBreak/>
        <w:t xml:space="preserve">For the </w:t>
      </w:r>
      <w:commentRangeStart w:id="89"/>
      <w:r w:rsidRPr="00D857B2">
        <w:rPr>
          <w:rFonts w:ascii="Tahoma" w:hAnsi="Tahoma" w:cs="Tahoma"/>
        </w:rPr>
        <w:t>second kind of summary plot</w:t>
      </w:r>
      <w:commentRangeEnd w:id="89"/>
      <w:r w:rsidR="00FF06A3">
        <w:rPr>
          <w:rStyle w:val="CommentReference"/>
        </w:rPr>
        <w:commentReference w:id="89"/>
      </w:r>
      <w:r w:rsidRPr="00D857B2">
        <w:rPr>
          <w:rFonts w:ascii="Tahoma" w:hAnsi="Tahoma" w:cs="Tahoma"/>
        </w:rPr>
        <w:t xml:space="preserve">, the row of it results from projecting the points of a SHAP scatter plot onto the y-axis, then recoloring by the </w:t>
      </w:r>
      <w:commentRangeStart w:id="90"/>
      <w:r w:rsidRPr="00D857B2">
        <w:rPr>
          <w:rFonts w:ascii="Tahoma" w:hAnsi="Tahoma" w:cs="Tahoma"/>
        </w:rPr>
        <w:t>feature itself</w:t>
      </w:r>
      <w:commentRangeEnd w:id="90"/>
      <w:r w:rsidR="00FF06A3">
        <w:rPr>
          <w:rStyle w:val="CommentReference"/>
        </w:rPr>
        <w:commentReference w:id="90"/>
      </w:r>
      <w:r w:rsidRPr="00D857B2">
        <w:rPr>
          <w:rFonts w:ascii="Tahoma" w:hAnsi="Tahoma" w:cs="Tahoma"/>
        </w:rPr>
        <w:t xml:space="preserve">. This plot has loaded information and the biggest difference </w:t>
      </w:r>
      <w:r w:rsidR="00B1209D">
        <w:rPr>
          <w:rFonts w:ascii="Tahoma" w:hAnsi="Tahoma" w:cs="Tahoma"/>
        </w:rPr>
        <w:t>between</w:t>
      </w:r>
      <w:r w:rsidRPr="00D857B2">
        <w:rPr>
          <w:rFonts w:ascii="Tahoma" w:hAnsi="Tahoma" w:cs="Tahoma"/>
        </w:rPr>
        <w:t xml:space="preserve"> this plot and the regular variable importance plot is that the color </w:t>
      </w:r>
      <w:r w:rsidR="00B47F74" w:rsidRPr="00D857B2">
        <w:rPr>
          <w:rFonts w:ascii="Tahoma" w:hAnsi="Tahoma" w:cs="Tahoma"/>
        </w:rPr>
        <w:t xml:space="preserve">attribute </w:t>
      </w:r>
      <w:r w:rsidRPr="00D857B2">
        <w:rPr>
          <w:rFonts w:ascii="Tahoma" w:hAnsi="Tahoma" w:cs="Tahoma"/>
        </w:rPr>
        <w:t xml:space="preserve">allows us </w:t>
      </w:r>
      <w:r w:rsidR="00B1209D">
        <w:rPr>
          <w:rFonts w:ascii="Tahoma" w:hAnsi="Tahoma" w:cs="Tahoma"/>
        </w:rPr>
        <w:t xml:space="preserve">to </w:t>
      </w:r>
      <w:r w:rsidRPr="00D857B2">
        <w:rPr>
          <w:rFonts w:ascii="Tahoma" w:hAnsi="Tahoma" w:cs="Tahoma"/>
        </w:rPr>
        <w:t xml:space="preserve">match how changes in the value of a feature </w:t>
      </w:r>
      <w:r w:rsidR="00B1209D">
        <w:rPr>
          <w:rFonts w:ascii="Tahoma" w:hAnsi="Tahoma" w:cs="Tahoma"/>
        </w:rPr>
        <w:t>a</w:t>
      </w:r>
      <w:r w:rsidRPr="00D857B2">
        <w:rPr>
          <w:rFonts w:ascii="Tahoma" w:hAnsi="Tahoma" w:cs="Tahoma"/>
        </w:rPr>
        <w:t>ffect the change in IMD rank</w:t>
      </w:r>
      <w:r w:rsidR="004A7256" w:rsidRPr="00D857B2">
        <w:rPr>
          <w:rFonts w:ascii="Tahoma" w:hAnsi="Tahoma" w:cs="Tahoma"/>
        </w:rPr>
        <w:t xml:space="preserve"> and </w:t>
      </w:r>
      <w:r w:rsidRPr="00D857B2">
        <w:rPr>
          <w:rFonts w:ascii="Tahoma" w:hAnsi="Tahoma" w:cs="Tahoma"/>
        </w:rPr>
        <w:t xml:space="preserve">it </w:t>
      </w:r>
      <w:r w:rsidR="004A7256" w:rsidRPr="00D857B2">
        <w:rPr>
          <w:rFonts w:ascii="Tahoma" w:hAnsi="Tahoma" w:cs="Tahoma"/>
        </w:rPr>
        <w:t>also indicates</w:t>
      </w:r>
      <w:r w:rsidRPr="00D857B2">
        <w:rPr>
          <w:rFonts w:ascii="Tahoma" w:hAnsi="Tahoma" w:cs="Tahoma"/>
        </w:rPr>
        <w:t xml:space="preserve"> the relationships of the predictors with the target variable.</w:t>
      </w:r>
    </w:p>
    <w:p w14:paraId="3BF091BE" w14:textId="42737CE6" w:rsidR="00B47F74" w:rsidRPr="00D857B2" w:rsidRDefault="00E16905" w:rsidP="00B47F74">
      <w:pPr>
        <w:rPr>
          <w:rFonts w:ascii="Tahoma" w:hAnsi="Tahoma" w:cs="Tahoma"/>
        </w:rPr>
      </w:pPr>
      <w:r>
        <w:rPr>
          <w:rFonts w:ascii="Tahoma" w:hAnsi="Tahoma" w:cs="Tahoma" w:hint="eastAsia"/>
          <w:noProof/>
        </w:rPr>
        <mc:AlternateContent>
          <mc:Choice Requires="wpg">
            <w:drawing>
              <wp:anchor distT="0" distB="0" distL="114300" distR="114300" simplePos="0" relativeHeight="251651072" behindDoc="0" locked="0" layoutInCell="1" allowOverlap="1" wp14:anchorId="271B641E" wp14:editId="03147160">
                <wp:simplePos x="0" y="0"/>
                <wp:positionH relativeFrom="column">
                  <wp:posOffset>845820</wp:posOffset>
                </wp:positionH>
                <wp:positionV relativeFrom="paragraph">
                  <wp:posOffset>2068830</wp:posOffset>
                </wp:positionV>
                <wp:extent cx="3391535" cy="185166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3391535" cy="1851660"/>
                          <a:chOff x="0" y="0"/>
                          <a:chExt cx="3391535" cy="1851660"/>
                        </a:xfrm>
                      </wpg:grpSpPr>
                      <pic:pic xmlns:pic="http://schemas.openxmlformats.org/drawingml/2006/picture">
                        <pic:nvPicPr>
                          <pic:cNvPr id="37" name="Picture 3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1535" cy="1598930"/>
                          </a:xfrm>
                          <a:prstGeom prst="rect">
                            <a:avLst/>
                          </a:prstGeom>
                        </pic:spPr>
                      </pic:pic>
                      <wps:wsp>
                        <wps:cNvPr id="39" name="Text Box 39"/>
                        <wps:cNvSpPr txBox="1"/>
                        <wps:spPr>
                          <a:xfrm>
                            <a:off x="0" y="1653540"/>
                            <a:ext cx="3391535" cy="198120"/>
                          </a:xfrm>
                          <a:prstGeom prst="rect">
                            <a:avLst/>
                          </a:prstGeom>
                          <a:solidFill>
                            <a:prstClr val="white"/>
                          </a:solidFill>
                          <a:ln>
                            <a:noFill/>
                          </a:ln>
                        </wps:spPr>
                        <wps:txbx>
                          <w:txbxContent>
                            <w:p w14:paraId="12E62C1A" w14:textId="5DD98812" w:rsidR="000C11D1" w:rsidRPr="00294FDE" w:rsidRDefault="000C11D1" w:rsidP="00E16905">
                              <w:pPr>
                                <w:pStyle w:val="Caption"/>
                                <w:rPr>
                                  <w:noProof/>
                                  <w:sz w:val="21"/>
                                </w:rPr>
                              </w:pPr>
                              <w:bookmarkStart w:id="91" w:name="_Toc80821916"/>
                              <w:r>
                                <w:t xml:space="preserve">Figure </w:t>
                              </w:r>
                              <w:fldSimple w:instr=" SEQ Figure \* ARABIC ">
                                <w:r>
                                  <w:rPr>
                                    <w:noProof/>
                                  </w:rPr>
                                  <w:t>11</w:t>
                                </w:r>
                              </w:fldSimple>
                              <w:r>
                                <w:t xml:space="preserve"> </w:t>
                              </w:r>
                              <w:r w:rsidRPr="008A4D06">
                                <w:t>Summary plot contains more information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B641E" id="Group 47" o:spid="_x0000_s1052" style="position:absolute;left:0;text-align:left;margin-left:66.6pt;margin-top:162.9pt;width:267.05pt;height:145.8pt;z-index:251651072" coordsize="33915,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">
                <v:shape id="Picture 37" o:spid="_x0000_s1053" type="#_x0000_t75" style="position:absolute;width:33915;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">
                  <v:imagedata r:id="rId30" o:title=""/>
                </v:shape>
                <v:shape id="Text Box 39" o:spid="_x0000_s1054" type="#_x0000_t202" style="position:absolute;top:16535;width:339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2E62C1A" w14:textId="5DD98812" w:rsidR="000C11D1" w:rsidRPr="00294FDE" w:rsidRDefault="000C11D1" w:rsidP="00E16905">
                        <w:pPr>
                          <w:pStyle w:val="Caption"/>
                          <w:rPr>
                            <w:noProof/>
                            <w:sz w:val="21"/>
                          </w:rPr>
                        </w:pPr>
                        <w:bookmarkStart w:id="92" w:name="_Toc80821916"/>
                        <w:r>
                          <w:t xml:space="preserve">Figure </w:t>
                        </w:r>
                        <w:fldSimple w:instr=" SEQ Figure \* ARABIC ">
                          <w:r>
                            <w:rPr>
                              <w:noProof/>
                            </w:rPr>
                            <w:t>11</w:t>
                          </w:r>
                        </w:fldSimple>
                        <w:r>
                          <w:t xml:space="preserve"> </w:t>
                        </w:r>
                        <w:r w:rsidRPr="008A4D06">
                          <w:t>Summary plot contains more information</w:t>
                        </w:r>
                        <w:bookmarkEnd w:id="92"/>
                      </w:p>
                    </w:txbxContent>
                  </v:textbox>
                </v:shape>
                <w10:wrap type="topAndBottom"/>
              </v:group>
            </w:pict>
          </mc:Fallback>
        </mc:AlternateContent>
      </w:r>
      <w:r w:rsidR="00A26562" w:rsidRPr="00D857B2">
        <w:rPr>
          <w:rFonts w:ascii="Tahoma" w:hAnsi="Tahoma" w:cs="Tahoma" w:hint="eastAsia"/>
        </w:rPr>
        <w:t>A</w:t>
      </w:r>
      <w:r w:rsidR="00A26562" w:rsidRPr="00D857B2">
        <w:rPr>
          <w:rFonts w:ascii="Tahoma" w:hAnsi="Tahoma" w:cs="Tahoma"/>
        </w:rPr>
        <w:t xml:space="preserve">s the variables are ranked by the feature importance in descending order, their sequence </w:t>
      </w:r>
      <w:r w:rsidR="00B47F74" w:rsidRPr="00D857B2">
        <w:rPr>
          <w:rFonts w:ascii="Tahoma" w:hAnsi="Tahoma" w:cs="Tahoma"/>
        </w:rPr>
        <w:t>is</w:t>
      </w:r>
      <w:r w:rsidR="00A26562" w:rsidRPr="00D857B2">
        <w:rPr>
          <w:rFonts w:ascii="Tahoma" w:hAnsi="Tahoma" w:cs="Tahoma"/>
        </w:rPr>
        <w:t xml:space="preserve"> the same as figure 1</w:t>
      </w:r>
      <w:r w:rsidR="00CB4F76">
        <w:rPr>
          <w:rFonts w:ascii="Tahoma" w:hAnsi="Tahoma" w:cs="Tahoma"/>
        </w:rPr>
        <w:t>0</w:t>
      </w:r>
      <w:r w:rsidR="00A26562"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Besides, it’s</w:t>
      </w:r>
      <w:r w:rsidR="00B47F74" w:rsidRPr="00D857B2">
        <w:rPr>
          <w:rFonts w:ascii="Tahoma" w:hAnsi="Tahoma" w:cs="Tahoma"/>
        </w:rPr>
        <w:t xml:space="preserve"> interesting to get from figure </w:t>
      </w:r>
      <w:r w:rsidR="00CB4F76">
        <w:rPr>
          <w:rFonts w:ascii="Tahoma" w:hAnsi="Tahoma" w:cs="Tahoma"/>
        </w:rPr>
        <w:t>11</w:t>
      </w:r>
      <w:r w:rsidR="00B47F74" w:rsidRPr="00D857B2">
        <w:rPr>
          <w:rFonts w:ascii="Tahoma" w:hAnsi="Tahoma" w:cs="Tahoma"/>
        </w:rPr>
        <w:t xml:space="preserve"> that </w:t>
      </w:r>
      <w:r w:rsidR="00161B09" w:rsidRPr="00D857B2">
        <w:rPr>
          <w:rFonts w:ascii="Tahoma" w:hAnsi="Tahoma" w:cs="Tahoma"/>
        </w:rPr>
        <w:t xml:space="preserve">the range of effects over the dataset in </w:t>
      </w:r>
      <w:r w:rsidR="00B47F74" w:rsidRPr="00D857B2">
        <w:rPr>
          <w:rFonts w:ascii="Tahoma" w:hAnsi="Tahoma" w:cs="Tahoma"/>
        </w:rPr>
        <w:t>all domains behave</w:t>
      </w:r>
      <w:r w:rsidR="00B1209D">
        <w:rPr>
          <w:rFonts w:ascii="Tahoma" w:hAnsi="Tahoma" w:cs="Tahoma"/>
        </w:rPr>
        <w:t>s</w:t>
      </w:r>
      <w:r w:rsidR="00B47F74" w:rsidRPr="00D857B2">
        <w:rPr>
          <w:rFonts w:ascii="Tahoma" w:hAnsi="Tahoma" w:cs="Tahoma"/>
        </w:rPr>
        <w:t xml:space="preserve"> similar</w:t>
      </w:r>
      <w:r w:rsidR="00B1209D">
        <w:rPr>
          <w:rFonts w:ascii="Tahoma" w:hAnsi="Tahoma" w:cs="Tahoma"/>
        </w:rPr>
        <w:t>ly</w:t>
      </w:r>
      <w:r w:rsidR="00161B09"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The effect of a high feature value is associated with a higher and positive prediction and w</w:t>
      </w:r>
      <w:r w:rsidR="00B47F74" w:rsidRPr="00D857B2">
        <w:rPr>
          <w:rFonts w:ascii="Tahoma" w:hAnsi="Tahoma" w:cs="Tahoma"/>
        </w:rPr>
        <w:t>hen the feature values are low, they tend to contribute a negative effect to the final IMD score</w:t>
      </w:r>
      <w:r w:rsidR="00161B09" w:rsidRPr="00D857B2">
        <w:rPr>
          <w:rFonts w:ascii="Tahoma" w:hAnsi="Tahoma" w:cs="Tahoma"/>
        </w:rPr>
        <w:t>.</w:t>
      </w:r>
      <w:r w:rsidR="00B47F74" w:rsidRPr="00D857B2">
        <w:rPr>
          <w:rFonts w:ascii="Tahoma" w:hAnsi="Tahoma" w:cs="Tahoma"/>
        </w:rPr>
        <w:t xml:space="preserve"> Additionally, when feature value</w:t>
      </w:r>
      <w:r w:rsidR="00161B09" w:rsidRPr="00D857B2">
        <w:rPr>
          <w:rFonts w:ascii="Tahoma" w:hAnsi="Tahoma" w:cs="Tahoma"/>
        </w:rPr>
        <w:t>s</w:t>
      </w:r>
      <w:r w:rsidR="00B47F74" w:rsidRPr="00D857B2">
        <w:rPr>
          <w:rFonts w:ascii="Tahoma" w:hAnsi="Tahoma" w:cs="Tahoma"/>
        </w:rPr>
        <w:t xml:space="preserve"> are low, they are more gathered </w:t>
      </w:r>
      <w:r w:rsidR="008C3F42" w:rsidRPr="00D857B2">
        <w:rPr>
          <w:rFonts w:ascii="Tahoma" w:hAnsi="Tahoma" w:cs="Tahoma"/>
        </w:rPr>
        <w:t xml:space="preserve">especially for the last three domains, </w:t>
      </w:r>
      <w:r w:rsidR="00B47F74" w:rsidRPr="00D857B2">
        <w:rPr>
          <w:rFonts w:ascii="Tahoma" w:hAnsi="Tahoma" w:cs="Tahoma"/>
        </w:rPr>
        <w:t xml:space="preserve">which </w:t>
      </w:r>
      <w:r w:rsidR="008C3F42" w:rsidRPr="00D857B2">
        <w:rPr>
          <w:rFonts w:ascii="Tahoma" w:hAnsi="Tahoma" w:cs="Tahoma"/>
        </w:rPr>
        <w:t>also indicate</w:t>
      </w:r>
      <w:r w:rsidR="00B47F74" w:rsidRPr="00D857B2">
        <w:rPr>
          <w:rFonts w:ascii="Tahoma" w:hAnsi="Tahoma" w:cs="Tahoma"/>
        </w:rPr>
        <w:t>s</w:t>
      </w:r>
      <w:r w:rsidR="008C3F42" w:rsidRPr="00D857B2">
        <w:rPr>
          <w:rFonts w:ascii="Tahoma" w:hAnsi="Tahoma" w:cs="Tahoma"/>
        </w:rPr>
        <w:t xml:space="preserve"> that</w:t>
      </w:r>
      <w:r w:rsidR="00B47F74" w:rsidRPr="00D857B2">
        <w:rPr>
          <w:rFonts w:ascii="Tahoma" w:hAnsi="Tahoma" w:cs="Tahoma"/>
        </w:rPr>
        <w:t xml:space="preserve"> the change of </w:t>
      </w:r>
      <w:r w:rsidR="008C3F42" w:rsidRPr="00D857B2">
        <w:rPr>
          <w:rFonts w:ascii="Tahoma" w:hAnsi="Tahoma" w:cs="Tahoma"/>
        </w:rPr>
        <w:t xml:space="preserve">the value for these </w:t>
      </w:r>
      <w:r w:rsidR="00B47F74" w:rsidRPr="00D857B2">
        <w:rPr>
          <w:rFonts w:ascii="Tahoma" w:hAnsi="Tahoma" w:cs="Tahoma"/>
        </w:rPr>
        <w:t>feature</w:t>
      </w:r>
      <w:r w:rsidR="008C3F42" w:rsidRPr="00D857B2">
        <w:rPr>
          <w:rFonts w:ascii="Tahoma" w:hAnsi="Tahoma" w:cs="Tahoma"/>
        </w:rPr>
        <w:t>s</w:t>
      </w:r>
      <w:r w:rsidR="00B47F74" w:rsidRPr="00D857B2">
        <w:rPr>
          <w:rFonts w:ascii="Tahoma" w:hAnsi="Tahoma" w:cs="Tahoma"/>
        </w:rPr>
        <w:t xml:space="preserve"> will not obviously influence the Shapley value</w:t>
      </w:r>
      <w:r w:rsidR="00C838CE" w:rsidRPr="00D857B2">
        <w:rPr>
          <w:rFonts w:ascii="Tahoma" w:hAnsi="Tahoma" w:cs="Tahoma"/>
        </w:rPr>
        <w:t xml:space="preserve">. This can also be verified by the above scatter plot: </w:t>
      </w:r>
      <w:r w:rsidR="00B17B49" w:rsidRPr="00D857B2">
        <w:rPr>
          <w:rFonts w:ascii="Tahoma" w:hAnsi="Tahoma" w:cs="Tahoma"/>
        </w:rPr>
        <w:t xml:space="preserve">when domain scores are below their average value, points are more gathered and the slope is relatively small. </w:t>
      </w:r>
      <w:r w:rsidR="00B1209D">
        <w:rPr>
          <w:rFonts w:ascii="Tahoma" w:hAnsi="Tahoma" w:cs="Tahoma"/>
        </w:rPr>
        <w:t>A s</w:t>
      </w:r>
      <w:r w:rsidR="00B17B49" w:rsidRPr="00D857B2">
        <w:rPr>
          <w:rFonts w:ascii="Tahoma" w:hAnsi="Tahoma" w:cs="Tahoma"/>
        </w:rPr>
        <w:t xml:space="preserve">imilar phenomenon could be found </w:t>
      </w:r>
      <w:r w:rsidR="00185F79" w:rsidRPr="00D857B2">
        <w:rPr>
          <w:rFonts w:ascii="Tahoma" w:hAnsi="Tahoma" w:cs="Tahoma"/>
        </w:rPr>
        <w:t>for the first two domains when feature values are high.</w:t>
      </w:r>
    </w:p>
    <w:p w14:paraId="70CA6940" w14:textId="3DDC4668" w:rsidR="00230FE6" w:rsidRDefault="00230FE6" w:rsidP="00185F79"/>
    <w:p w14:paraId="21B16E8D" w14:textId="21410A0E" w:rsidR="00904C32" w:rsidRDefault="00DB2C96" w:rsidP="00A4784F">
      <w:pPr>
        <w:pStyle w:val="Heading4"/>
        <w:numPr>
          <w:ilvl w:val="2"/>
          <w:numId w:val="12"/>
        </w:numPr>
        <w:rPr>
          <w:rFonts w:ascii="Tahoma" w:hAnsi="Tahoma" w:cs="Tahoma"/>
          <w:b w:val="0"/>
          <w:bCs w:val="0"/>
        </w:rPr>
      </w:pPr>
      <w:bookmarkStart w:id="93" w:name="_Toc80656380"/>
      <w:r w:rsidRPr="00DB6A6B">
        <w:rPr>
          <w:rFonts w:ascii="Tahoma" w:hAnsi="Tahoma" w:cs="Tahoma"/>
          <w:b w:val="0"/>
          <w:bCs w:val="0"/>
        </w:rPr>
        <w:t>Clustering analysis</w:t>
      </w:r>
      <w:bookmarkEnd w:id="93"/>
    </w:p>
    <w:p w14:paraId="18801116" w14:textId="2E9E7F1E" w:rsidR="00196341" w:rsidRPr="00196341" w:rsidRDefault="00196341" w:rsidP="00371514">
      <w:pPr>
        <w:pStyle w:val="Heading5"/>
        <w:numPr>
          <w:ilvl w:val="0"/>
          <w:numId w:val="21"/>
        </w:numPr>
      </w:pPr>
      <w:r w:rsidRPr="00196341">
        <w:t>Clustering analysis for Shapley value</w:t>
      </w:r>
    </w:p>
    <w:p w14:paraId="5A4F0677" w14:textId="65B1F127" w:rsidR="008F6FD1" w:rsidRDefault="00185F79" w:rsidP="001850BD">
      <w:pPr>
        <w:rPr>
          <w:rFonts w:ascii="Tahoma" w:hAnsi="Tahoma" w:cs="Tahoma"/>
        </w:rPr>
      </w:pPr>
      <w:r w:rsidRPr="00D857B2">
        <w:rPr>
          <w:rFonts w:ascii="Tahoma" w:hAnsi="Tahoma" w:cs="Tahoma"/>
        </w:rPr>
        <w:t xml:space="preserve">We have </w:t>
      </w:r>
      <w:r w:rsidR="005A5EC0" w:rsidRPr="00D857B2">
        <w:rPr>
          <w:rFonts w:ascii="Tahoma" w:hAnsi="Tahoma" w:cs="Tahoma"/>
        </w:rPr>
        <w:t xml:space="preserve">realized the </w:t>
      </w:r>
      <w:r w:rsidR="00774F2B" w:rsidRPr="00D857B2">
        <w:rPr>
          <w:rFonts w:ascii="Tahoma" w:hAnsi="Tahoma" w:cs="Tahoma"/>
        </w:rPr>
        <w:t xml:space="preserve">existence of the </w:t>
      </w:r>
      <w:r w:rsidR="005A5EC0" w:rsidRPr="00D857B2">
        <w:rPr>
          <w:rFonts w:ascii="Tahoma" w:hAnsi="Tahoma" w:cs="Tahoma"/>
        </w:rPr>
        <w:t xml:space="preserve">variation </w:t>
      </w:r>
      <w:r w:rsidR="00774F2B" w:rsidRPr="00D857B2">
        <w:rPr>
          <w:rFonts w:ascii="Tahoma" w:hAnsi="Tahoma" w:cs="Tahoma"/>
        </w:rPr>
        <w:t>for</w:t>
      </w:r>
      <w:r w:rsidR="005A5EC0" w:rsidRPr="00D857B2">
        <w:rPr>
          <w:rFonts w:ascii="Tahoma" w:hAnsi="Tahoma" w:cs="Tahoma"/>
        </w:rPr>
        <w:t xml:space="preserve"> Shapley</w:t>
      </w:r>
      <w:r w:rsidR="00774F2B" w:rsidRPr="00D857B2">
        <w:rPr>
          <w:rFonts w:ascii="Tahoma" w:hAnsi="Tahoma" w:cs="Tahoma"/>
        </w:rPr>
        <w:t xml:space="preserve"> value</w:t>
      </w:r>
      <w:r w:rsidR="005A5EC0" w:rsidRPr="00D857B2">
        <w:rPr>
          <w:rFonts w:ascii="Tahoma" w:hAnsi="Tahoma" w:cs="Tahoma"/>
        </w:rPr>
        <w:t xml:space="preserve"> in seven domains by the example of certain areas shown in force plot and non-linear pattern in scatter plot. However, it’s still unclear </w:t>
      </w:r>
      <w:r w:rsidR="00774F2B" w:rsidRPr="00D857B2">
        <w:rPr>
          <w:rFonts w:ascii="Tahoma" w:hAnsi="Tahoma" w:cs="Tahoma"/>
        </w:rPr>
        <w:t>how varied between 32844</w:t>
      </w:r>
      <w:r w:rsidR="005A5EC0" w:rsidRPr="00D857B2">
        <w:rPr>
          <w:rFonts w:ascii="Tahoma" w:hAnsi="Tahoma" w:cs="Tahoma"/>
        </w:rPr>
        <w:t xml:space="preserve"> </w:t>
      </w:r>
      <w:r w:rsidR="00774F2B" w:rsidRPr="00D857B2">
        <w:rPr>
          <w:rFonts w:ascii="Tahoma" w:hAnsi="Tahoma" w:cs="Tahoma"/>
        </w:rPr>
        <w:t>areas. A good way is to divide the whole LSOAs into several part</w:t>
      </w:r>
      <w:r w:rsidR="00B1209D">
        <w:rPr>
          <w:rFonts w:ascii="Tahoma" w:hAnsi="Tahoma" w:cs="Tahoma"/>
        </w:rPr>
        <w:t>s</w:t>
      </w:r>
      <w:r w:rsidR="00774F2B" w:rsidRPr="00D857B2">
        <w:rPr>
          <w:rFonts w:ascii="Tahoma" w:hAnsi="Tahoma" w:cs="Tahoma"/>
        </w:rPr>
        <w:t xml:space="preserve"> by </w:t>
      </w:r>
      <w:r w:rsidR="00FE3DF3" w:rsidRPr="00D857B2">
        <w:rPr>
          <w:rFonts w:ascii="Tahoma" w:hAnsi="Tahoma" w:cs="Tahoma"/>
        </w:rPr>
        <w:t>cl</w:t>
      </w:r>
      <w:ins w:id="94" w:author="Chen, Huanfa" w:date="2021-08-26T10:22:00Z">
        <w:r w:rsidR="00FF06A3">
          <w:rPr>
            <w:rFonts w:ascii="Tahoma" w:hAnsi="Tahoma" w:cs="Tahoma"/>
          </w:rPr>
          <w:t>u</w:t>
        </w:r>
      </w:ins>
      <w:r w:rsidR="00FE3DF3" w:rsidRPr="00D857B2">
        <w:rPr>
          <w:rFonts w:ascii="Tahoma" w:hAnsi="Tahoma" w:cs="Tahoma"/>
        </w:rPr>
        <w:t xml:space="preserve">stering </w:t>
      </w:r>
      <w:r w:rsidR="00774F2B" w:rsidRPr="00D857B2">
        <w:rPr>
          <w:rFonts w:ascii="Tahoma" w:hAnsi="Tahoma" w:cs="Tahoma"/>
        </w:rPr>
        <w:t xml:space="preserve">and use the average Shapley value </w:t>
      </w:r>
      <w:r w:rsidR="00FE3DF3" w:rsidRPr="00D857B2">
        <w:rPr>
          <w:rFonts w:ascii="Tahoma" w:hAnsi="Tahoma" w:cs="Tahoma"/>
        </w:rPr>
        <w:t>of</w:t>
      </w:r>
      <w:r w:rsidR="00774F2B" w:rsidRPr="00D857B2">
        <w:rPr>
          <w:rFonts w:ascii="Tahoma" w:hAnsi="Tahoma" w:cs="Tahoma"/>
        </w:rPr>
        <w:t xml:space="preserve"> each domain </w:t>
      </w:r>
      <w:r w:rsidR="00FE3DF3" w:rsidRPr="00D857B2">
        <w:rPr>
          <w:rFonts w:ascii="Tahoma" w:hAnsi="Tahoma" w:cs="Tahoma"/>
        </w:rPr>
        <w:t xml:space="preserve">to represent each part’s circumstance. </w:t>
      </w:r>
      <w:r w:rsidR="008F6FD1" w:rsidRPr="00D857B2">
        <w:rPr>
          <w:rFonts w:ascii="Tahoma" w:hAnsi="Tahoma" w:cs="Tahoma"/>
        </w:rPr>
        <w:t>K-Means Algorithm is used here to cluster the Shapley value for seven domains of LSOAs. Firstly, we need to find a suitable K.</w:t>
      </w:r>
      <w:r w:rsidR="008F6FD1" w:rsidRPr="00D857B2">
        <w:rPr>
          <w:rFonts w:ascii="Tahoma" w:hAnsi="Tahoma" w:cs="Tahoma" w:hint="eastAsia"/>
        </w:rPr>
        <w:t xml:space="preserve"> </w:t>
      </w:r>
      <w:r w:rsidR="008F6FD1" w:rsidRPr="00D857B2">
        <w:rPr>
          <w:rFonts w:ascii="Tahoma" w:hAnsi="Tahoma" w:cs="Tahoma"/>
        </w:rPr>
        <w:t>Elbow Criterion and Silhouette Coefficient is commonly used to evaluate K-Means clustering and choose K. These two indicators are plotted as</w:t>
      </w:r>
      <w:r w:rsidR="008F6FD1" w:rsidRPr="008F6FD1">
        <w:rPr>
          <w:rFonts w:ascii="Tahoma" w:hAnsi="Tahoma" w:cs="Tahoma"/>
        </w:rPr>
        <w:t xml:space="preserve"> </w:t>
      </w:r>
      <w:r w:rsidR="008F6FD1" w:rsidRPr="00D857B2">
        <w:rPr>
          <w:rFonts w:ascii="Tahoma" w:hAnsi="Tahoma" w:cs="Tahoma"/>
        </w:rPr>
        <w:t>follows where</w:t>
      </w:r>
      <w:r w:rsidR="008F6FD1">
        <w:rPr>
          <w:rFonts w:ascii="Tahoma" w:hAnsi="Tahoma" w:cs="Tahoma"/>
        </w:rPr>
        <w:t xml:space="preserve"> </w:t>
      </w:r>
      <w:r w:rsidR="008F6FD1" w:rsidRPr="00D857B2">
        <w:rPr>
          <w:rFonts w:ascii="Tahoma" w:hAnsi="Tahoma" w:cs="Tahoma"/>
        </w:rPr>
        <w:t>x</w:t>
      </w:r>
      <w:r w:rsidR="008F6FD1">
        <w:rPr>
          <w:rFonts w:ascii="Tahoma" w:hAnsi="Tahoma" w:cs="Tahoma"/>
        </w:rPr>
        <w:t>-</w:t>
      </w:r>
      <w:r w:rsidR="008F6FD1" w:rsidRPr="00D857B2">
        <w:rPr>
          <w:rFonts w:ascii="Tahoma" w:hAnsi="Tahoma" w:cs="Tahoma"/>
        </w:rPr>
        <w:t>axis is k and y</w:t>
      </w:r>
      <w:r w:rsidR="008F6FD1">
        <w:rPr>
          <w:rFonts w:ascii="Tahoma" w:hAnsi="Tahoma" w:cs="Tahoma"/>
        </w:rPr>
        <w:t>-</w:t>
      </w:r>
      <w:r w:rsidR="008F6FD1" w:rsidRPr="00D857B2">
        <w:rPr>
          <w:rFonts w:ascii="Tahoma" w:hAnsi="Tahoma" w:cs="Tahoma"/>
        </w:rPr>
        <w:t>axis are the value of two indicators.</w:t>
      </w:r>
      <w:r w:rsidR="008F6FD1" w:rsidRPr="008F6FD1">
        <w:rPr>
          <w:rFonts w:ascii="Tahoma" w:hAnsi="Tahoma" w:cs="Tahoma"/>
        </w:rPr>
        <w:t xml:space="preserve"> </w:t>
      </w:r>
      <w:r w:rsidR="008F6FD1" w:rsidRPr="00D857B2">
        <w:rPr>
          <w:rFonts w:ascii="Tahoma" w:hAnsi="Tahoma" w:cs="Tahoma"/>
        </w:rPr>
        <w:t>For the left plot, it seems that after K = 4, the line lean to be linear. For the right one,</w:t>
      </w:r>
      <w:r w:rsidR="008F6FD1" w:rsidRPr="008F6FD1">
        <w:rPr>
          <w:rFonts w:ascii="Tahoma" w:hAnsi="Tahoma" w:cs="Tahoma"/>
        </w:rPr>
        <w:t xml:space="preserve"> </w:t>
      </w:r>
      <w:r w:rsidR="008F6FD1" w:rsidRPr="00D857B2">
        <w:rPr>
          <w:rFonts w:ascii="Tahoma" w:hAnsi="Tahoma" w:cs="Tahoma"/>
        </w:rPr>
        <w:t>K = 4 is also acceptable although K = 2 is the best one.</w:t>
      </w:r>
      <w:r w:rsidR="008F6FD1" w:rsidRPr="008F6FD1">
        <w:rPr>
          <w:rFonts w:ascii="Tahoma" w:hAnsi="Tahoma" w:cs="Tahoma"/>
        </w:rPr>
        <w:t xml:space="preserve"> </w:t>
      </w:r>
      <w:r w:rsidR="008F6FD1" w:rsidRPr="00D857B2">
        <w:rPr>
          <w:rFonts w:ascii="Tahoma" w:hAnsi="Tahoma" w:cs="Tahoma"/>
        </w:rPr>
        <w:t>Combining these two figures, we decide that the K for Shapley value clustering is 4</w:t>
      </w:r>
      <w:r w:rsidR="008F6FD1" w:rsidRPr="008F6FD1">
        <w:rPr>
          <w:rFonts w:ascii="Tahoma" w:hAnsi="Tahoma" w:cs="Tahoma"/>
        </w:rPr>
        <w:t xml:space="preserve"> </w:t>
      </w:r>
      <w:r w:rsidR="008F6FD1">
        <w:rPr>
          <w:rFonts w:ascii="Tahoma" w:hAnsi="Tahoma" w:cs="Tahoma"/>
        </w:rPr>
        <w:t>a</w:t>
      </w:r>
      <w:r w:rsidR="008F6FD1" w:rsidRPr="00D857B2">
        <w:rPr>
          <w:rFonts w:ascii="Tahoma" w:hAnsi="Tahoma" w:cs="Tahoma"/>
        </w:rPr>
        <w:t>s we might put more weight on the result of SSE</w:t>
      </w:r>
      <w:r w:rsidR="008F6FD1">
        <w:rPr>
          <w:rFonts w:ascii="Tahoma" w:hAnsi="Tahoma" w:cs="Tahoma"/>
        </w:rPr>
        <w:t>.</w:t>
      </w:r>
    </w:p>
    <w:p w14:paraId="021AA7D1" w14:textId="21E2F654" w:rsidR="00495A6F" w:rsidRPr="00D857B2" w:rsidRDefault="008F6FD1" w:rsidP="004D3159">
      <w:pPr>
        <w:rPr>
          <w:rFonts w:ascii="Tahoma" w:hAnsi="Tahoma" w:cs="Tahoma"/>
        </w:rPr>
      </w:pPr>
      <w:r>
        <w:rPr>
          <w:noProof/>
        </w:rPr>
        <w:lastRenderedPageBreak/>
        <mc:AlternateContent>
          <mc:Choice Requires="wpg">
            <w:drawing>
              <wp:anchor distT="0" distB="0" distL="114300" distR="114300" simplePos="0" relativeHeight="251735040" behindDoc="0" locked="0" layoutInCell="1" allowOverlap="1" wp14:anchorId="25F5F201" wp14:editId="424E16FD">
                <wp:simplePos x="0" y="0"/>
                <wp:positionH relativeFrom="margin">
                  <wp:posOffset>2622550</wp:posOffset>
                </wp:positionH>
                <wp:positionV relativeFrom="paragraph">
                  <wp:posOffset>92710</wp:posOffset>
                </wp:positionV>
                <wp:extent cx="2588260" cy="2174240"/>
                <wp:effectExtent l="0" t="0" r="2540" b="0"/>
                <wp:wrapTopAndBottom/>
                <wp:docPr id="88" name="Group 88"/>
                <wp:cNvGraphicFramePr/>
                <a:graphic xmlns:a="http://schemas.openxmlformats.org/drawingml/2006/main">
                  <a:graphicData uri="http://schemas.microsoft.com/office/word/2010/wordprocessingGroup">
                    <wpg:wgp>
                      <wpg:cNvGrpSpPr/>
                      <wpg:grpSpPr>
                        <a:xfrm>
                          <a:off x="0" y="0"/>
                          <a:ext cx="2588260" cy="2174240"/>
                          <a:chOff x="0" y="0"/>
                          <a:chExt cx="2588260" cy="2174240"/>
                        </a:xfrm>
                      </wpg:grpSpPr>
                      <pic:pic xmlns:pic="http://schemas.openxmlformats.org/drawingml/2006/picture">
                        <pic:nvPicPr>
                          <pic:cNvPr id="49" name="Picture 4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8260" cy="1717040"/>
                          </a:xfrm>
                          <a:prstGeom prst="rect">
                            <a:avLst/>
                          </a:prstGeom>
                        </pic:spPr>
                      </pic:pic>
                      <wps:wsp>
                        <wps:cNvPr id="86" name="Text Box 86"/>
                        <wps:cNvSpPr txBox="1"/>
                        <wps:spPr>
                          <a:xfrm>
                            <a:off x="0" y="1778000"/>
                            <a:ext cx="2588260" cy="396240"/>
                          </a:xfrm>
                          <a:prstGeom prst="rect">
                            <a:avLst/>
                          </a:prstGeom>
                          <a:solidFill>
                            <a:prstClr val="white"/>
                          </a:solidFill>
                          <a:ln>
                            <a:noFill/>
                          </a:ln>
                        </wps:spPr>
                        <wps:txbx>
                          <w:txbxContent>
                            <w:p w14:paraId="3060B14E" w14:textId="5BA9F43A" w:rsidR="000C11D1" w:rsidRPr="002F527D" w:rsidRDefault="000C11D1" w:rsidP="004568F6">
                              <w:pPr>
                                <w:pStyle w:val="Caption"/>
                                <w:rPr>
                                  <w:noProof/>
                                  <w:sz w:val="21"/>
                                </w:rPr>
                              </w:pPr>
                              <w:bookmarkStart w:id="95" w:name="_Toc80821917"/>
                              <w:r>
                                <w:t xml:space="preserve">Figure </w:t>
                              </w:r>
                              <w:fldSimple w:instr=" SEQ Figure \* ARABIC ">
                                <w:r>
                                  <w:rPr>
                                    <w:noProof/>
                                  </w:rPr>
                                  <w:t>13</w:t>
                                </w:r>
                              </w:fldSimple>
                              <w:r>
                                <w:t xml:space="preserve"> </w:t>
                              </w:r>
                              <w:r w:rsidRPr="009D79EA">
                                <w:t xml:space="preserve">line plots </w:t>
                              </w:r>
                              <w:r>
                                <w:t xml:space="preserve">of </w:t>
                              </w:r>
                              <w:r w:rsidRPr="009D79EA">
                                <w:t>Silhouette Coefficient for Shapley Value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5F201" id="Group 88" o:spid="_x0000_s1055" style="position:absolute;left:0;text-align:left;margin-left:206.5pt;margin-top:7.3pt;width:203.8pt;height:171.2pt;z-index:251735040;mso-position-horizontal-relative:margin" coordsize="25882,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">
                <v:shape id="Picture 49" o:spid="_x0000_s1056" type="#_x0000_t75" style="position:absolute;width:25882;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">
                  <v:imagedata r:id="rId32" o:title=""/>
                </v:shape>
                <v:shape id="Text Box 86" o:spid="_x0000_s1057" type="#_x0000_t202" style="position:absolute;top:17780;width:2588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3060B14E" w14:textId="5BA9F43A" w:rsidR="000C11D1" w:rsidRPr="002F527D" w:rsidRDefault="000C11D1" w:rsidP="004568F6">
                        <w:pPr>
                          <w:pStyle w:val="Caption"/>
                          <w:rPr>
                            <w:noProof/>
                            <w:sz w:val="21"/>
                          </w:rPr>
                        </w:pPr>
                        <w:bookmarkStart w:id="96" w:name="_Toc80821917"/>
                        <w:r>
                          <w:t xml:space="preserve">Figure </w:t>
                        </w:r>
                        <w:fldSimple w:instr=" SEQ Figure \* ARABIC ">
                          <w:r>
                            <w:rPr>
                              <w:noProof/>
                            </w:rPr>
                            <w:t>13</w:t>
                          </w:r>
                        </w:fldSimple>
                        <w:r>
                          <w:t xml:space="preserve"> </w:t>
                        </w:r>
                        <w:r w:rsidRPr="009D79EA">
                          <w:t xml:space="preserve">line plots </w:t>
                        </w:r>
                        <w:r>
                          <w:t xml:space="preserve">of </w:t>
                        </w:r>
                        <w:r w:rsidRPr="009D79EA">
                          <w:t>Silhouette Coefficient for Shapley Value</w:t>
                        </w:r>
                        <w:bookmarkEnd w:id="96"/>
                      </w:p>
                    </w:txbxContent>
                  </v:textbox>
                </v:shape>
                <w10:wrap type="topAndBottom" anchorx="margin"/>
              </v:group>
            </w:pict>
          </mc:Fallback>
        </mc:AlternateContent>
      </w:r>
      <w:r>
        <w:rPr>
          <w:noProof/>
        </w:rPr>
        <mc:AlternateContent>
          <mc:Choice Requires="wpg">
            <w:drawing>
              <wp:anchor distT="0" distB="0" distL="114300" distR="114300" simplePos="0" relativeHeight="251731968" behindDoc="0" locked="0" layoutInCell="1" allowOverlap="1" wp14:anchorId="37D211C4" wp14:editId="48D4BAB5">
                <wp:simplePos x="0" y="0"/>
                <wp:positionH relativeFrom="column">
                  <wp:posOffset>35560</wp:posOffset>
                </wp:positionH>
                <wp:positionV relativeFrom="paragraph">
                  <wp:posOffset>25400</wp:posOffset>
                </wp:positionV>
                <wp:extent cx="2512695" cy="2026920"/>
                <wp:effectExtent l="0" t="0" r="1905" b="0"/>
                <wp:wrapTopAndBottom/>
                <wp:docPr id="87" name="Group 87"/>
                <wp:cNvGraphicFramePr/>
                <a:graphic xmlns:a="http://schemas.openxmlformats.org/drawingml/2006/main">
                  <a:graphicData uri="http://schemas.microsoft.com/office/word/2010/wordprocessingGroup">
                    <wpg:wgp>
                      <wpg:cNvGrpSpPr/>
                      <wpg:grpSpPr>
                        <a:xfrm>
                          <a:off x="0" y="0"/>
                          <a:ext cx="2512695" cy="2026920"/>
                          <a:chOff x="0" y="0"/>
                          <a:chExt cx="2512695" cy="2026920"/>
                        </a:xfrm>
                      </wpg:grpSpPr>
                      <pic:pic xmlns:pic="http://schemas.openxmlformats.org/drawingml/2006/picture">
                        <pic:nvPicPr>
                          <pic:cNvPr id="48" name="Picture 4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2695" cy="1771015"/>
                          </a:xfrm>
                          <a:prstGeom prst="rect">
                            <a:avLst/>
                          </a:prstGeom>
                        </pic:spPr>
                      </pic:pic>
                      <wps:wsp>
                        <wps:cNvPr id="85" name="Text Box 85"/>
                        <wps:cNvSpPr txBox="1"/>
                        <wps:spPr>
                          <a:xfrm>
                            <a:off x="0" y="1828800"/>
                            <a:ext cx="2512695" cy="198120"/>
                          </a:xfrm>
                          <a:prstGeom prst="rect">
                            <a:avLst/>
                          </a:prstGeom>
                          <a:solidFill>
                            <a:prstClr val="white"/>
                          </a:solidFill>
                          <a:ln>
                            <a:noFill/>
                          </a:ln>
                        </wps:spPr>
                        <wps:txbx>
                          <w:txbxContent>
                            <w:p w14:paraId="2F099CDD" w14:textId="41281DFF" w:rsidR="000C11D1" w:rsidRPr="008B7CE7" w:rsidRDefault="000C11D1" w:rsidP="004568F6">
                              <w:pPr>
                                <w:pStyle w:val="Caption"/>
                                <w:rPr>
                                  <w:rFonts w:ascii="Tahoma" w:hAnsi="Tahoma" w:cs="Tahoma"/>
                                  <w:noProof/>
                                  <w:sz w:val="21"/>
                                </w:rPr>
                              </w:pPr>
                              <w:bookmarkStart w:id="97" w:name="_Toc80821918"/>
                              <w:r>
                                <w:t xml:space="preserve">Figure </w:t>
                              </w:r>
                              <w:fldSimple w:instr=" SEQ Figure \* ARABIC ">
                                <w:r>
                                  <w:rPr>
                                    <w:noProof/>
                                  </w:rPr>
                                  <w:t>12</w:t>
                                </w:r>
                              </w:fldSimple>
                              <w:r>
                                <w:t xml:space="preserve"> SSE elbow plot for Shapley Value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D211C4" id="Group 87" o:spid="_x0000_s1058" style="position:absolute;left:0;text-align:left;margin-left:2.8pt;margin-top:2pt;width:197.85pt;height:159.6pt;z-index:251731968" coordsize="25126,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">
                <v:shape id="Picture 48" o:spid="_x0000_s1059" type="#_x0000_t75" style="position:absolute;width:25126;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">
                  <v:imagedata r:id="rId34" o:title=""/>
                </v:shape>
                <v:shape id="Text Box 85" o:spid="_x0000_s1060" type="#_x0000_t202" style="position:absolute;top:18288;width:2512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2F099CDD" w14:textId="41281DFF" w:rsidR="000C11D1" w:rsidRPr="008B7CE7" w:rsidRDefault="000C11D1" w:rsidP="004568F6">
                        <w:pPr>
                          <w:pStyle w:val="Caption"/>
                          <w:rPr>
                            <w:rFonts w:ascii="Tahoma" w:hAnsi="Tahoma" w:cs="Tahoma"/>
                            <w:noProof/>
                            <w:sz w:val="21"/>
                          </w:rPr>
                        </w:pPr>
                        <w:bookmarkStart w:id="98" w:name="_Toc80821918"/>
                        <w:r>
                          <w:t xml:space="preserve">Figure </w:t>
                        </w:r>
                        <w:fldSimple w:instr=" SEQ Figure \* ARABIC ">
                          <w:r>
                            <w:rPr>
                              <w:noProof/>
                            </w:rPr>
                            <w:t>12</w:t>
                          </w:r>
                        </w:fldSimple>
                        <w:r>
                          <w:t xml:space="preserve"> SSE elbow plot for Shapley Value</w:t>
                        </w:r>
                        <w:bookmarkEnd w:id="98"/>
                      </w:p>
                    </w:txbxContent>
                  </v:textbox>
                </v:shape>
                <w10:wrap type="topAndBottom"/>
              </v:group>
            </w:pict>
          </mc:Fallback>
        </mc:AlternateContent>
      </w:r>
      <w:r w:rsidR="00147BEF" w:rsidRPr="00D857B2">
        <w:rPr>
          <w:rFonts w:ascii="Tahoma" w:hAnsi="Tahoma" w:cs="Tahoma"/>
        </w:rPr>
        <w:t>Then, w</w:t>
      </w:r>
      <w:r w:rsidR="00B96D47" w:rsidRPr="00D857B2">
        <w:rPr>
          <w:rFonts w:ascii="Tahoma" w:hAnsi="Tahoma" w:cs="Tahoma"/>
        </w:rPr>
        <w:t xml:space="preserve">e project our clustering result to the map in </w:t>
      </w:r>
      <w:commentRangeStart w:id="99"/>
      <w:r>
        <w:rPr>
          <w:rFonts w:ascii="Tahoma" w:hAnsi="Tahoma" w:cs="Tahoma"/>
        </w:rPr>
        <w:t>map 1</w:t>
      </w:r>
      <w:commentRangeEnd w:id="99"/>
      <w:r w:rsidR="00FF06A3">
        <w:rPr>
          <w:rStyle w:val="CommentReference"/>
        </w:rPr>
        <w:commentReference w:id="99"/>
      </w:r>
      <w:r w:rsidR="00B96D47" w:rsidRPr="00D857B2">
        <w:rPr>
          <w:rFonts w:ascii="Tahoma" w:hAnsi="Tahoma" w:cs="Tahoma"/>
        </w:rPr>
        <w:t>. Most of the area</w:t>
      </w:r>
      <w:r w:rsidR="00B1209D">
        <w:rPr>
          <w:rFonts w:ascii="Tahoma" w:hAnsi="Tahoma" w:cs="Tahoma"/>
        </w:rPr>
        <w:t>s</w:t>
      </w:r>
      <w:r w:rsidR="00B96D47" w:rsidRPr="00D857B2">
        <w:rPr>
          <w:rFonts w:ascii="Tahoma" w:hAnsi="Tahoma" w:cs="Tahoma"/>
        </w:rPr>
        <w:t xml:space="preserve"> </w:t>
      </w:r>
      <w:r w:rsidR="00685379" w:rsidRPr="00D857B2">
        <w:rPr>
          <w:rFonts w:ascii="Tahoma" w:hAnsi="Tahoma" w:cs="Tahoma"/>
        </w:rPr>
        <w:t xml:space="preserve">in England </w:t>
      </w:r>
      <w:r w:rsidR="00B96D47" w:rsidRPr="00D857B2">
        <w:rPr>
          <w:rFonts w:ascii="Tahoma" w:hAnsi="Tahoma" w:cs="Tahoma"/>
        </w:rPr>
        <w:t xml:space="preserve">are </w:t>
      </w:r>
      <w:r w:rsidR="00DD731A" w:rsidRPr="00D857B2">
        <w:rPr>
          <w:rFonts w:ascii="Tahoma" w:hAnsi="Tahoma" w:cs="Tahoma"/>
        </w:rPr>
        <w:t>purple</w:t>
      </w:r>
      <w:r w:rsidR="00147BEF" w:rsidRPr="00D857B2">
        <w:rPr>
          <w:rFonts w:ascii="Tahoma" w:hAnsi="Tahoma" w:cs="Tahoma" w:hint="eastAsia"/>
        </w:rPr>
        <w:t xml:space="preserve"> </w:t>
      </w:r>
      <w:r w:rsidR="00B96D47" w:rsidRPr="00D857B2">
        <w:rPr>
          <w:rFonts w:ascii="Tahoma" w:hAnsi="Tahoma" w:cs="Tahoma"/>
        </w:rPr>
        <w:t xml:space="preserve">which is cluster </w:t>
      </w:r>
      <w:r w:rsidR="00DD731A" w:rsidRPr="00D857B2">
        <w:rPr>
          <w:rFonts w:ascii="Tahoma" w:hAnsi="Tahoma" w:cs="Tahoma"/>
        </w:rPr>
        <w:t>1</w:t>
      </w:r>
      <w:r w:rsidR="00B96D47" w:rsidRPr="00D857B2">
        <w:rPr>
          <w:rFonts w:ascii="Tahoma" w:hAnsi="Tahoma" w:cs="Tahoma"/>
        </w:rPr>
        <w:t xml:space="preserve">. Cluster </w:t>
      </w:r>
      <w:r w:rsidR="00DD731A" w:rsidRPr="00D857B2">
        <w:rPr>
          <w:rFonts w:ascii="Tahoma" w:hAnsi="Tahoma" w:cs="Tahoma"/>
        </w:rPr>
        <w:t>2</w:t>
      </w:r>
      <w:r w:rsidR="00B96D47" w:rsidRPr="00D857B2">
        <w:rPr>
          <w:rFonts w:ascii="Tahoma" w:hAnsi="Tahoma" w:cs="Tahoma"/>
        </w:rPr>
        <w:t xml:space="preserve"> take</w:t>
      </w:r>
      <w:r w:rsidR="009026B8" w:rsidRPr="00D857B2">
        <w:rPr>
          <w:rFonts w:ascii="Tahoma" w:hAnsi="Tahoma" w:cs="Tahoma"/>
        </w:rPr>
        <w:t>s</w:t>
      </w:r>
      <w:r w:rsidR="00B96D47" w:rsidRPr="00D857B2">
        <w:rPr>
          <w:rFonts w:ascii="Tahoma" w:hAnsi="Tahoma" w:cs="Tahoma"/>
        </w:rPr>
        <w:t xml:space="preserve"> second, which is the areas in </w:t>
      </w:r>
      <w:r w:rsidR="00DD731A" w:rsidRPr="00D857B2">
        <w:rPr>
          <w:rFonts w:ascii="Tahoma" w:hAnsi="Tahoma" w:cs="Tahoma"/>
        </w:rPr>
        <w:t>red</w:t>
      </w:r>
      <w:r w:rsidR="00147BEF" w:rsidRPr="00D857B2">
        <w:rPr>
          <w:rFonts w:ascii="Tahoma" w:hAnsi="Tahoma" w:cs="Tahoma"/>
        </w:rPr>
        <w:t xml:space="preserve"> and they </w:t>
      </w:r>
      <w:r w:rsidR="009026B8" w:rsidRPr="00D857B2">
        <w:rPr>
          <w:rFonts w:ascii="Tahoma" w:hAnsi="Tahoma" w:cs="Tahoma"/>
        </w:rPr>
        <w:t>seem</w:t>
      </w:r>
      <w:r w:rsidR="00147BEF" w:rsidRPr="00D857B2">
        <w:rPr>
          <w:rFonts w:ascii="Tahoma" w:hAnsi="Tahoma" w:cs="Tahoma"/>
        </w:rPr>
        <w:t xml:space="preserve"> to</w:t>
      </w:r>
      <w:r w:rsidR="009026B8" w:rsidRPr="00D857B2">
        <w:rPr>
          <w:rFonts w:ascii="Tahoma" w:hAnsi="Tahoma" w:cs="Tahoma"/>
        </w:rPr>
        <w:t xml:space="preserve"> be radially distributed about the London. The concentrations of the areas in yellow (cluster 0)</w:t>
      </w:r>
      <w:r w:rsidR="00147BEF" w:rsidRPr="00D857B2">
        <w:rPr>
          <w:rFonts w:ascii="Tahoma" w:hAnsi="Tahoma" w:cs="Tahoma"/>
        </w:rPr>
        <w:t xml:space="preserve"> </w:t>
      </w:r>
      <w:r w:rsidR="009026B8" w:rsidRPr="00D857B2">
        <w:rPr>
          <w:rFonts w:ascii="Tahoma" w:hAnsi="Tahoma" w:cs="Tahoma"/>
        </w:rPr>
        <w:t xml:space="preserve">are located in </w:t>
      </w:r>
      <w:r w:rsidR="007C62FE" w:rsidRPr="00D857B2">
        <w:rPr>
          <w:rFonts w:ascii="Tahoma" w:hAnsi="Tahoma" w:cs="Tahoma"/>
        </w:rPr>
        <w:t xml:space="preserve">the midland and the northeast. For LSOAs in </w:t>
      </w:r>
      <w:commentRangeStart w:id="100"/>
      <w:r w:rsidR="007C62FE" w:rsidRPr="00D857B2">
        <w:rPr>
          <w:rFonts w:ascii="Tahoma" w:hAnsi="Tahoma" w:cs="Tahoma"/>
        </w:rPr>
        <w:t>the last cluster</w:t>
      </w:r>
      <w:commentRangeEnd w:id="100"/>
      <w:r w:rsidR="00FF06A3">
        <w:rPr>
          <w:rStyle w:val="CommentReference"/>
        </w:rPr>
        <w:commentReference w:id="100"/>
      </w:r>
      <w:r w:rsidR="007C62FE" w:rsidRPr="00D857B2">
        <w:rPr>
          <w:rFonts w:ascii="Tahoma" w:hAnsi="Tahoma" w:cs="Tahoma"/>
        </w:rPr>
        <w:t xml:space="preserve">, it </w:t>
      </w:r>
      <w:r w:rsidR="00B96D47" w:rsidRPr="00D857B2">
        <w:rPr>
          <w:rFonts w:ascii="Tahoma" w:hAnsi="Tahoma" w:cs="Tahoma"/>
        </w:rPr>
        <w:t xml:space="preserve">mainly </w:t>
      </w:r>
      <w:r w:rsidR="00F9487E" w:rsidRPr="00462F43">
        <w:rPr>
          <w:rFonts w:ascii="Tahoma" w:hAnsi="Tahoma" w:cs="Tahoma"/>
        </w:rPr>
        <w:t>disperses</w:t>
      </w:r>
      <w:r w:rsidR="00F9487E" w:rsidRPr="00D857B2">
        <w:rPr>
          <w:rFonts w:ascii="Tahoma" w:hAnsi="Tahoma" w:cs="Tahoma"/>
        </w:rPr>
        <w:t xml:space="preserve"> </w:t>
      </w:r>
      <w:r w:rsidR="007C62FE" w:rsidRPr="00D857B2">
        <w:rPr>
          <w:rFonts w:ascii="Tahoma" w:hAnsi="Tahoma" w:cs="Tahoma"/>
        </w:rPr>
        <w:t>between the yellow areas</w:t>
      </w:r>
      <w:r w:rsidR="00C61003" w:rsidRPr="00D857B2">
        <w:rPr>
          <w:rFonts w:ascii="Tahoma" w:hAnsi="Tahoma" w:cs="Tahoma"/>
        </w:rPr>
        <w:t xml:space="preserve">. </w:t>
      </w:r>
      <w:r w:rsidR="004D3159" w:rsidRPr="00D857B2">
        <w:rPr>
          <w:rFonts w:ascii="Tahoma" w:hAnsi="Tahoma" w:cs="Tahoma"/>
        </w:rPr>
        <w:t xml:space="preserve">Next, let’s observe London alone. </w:t>
      </w:r>
      <w:r w:rsidR="007C62FE" w:rsidRPr="00D857B2">
        <w:rPr>
          <w:rFonts w:ascii="Tahoma" w:hAnsi="Tahoma" w:cs="Tahoma"/>
        </w:rPr>
        <w:t>Surprisingly, t</w:t>
      </w:r>
      <w:r w:rsidR="004D3159" w:rsidRPr="00D857B2">
        <w:rPr>
          <w:rFonts w:ascii="Tahoma" w:hAnsi="Tahoma" w:cs="Tahoma"/>
        </w:rPr>
        <w:t xml:space="preserve">he proportion of </w:t>
      </w:r>
      <w:r w:rsidR="00A37865" w:rsidRPr="00D857B2">
        <w:rPr>
          <w:rFonts w:ascii="Tahoma" w:hAnsi="Tahoma" w:cs="Tahoma"/>
        </w:rPr>
        <w:t xml:space="preserve">cluster </w:t>
      </w:r>
      <w:r w:rsidR="008318AE" w:rsidRPr="00D857B2">
        <w:rPr>
          <w:rFonts w:ascii="Tahoma" w:hAnsi="Tahoma" w:cs="Tahoma"/>
        </w:rPr>
        <w:t>1</w:t>
      </w:r>
      <w:r w:rsidR="00A37865" w:rsidRPr="00D857B2">
        <w:rPr>
          <w:rFonts w:ascii="Tahoma" w:hAnsi="Tahoma" w:cs="Tahoma"/>
        </w:rPr>
        <w:t xml:space="preserve"> </w:t>
      </w:r>
      <w:r w:rsidR="007C62FE" w:rsidRPr="00D857B2">
        <w:rPr>
          <w:rFonts w:ascii="Tahoma" w:hAnsi="Tahoma" w:cs="Tahoma"/>
        </w:rPr>
        <w:t>becomes</w:t>
      </w:r>
      <w:r w:rsidR="00A37865" w:rsidRPr="00D857B2">
        <w:rPr>
          <w:rFonts w:ascii="Tahoma" w:hAnsi="Tahoma" w:cs="Tahoma"/>
        </w:rPr>
        <w:t xml:space="preserve"> the </w:t>
      </w:r>
      <w:r w:rsidR="007C62FE" w:rsidRPr="00D857B2">
        <w:rPr>
          <w:rFonts w:ascii="Tahoma" w:hAnsi="Tahoma" w:cs="Tahoma"/>
        </w:rPr>
        <w:t>lowest</w:t>
      </w:r>
      <w:r w:rsidR="00B1209D">
        <w:rPr>
          <w:rFonts w:ascii="Tahoma" w:hAnsi="Tahoma" w:cs="Tahoma"/>
        </w:rPr>
        <w:t>,</w:t>
      </w:r>
      <w:r w:rsidR="007C62FE" w:rsidRPr="00D857B2">
        <w:rPr>
          <w:rFonts w:ascii="Tahoma" w:hAnsi="Tahoma" w:cs="Tahoma"/>
        </w:rPr>
        <w:t xml:space="preserve"> and cluster </w:t>
      </w:r>
      <w:r w:rsidR="008318AE" w:rsidRPr="00D857B2">
        <w:rPr>
          <w:rFonts w:ascii="Tahoma" w:hAnsi="Tahoma" w:cs="Tahoma"/>
        </w:rPr>
        <w:t>0</w:t>
      </w:r>
      <w:r w:rsidR="007C62FE" w:rsidRPr="00D857B2">
        <w:rPr>
          <w:rFonts w:ascii="Tahoma" w:hAnsi="Tahoma" w:cs="Tahoma"/>
        </w:rPr>
        <w:t xml:space="preserve"> turns to be the </w:t>
      </w:r>
      <w:r w:rsidR="00A37865" w:rsidRPr="00D857B2">
        <w:rPr>
          <w:rFonts w:ascii="Tahoma" w:hAnsi="Tahoma" w:cs="Tahoma"/>
        </w:rPr>
        <w:t>highest</w:t>
      </w:r>
      <w:r w:rsidR="007C62FE" w:rsidRPr="00D857B2">
        <w:rPr>
          <w:rFonts w:ascii="Tahoma" w:hAnsi="Tahoma" w:cs="Tahoma"/>
        </w:rPr>
        <w:t>.</w:t>
      </w:r>
      <w:r w:rsidR="00A37865" w:rsidRPr="00D857B2">
        <w:rPr>
          <w:rFonts w:ascii="Tahoma" w:hAnsi="Tahoma" w:cs="Tahoma"/>
        </w:rPr>
        <w:t xml:space="preserve"> </w:t>
      </w:r>
      <w:r w:rsidR="008318AE" w:rsidRPr="00D857B2">
        <w:rPr>
          <w:rFonts w:ascii="Tahoma" w:hAnsi="Tahoma" w:cs="Tahoma"/>
        </w:rPr>
        <w:t>R</w:t>
      </w:r>
      <w:r w:rsidR="00A37865" w:rsidRPr="00D857B2">
        <w:rPr>
          <w:rFonts w:ascii="Tahoma" w:hAnsi="Tahoma" w:cs="Tahoma"/>
        </w:rPr>
        <w:t xml:space="preserve">ed areas are prone to spread </w:t>
      </w:r>
      <w:r w:rsidR="000F1351" w:rsidRPr="00D857B2">
        <w:rPr>
          <w:rFonts w:ascii="Tahoma" w:hAnsi="Tahoma" w:cs="Tahoma"/>
        </w:rPr>
        <w:t xml:space="preserve">near </w:t>
      </w:r>
      <w:r w:rsidR="00A37865" w:rsidRPr="00D857B2">
        <w:rPr>
          <w:rFonts w:ascii="Tahoma" w:hAnsi="Tahoma" w:cs="Tahoma"/>
        </w:rPr>
        <w:t xml:space="preserve">the </w:t>
      </w:r>
      <w:r w:rsidR="007C62FE" w:rsidRPr="00D857B2">
        <w:rPr>
          <w:rFonts w:ascii="Tahoma" w:hAnsi="Tahoma" w:cs="Tahoma"/>
        </w:rPr>
        <w:t>London border</w:t>
      </w:r>
      <w:r w:rsidR="00A37865" w:rsidRPr="00D857B2">
        <w:rPr>
          <w:rFonts w:ascii="Tahoma" w:hAnsi="Tahoma" w:cs="Tahoma"/>
        </w:rPr>
        <w:t xml:space="preserve">. </w:t>
      </w:r>
      <w:r w:rsidR="000F1351" w:rsidRPr="00D857B2">
        <w:rPr>
          <w:rFonts w:ascii="Tahoma" w:hAnsi="Tahoma" w:cs="Tahoma"/>
        </w:rPr>
        <w:t>What’s more</w:t>
      </w:r>
      <w:r w:rsidR="00A37865" w:rsidRPr="00D857B2">
        <w:rPr>
          <w:rFonts w:ascii="Tahoma" w:hAnsi="Tahoma" w:cs="Tahoma"/>
        </w:rPr>
        <w:t>,</w:t>
      </w:r>
      <w:r w:rsidR="00F931CE" w:rsidRPr="00D857B2">
        <w:rPr>
          <w:rFonts w:ascii="Tahoma" w:hAnsi="Tahoma" w:cs="Tahoma"/>
        </w:rPr>
        <w:t xml:space="preserve"> areas</w:t>
      </w:r>
      <w:r w:rsidR="000F1351" w:rsidRPr="00D857B2">
        <w:rPr>
          <w:rFonts w:ascii="Tahoma" w:hAnsi="Tahoma" w:cs="Tahoma"/>
        </w:rPr>
        <w:t xml:space="preserve"> for </w:t>
      </w:r>
      <w:r w:rsidR="008318AE" w:rsidRPr="00D857B2">
        <w:rPr>
          <w:rFonts w:ascii="Tahoma" w:hAnsi="Tahoma" w:cs="Tahoma"/>
        </w:rPr>
        <w:t>blue</w:t>
      </w:r>
      <w:r w:rsidR="000F1351" w:rsidRPr="00D857B2">
        <w:rPr>
          <w:rFonts w:ascii="Tahoma" w:hAnsi="Tahoma" w:cs="Tahoma"/>
        </w:rPr>
        <w:t xml:space="preserve"> are</w:t>
      </w:r>
      <w:r w:rsidR="008318AE" w:rsidRPr="00D857B2">
        <w:rPr>
          <w:rFonts w:ascii="Tahoma" w:hAnsi="Tahoma" w:cs="Tahoma"/>
        </w:rPr>
        <w:t xml:space="preserve"> still</w:t>
      </w:r>
      <w:r w:rsidR="000F1351" w:rsidRPr="00D857B2">
        <w:rPr>
          <w:rFonts w:ascii="Tahoma" w:hAnsi="Tahoma" w:cs="Tahoma"/>
        </w:rPr>
        <w:t xml:space="preserve"> </w:t>
      </w:r>
      <w:r w:rsidR="008318AE" w:rsidRPr="00D857B2">
        <w:rPr>
          <w:rFonts w:ascii="Tahoma" w:hAnsi="Tahoma" w:cs="Tahoma"/>
        </w:rPr>
        <w:t xml:space="preserve">randomly scattered in yellow areas </w:t>
      </w:r>
      <w:r w:rsidR="000F1351" w:rsidRPr="00D857B2">
        <w:rPr>
          <w:rFonts w:ascii="Tahoma" w:hAnsi="Tahoma" w:cs="Tahoma"/>
        </w:rPr>
        <w:t>in London</w:t>
      </w:r>
      <w:r w:rsidR="00F931CE" w:rsidRPr="00D857B2">
        <w:rPr>
          <w:rFonts w:ascii="Tahoma" w:hAnsi="Tahoma" w:cs="Tahoma"/>
        </w:rPr>
        <w:t>.</w:t>
      </w:r>
    </w:p>
    <w:p w14:paraId="65D5DA16" w14:textId="77777777" w:rsidR="002866D3" w:rsidRDefault="002866D3" w:rsidP="001850BD">
      <w:pPr>
        <w:rPr>
          <w:rFonts w:ascii="Arial" w:hAnsi="Arial" w:cs="Arial"/>
          <w:color w:val="666666"/>
          <w:szCs w:val="21"/>
          <w:shd w:val="clear" w:color="auto" w:fill="FFFFFF"/>
        </w:rPr>
      </w:pPr>
    </w:p>
    <w:p w14:paraId="6F441A46" w14:textId="6CE4B710" w:rsidR="00495A6F" w:rsidRDefault="00E16905" w:rsidP="001850BD">
      <w:pPr>
        <w:rPr>
          <w:rFonts w:ascii="Arial" w:hAnsi="Arial" w:cs="Arial"/>
          <w:color w:val="666666"/>
          <w:szCs w:val="21"/>
          <w:shd w:val="clear" w:color="auto" w:fill="FFFFFF"/>
        </w:rPr>
      </w:pPr>
      <w:r>
        <w:rPr>
          <w:rFonts w:ascii="Arial" w:hAnsi="Arial" w:cs="Arial"/>
          <w:noProof/>
          <w:color w:val="666666"/>
          <w:szCs w:val="21"/>
        </w:rPr>
        <mc:AlternateContent>
          <mc:Choice Requires="wpg">
            <w:drawing>
              <wp:anchor distT="0" distB="0" distL="114300" distR="114300" simplePos="0" relativeHeight="251664384" behindDoc="0" locked="0" layoutInCell="1" allowOverlap="1" wp14:anchorId="1D4FD1CF" wp14:editId="240B9795">
                <wp:simplePos x="0" y="0"/>
                <wp:positionH relativeFrom="column">
                  <wp:posOffset>365760</wp:posOffset>
                </wp:positionH>
                <wp:positionV relativeFrom="paragraph">
                  <wp:posOffset>207010</wp:posOffset>
                </wp:positionV>
                <wp:extent cx="4890770" cy="4427220"/>
                <wp:effectExtent l="0" t="0" r="5080" b="0"/>
                <wp:wrapTopAndBottom/>
                <wp:docPr id="54" name="Group 54"/>
                <wp:cNvGraphicFramePr/>
                <a:graphic xmlns:a="http://schemas.openxmlformats.org/drawingml/2006/main">
                  <a:graphicData uri="http://schemas.microsoft.com/office/word/2010/wordprocessingGroup">
                    <wpg:wgp>
                      <wpg:cNvGrpSpPr/>
                      <wpg:grpSpPr>
                        <a:xfrm>
                          <a:off x="0" y="0"/>
                          <a:ext cx="4890770" cy="4427220"/>
                          <a:chOff x="0" y="0"/>
                          <a:chExt cx="4890770" cy="4427220"/>
                        </a:xfrm>
                      </wpg:grpSpPr>
                      <wpg:grpSp>
                        <wpg:cNvPr id="5" name="Group 5"/>
                        <wpg:cNvGrpSpPr/>
                        <wpg:grpSpPr>
                          <a:xfrm>
                            <a:off x="0" y="0"/>
                            <a:ext cx="4890770" cy="4171950"/>
                            <a:chOff x="0" y="0"/>
                            <a:chExt cx="4577080" cy="3686492"/>
                          </a:xfrm>
                        </wpg:grpSpPr>
                        <pic:pic xmlns:pic="http://schemas.openxmlformats.org/drawingml/2006/picture">
                          <pic:nvPicPr>
                            <pic:cNvPr id="7" name="Picture 7"/>
                            <pic:cNvPicPr>
                              <a:picLocks/>
                            </pic:cNvPicPr>
                          </pic:nvPicPr>
                          <pic:blipFill rotWithShape="1">
                            <a:blip r:embed="rId35" cstate="print">
                              <a:extLst>
                                <a:ext uri="{28A0092B-C50C-407E-A947-70E740481C1C}">
                                  <a14:useLocalDpi xmlns:a14="http://schemas.microsoft.com/office/drawing/2010/main" val="0"/>
                                </a:ext>
                              </a:extLst>
                            </a:blip>
                            <a:srcRect l="9636" t="22707" r="27078" b="21468"/>
                            <a:stretch/>
                          </pic:blipFill>
                          <pic:spPr bwMode="auto">
                            <a:xfrm>
                              <a:off x="0" y="61912"/>
                              <a:ext cx="3275965" cy="3624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36" cstate="print">
                              <a:extLst>
                                <a:ext uri="{28A0092B-C50C-407E-A947-70E740481C1C}">
                                  <a14:useLocalDpi xmlns:a14="http://schemas.microsoft.com/office/drawing/2010/main" val="0"/>
                                </a:ext>
                              </a:extLst>
                            </a:blip>
                            <a:srcRect l="75978" t="9635" r="80" b="11538"/>
                            <a:stretch/>
                          </pic:blipFill>
                          <pic:spPr bwMode="auto">
                            <a:xfrm>
                              <a:off x="3771900" y="0"/>
                              <a:ext cx="805180" cy="3540760"/>
                            </a:xfrm>
                            <a:prstGeom prst="rect">
                              <a:avLst/>
                            </a:prstGeom>
                            <a:noFill/>
                            <a:ln>
                              <a:noFill/>
                            </a:ln>
                            <a:extLst>
                              <a:ext uri="{53640926-AAD7-44D8-BBD7-CCE9431645EC}">
                                <a14:shadowObscured xmlns:a14="http://schemas.microsoft.com/office/drawing/2010/main"/>
                              </a:ext>
                            </a:extLst>
                          </pic:spPr>
                        </pic:pic>
                      </wpg:grpSp>
                      <wps:wsp>
                        <wps:cNvPr id="53" name="Text Box 53"/>
                        <wps:cNvSpPr txBox="1"/>
                        <wps:spPr>
                          <a:xfrm>
                            <a:off x="0" y="4229100"/>
                            <a:ext cx="4890770" cy="198120"/>
                          </a:xfrm>
                          <a:prstGeom prst="rect">
                            <a:avLst/>
                          </a:prstGeom>
                          <a:solidFill>
                            <a:prstClr val="white"/>
                          </a:solidFill>
                          <a:ln>
                            <a:noFill/>
                          </a:ln>
                        </wps:spPr>
                        <wps:txbx>
                          <w:txbxContent>
                            <w:p w14:paraId="3B71FB0D" w14:textId="7BDE7FC8" w:rsidR="000C11D1" w:rsidRPr="00ED15EF" w:rsidRDefault="000C11D1" w:rsidP="00E16905">
                              <w:pPr>
                                <w:pStyle w:val="Caption"/>
                                <w:rPr>
                                  <w:rFonts w:ascii="Arial" w:hAnsi="Arial" w:cs="Arial"/>
                                  <w:noProof/>
                                  <w:color w:val="666666"/>
                                  <w:sz w:val="21"/>
                                  <w:szCs w:val="21"/>
                                </w:rPr>
                              </w:pPr>
                              <w:bookmarkStart w:id="101" w:name="_Toc80737431"/>
                              <w:r>
                                <w:t xml:space="preserve">Map </w:t>
                              </w:r>
                              <w:fldSimple w:instr=" SEQ Map \* ARABIC ">
                                <w:r>
                                  <w:rPr>
                                    <w:noProof/>
                                  </w:rPr>
                                  <w:t>1</w:t>
                                </w:r>
                              </w:fldSimple>
                              <w:r>
                                <w:t xml:space="preserve"> </w:t>
                              </w:r>
                              <w:r w:rsidRPr="00837C25">
                                <w:t>Distribution of clusters from SHAP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FD1CF" id="Group 54" o:spid="_x0000_s1061" style="position:absolute;left:0;text-align:left;margin-left:28.8pt;margin-top:16.3pt;width:385.1pt;height:348.6pt;z-index:251664384" coordsize="48907,44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">
                <v:group id="Group 5" o:spid="_x0000_s1062" style="position:absolute;width:48907;height:41719" coordsize="45770,3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7" o:spid="_x0000_s1063" type="#_x0000_t75" style="position:absolute;top:619;width:32759;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">
                    <v:imagedata r:id="rId37" o:title="" croptop="14881f" cropbottom="14069f" cropleft="6315f" cropright="17746f"/>
                    <o:lock v:ext="edit" aspectratio="f"/>
                  </v:shape>
                  <v:shape id="Picture 9" o:spid="_x0000_s1064" type="#_x0000_t75" style="position:absolute;left:37719;width:8051;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">
                    <v:imagedata r:id="rId38" o:title="" croptop="6314f" cropbottom="7562f" cropleft="49793f" cropright="52f"/>
                  </v:shape>
                </v:group>
                <v:shape id="Text Box 53" o:spid="_x0000_s1065" type="#_x0000_t202" style="position:absolute;top:42291;width:4890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B71FB0D" w14:textId="7BDE7FC8" w:rsidR="000C11D1" w:rsidRPr="00ED15EF" w:rsidRDefault="000C11D1" w:rsidP="00E16905">
                        <w:pPr>
                          <w:pStyle w:val="Caption"/>
                          <w:rPr>
                            <w:rFonts w:ascii="Arial" w:hAnsi="Arial" w:cs="Arial"/>
                            <w:noProof/>
                            <w:color w:val="666666"/>
                            <w:sz w:val="21"/>
                            <w:szCs w:val="21"/>
                          </w:rPr>
                        </w:pPr>
                        <w:bookmarkStart w:id="102" w:name="_Toc80737431"/>
                        <w:r>
                          <w:t xml:space="preserve">Map </w:t>
                        </w:r>
                        <w:fldSimple w:instr=" SEQ Map \* ARABIC ">
                          <w:r>
                            <w:rPr>
                              <w:noProof/>
                            </w:rPr>
                            <w:t>1</w:t>
                          </w:r>
                        </w:fldSimple>
                        <w:r>
                          <w:t xml:space="preserve"> </w:t>
                        </w:r>
                        <w:r w:rsidRPr="00837C25">
                          <w:t>Distribution of clusters from SHAP</w:t>
                        </w:r>
                        <w:bookmarkEnd w:id="102"/>
                      </w:p>
                    </w:txbxContent>
                  </v:textbox>
                </v:shape>
                <w10:wrap type="topAndBottom"/>
              </v:group>
            </w:pict>
          </mc:Fallback>
        </mc:AlternateContent>
      </w:r>
    </w:p>
    <w:p w14:paraId="57BF468A" w14:textId="77777777" w:rsidR="002866D3" w:rsidRDefault="002866D3" w:rsidP="00111A54">
      <w:pPr>
        <w:rPr>
          <w:rFonts w:ascii="Tahoma" w:hAnsi="Tahoma" w:cs="Tahoma"/>
        </w:rPr>
      </w:pPr>
    </w:p>
    <w:p w14:paraId="147C91EA" w14:textId="3BE0F60F" w:rsidR="00E16905" w:rsidRPr="00493672" w:rsidRDefault="00F931CE" w:rsidP="00111A54">
      <w:pPr>
        <w:rPr>
          <w:rFonts w:ascii="Tahoma" w:hAnsi="Tahoma" w:cs="Tahoma"/>
        </w:rPr>
      </w:pPr>
      <w:r>
        <w:rPr>
          <w:rFonts w:ascii="Tahoma" w:hAnsi="Tahoma" w:cs="Tahoma"/>
        </w:rPr>
        <w:t xml:space="preserve">After knowing how each cluster distributed, </w:t>
      </w:r>
      <w:r w:rsidR="008E716F">
        <w:rPr>
          <w:rFonts w:ascii="Tahoma" w:hAnsi="Tahoma" w:cs="Tahoma"/>
        </w:rPr>
        <w:t xml:space="preserve">we will see what is the </w:t>
      </w:r>
      <w:r w:rsidR="008E716F" w:rsidRPr="008E716F">
        <w:rPr>
          <w:rFonts w:ascii="Tahoma" w:hAnsi="Tahoma" w:cs="Tahoma"/>
        </w:rPr>
        <w:t>composition of </w:t>
      </w:r>
      <w:r w:rsidR="008E716F">
        <w:rPr>
          <w:rFonts w:ascii="Tahoma" w:hAnsi="Tahoma" w:cs="Tahoma"/>
        </w:rPr>
        <w:t xml:space="preserve">every cluster. </w:t>
      </w:r>
      <w:r w:rsidR="00B1209D">
        <w:rPr>
          <w:rFonts w:ascii="Tahoma" w:hAnsi="Tahoma" w:cs="Tahoma"/>
        </w:rPr>
        <w:t>The f</w:t>
      </w:r>
      <w:r w:rsidR="008E716F">
        <w:rPr>
          <w:rFonts w:ascii="Tahoma" w:hAnsi="Tahoma" w:cs="Tahoma"/>
        </w:rPr>
        <w:t xml:space="preserve">ollowing table contains the cluster centers for seven domains in </w:t>
      </w:r>
      <w:r w:rsidR="000F1351">
        <w:rPr>
          <w:rFonts w:ascii="Tahoma" w:hAnsi="Tahoma" w:cs="Tahoma"/>
        </w:rPr>
        <w:t>four</w:t>
      </w:r>
      <w:r w:rsidR="008E716F">
        <w:rPr>
          <w:rFonts w:ascii="Tahoma" w:hAnsi="Tahoma" w:cs="Tahoma"/>
        </w:rPr>
        <w:t xml:space="preserve"> clusters.</w:t>
      </w:r>
      <w:r w:rsidR="00705150">
        <w:rPr>
          <w:rFonts w:ascii="Tahoma" w:hAnsi="Tahoma" w:cs="Tahoma"/>
        </w:rPr>
        <w:t xml:space="preserve"> If a domain’s Shapley value is positive, it would have </w:t>
      </w:r>
      <w:r w:rsidR="00B1209D">
        <w:rPr>
          <w:rFonts w:ascii="Tahoma" w:hAnsi="Tahoma" w:cs="Tahoma"/>
        </w:rPr>
        <w:t xml:space="preserve">a </w:t>
      </w:r>
      <w:r w:rsidR="00705150">
        <w:rPr>
          <w:rFonts w:ascii="Tahoma" w:hAnsi="Tahoma" w:cs="Tahoma"/>
        </w:rPr>
        <w:t>positive contribution to the rank of IMD, which means the overall deprivation level of these area</w:t>
      </w:r>
      <w:r w:rsidR="00B1209D">
        <w:rPr>
          <w:rFonts w:ascii="Tahoma" w:hAnsi="Tahoma" w:cs="Tahoma"/>
        </w:rPr>
        <w:t>s</w:t>
      </w:r>
      <w:r w:rsidR="00705150">
        <w:rPr>
          <w:rFonts w:ascii="Tahoma" w:hAnsi="Tahoma" w:cs="Tahoma"/>
        </w:rPr>
        <w:t xml:space="preserve"> will also </w:t>
      </w:r>
      <w:r w:rsidR="00705150">
        <w:rPr>
          <w:rFonts w:ascii="Tahoma" w:hAnsi="Tahoma" w:cs="Tahoma" w:hint="eastAsia"/>
        </w:rPr>
        <w:t>be</w:t>
      </w:r>
      <w:r w:rsidR="00705150">
        <w:rPr>
          <w:rFonts w:ascii="Tahoma" w:hAnsi="Tahoma" w:cs="Tahoma"/>
        </w:rPr>
        <w:t xml:space="preserve"> higher.</w:t>
      </w:r>
      <w:r w:rsidR="00705150">
        <w:rPr>
          <w:rFonts w:ascii="Tahoma" w:hAnsi="Tahoma" w:cs="Tahoma" w:hint="eastAsia"/>
        </w:rPr>
        <w:t xml:space="preserve"> </w:t>
      </w:r>
      <w:r w:rsidR="008E716F">
        <w:rPr>
          <w:rFonts w:ascii="Tahoma" w:hAnsi="Tahoma" w:cs="Tahoma" w:hint="eastAsia"/>
        </w:rPr>
        <w:t>I</w:t>
      </w:r>
      <w:r w:rsidR="008E716F">
        <w:rPr>
          <w:rFonts w:ascii="Tahoma" w:hAnsi="Tahoma" w:cs="Tahoma"/>
        </w:rPr>
        <w:t xml:space="preserve">n cluster </w:t>
      </w:r>
      <w:r w:rsidR="00640ACA">
        <w:rPr>
          <w:rFonts w:ascii="Tahoma" w:hAnsi="Tahoma" w:cs="Tahoma" w:hint="eastAsia"/>
        </w:rPr>
        <w:t>2</w:t>
      </w:r>
      <w:r w:rsidR="008E716F">
        <w:rPr>
          <w:rFonts w:ascii="Tahoma" w:hAnsi="Tahoma" w:cs="Tahoma"/>
        </w:rPr>
        <w:t xml:space="preserve">, all the </w:t>
      </w:r>
      <w:r w:rsidR="006F4033">
        <w:rPr>
          <w:rFonts w:ascii="Tahoma" w:hAnsi="Tahoma" w:cs="Tahoma"/>
        </w:rPr>
        <w:t xml:space="preserve">Shapley value of </w:t>
      </w:r>
      <w:r w:rsidR="008E716F">
        <w:rPr>
          <w:rFonts w:ascii="Tahoma" w:hAnsi="Tahoma" w:cs="Tahoma"/>
        </w:rPr>
        <w:t xml:space="preserve">domains’ </w:t>
      </w:r>
      <w:r w:rsidR="006F4033">
        <w:rPr>
          <w:rFonts w:ascii="Tahoma" w:hAnsi="Tahoma" w:cs="Tahoma"/>
        </w:rPr>
        <w:t>center is negative</w:t>
      </w:r>
      <w:r w:rsidR="000F1351">
        <w:rPr>
          <w:rFonts w:ascii="Tahoma" w:hAnsi="Tahoma" w:cs="Tahoma"/>
        </w:rPr>
        <w:t>, while</w:t>
      </w:r>
      <w:r w:rsidR="006F4033">
        <w:rPr>
          <w:rFonts w:ascii="Tahoma" w:hAnsi="Tahoma" w:cs="Tahoma"/>
        </w:rPr>
        <w:t xml:space="preserve"> </w:t>
      </w:r>
      <w:r w:rsidR="000F1351">
        <w:rPr>
          <w:rFonts w:ascii="Tahoma" w:hAnsi="Tahoma" w:cs="Tahoma"/>
        </w:rPr>
        <w:t xml:space="preserve">for cluster </w:t>
      </w:r>
      <w:r w:rsidR="00640ACA">
        <w:rPr>
          <w:rFonts w:ascii="Tahoma" w:hAnsi="Tahoma" w:cs="Tahoma" w:hint="eastAsia"/>
        </w:rPr>
        <w:t>3</w:t>
      </w:r>
      <w:r w:rsidR="000F1351">
        <w:rPr>
          <w:rFonts w:ascii="Tahoma" w:hAnsi="Tahoma" w:cs="Tahoma"/>
        </w:rPr>
        <w:t xml:space="preserve">, all of them are positive. Furthermore, </w:t>
      </w:r>
      <w:r w:rsidR="006F4033">
        <w:rPr>
          <w:rFonts w:ascii="Tahoma" w:hAnsi="Tahoma" w:cs="Tahoma"/>
        </w:rPr>
        <w:t xml:space="preserve">except </w:t>
      </w:r>
      <w:r w:rsidR="00B1209D">
        <w:rPr>
          <w:rFonts w:ascii="Tahoma" w:hAnsi="Tahoma" w:cs="Tahoma"/>
        </w:rPr>
        <w:t xml:space="preserve">for </w:t>
      </w:r>
      <w:r w:rsidR="006F4033">
        <w:rPr>
          <w:rFonts w:ascii="Tahoma" w:hAnsi="Tahoma" w:cs="Tahoma"/>
        </w:rPr>
        <w:t xml:space="preserve">the Shapley value for </w:t>
      </w:r>
      <w:r w:rsidR="000F1351">
        <w:rPr>
          <w:rFonts w:ascii="Tahoma" w:hAnsi="Tahoma" w:cs="Tahoma"/>
        </w:rPr>
        <w:t xml:space="preserve">House </w:t>
      </w:r>
      <w:r w:rsidR="006F4033" w:rsidRPr="006F4033">
        <w:rPr>
          <w:rFonts w:ascii="Tahoma" w:hAnsi="Tahoma" w:cs="Tahoma"/>
        </w:rPr>
        <w:t>D</w:t>
      </w:r>
      <w:r w:rsidR="000F1351">
        <w:rPr>
          <w:rFonts w:ascii="Tahoma" w:hAnsi="Tahoma" w:cs="Tahoma" w:hint="eastAsia"/>
        </w:rPr>
        <w:t>omain</w:t>
      </w:r>
      <w:r w:rsidR="006F4033" w:rsidRPr="006F4033">
        <w:rPr>
          <w:rFonts w:ascii="Tahoma" w:hAnsi="Tahoma" w:cs="Tahoma"/>
        </w:rPr>
        <w:t xml:space="preserve"> and </w:t>
      </w:r>
      <w:r w:rsidR="000F1351">
        <w:rPr>
          <w:rFonts w:ascii="Tahoma" w:hAnsi="Tahoma" w:cs="Tahoma" w:hint="eastAsia"/>
        </w:rPr>
        <w:t>live</w:t>
      </w:r>
      <w:r w:rsidR="006F4033" w:rsidRPr="006F4033">
        <w:rPr>
          <w:rFonts w:ascii="Tahoma" w:hAnsi="Tahoma" w:cs="Tahoma"/>
        </w:rPr>
        <w:t xml:space="preserve"> Domain</w:t>
      </w:r>
      <w:r w:rsidR="000F1351">
        <w:rPr>
          <w:rFonts w:ascii="Tahoma" w:hAnsi="Tahoma" w:cs="Tahoma" w:hint="eastAsia"/>
        </w:rPr>
        <w:t>,</w:t>
      </w:r>
      <w:r w:rsidR="000F1351">
        <w:rPr>
          <w:rFonts w:ascii="Tahoma" w:hAnsi="Tahoma" w:cs="Tahoma"/>
        </w:rPr>
        <w:t xml:space="preserve"> other domains are negative in cluster </w:t>
      </w:r>
      <w:r w:rsidR="00640ACA">
        <w:rPr>
          <w:rFonts w:ascii="Tahoma" w:hAnsi="Tahoma" w:cs="Tahoma" w:hint="eastAsia"/>
        </w:rPr>
        <w:t>1</w:t>
      </w:r>
      <w:r w:rsidR="000F1351">
        <w:rPr>
          <w:rFonts w:ascii="Tahoma" w:hAnsi="Tahoma" w:cs="Tahoma"/>
        </w:rPr>
        <w:t xml:space="preserve">, </w:t>
      </w:r>
      <w:r w:rsidR="00E56799">
        <w:rPr>
          <w:rFonts w:ascii="Tahoma" w:hAnsi="Tahoma" w:cs="Tahoma"/>
        </w:rPr>
        <w:t>and</w:t>
      </w:r>
      <w:r w:rsidR="000F1351">
        <w:rPr>
          <w:rFonts w:ascii="Tahoma" w:hAnsi="Tahoma" w:cs="Tahoma"/>
        </w:rPr>
        <w:t xml:space="preserve"> the</w:t>
      </w:r>
      <w:r w:rsidR="00493672">
        <w:rPr>
          <w:rFonts w:ascii="Tahoma" w:hAnsi="Tahoma" w:cs="Tahoma"/>
        </w:rPr>
        <w:t xml:space="preserve"> domains in the</w:t>
      </w:r>
      <w:r w:rsidR="000F1351">
        <w:rPr>
          <w:rFonts w:ascii="Tahoma" w:hAnsi="Tahoma" w:cs="Tahoma"/>
        </w:rPr>
        <w:t xml:space="preserve"> first three</w:t>
      </w:r>
      <w:r w:rsidR="00493672">
        <w:rPr>
          <w:rFonts w:ascii="Tahoma" w:hAnsi="Tahoma" w:cs="Tahoma"/>
        </w:rPr>
        <w:t xml:space="preserve"> columns</w:t>
      </w:r>
      <w:r w:rsidR="000F1351">
        <w:rPr>
          <w:rFonts w:ascii="Tahoma" w:hAnsi="Tahoma" w:cs="Tahoma"/>
        </w:rPr>
        <w:t xml:space="preserve"> </w:t>
      </w:r>
      <w:r w:rsidR="00493672">
        <w:rPr>
          <w:rFonts w:ascii="Tahoma" w:hAnsi="Tahoma" w:cs="Tahoma"/>
        </w:rPr>
        <w:t xml:space="preserve">are </w:t>
      </w:r>
      <w:r w:rsidR="00E56799">
        <w:rPr>
          <w:rFonts w:ascii="Tahoma" w:hAnsi="Tahoma" w:cs="Tahoma"/>
        </w:rPr>
        <w:t xml:space="preserve">also </w:t>
      </w:r>
      <w:r w:rsidR="00493672">
        <w:rPr>
          <w:rFonts w:ascii="Tahoma" w:hAnsi="Tahoma" w:cs="Tahoma"/>
        </w:rPr>
        <w:t xml:space="preserve">negative in cluster </w:t>
      </w:r>
      <w:r w:rsidR="00640ACA">
        <w:rPr>
          <w:rFonts w:ascii="Tahoma" w:hAnsi="Tahoma" w:cs="Tahoma" w:hint="eastAsia"/>
        </w:rPr>
        <w:t>0</w:t>
      </w:r>
      <w:r w:rsidR="006F4033">
        <w:rPr>
          <w:rFonts w:ascii="Tahoma" w:hAnsi="Tahoma" w:cs="Tahoma" w:hint="eastAsia"/>
        </w:rPr>
        <w:t>.</w:t>
      </w:r>
      <w:r w:rsidR="006F4033">
        <w:rPr>
          <w:rFonts w:ascii="Tahoma" w:hAnsi="Tahoma" w:cs="Tahoma"/>
        </w:rPr>
        <w:t xml:space="preserve"> </w:t>
      </w:r>
      <w:r w:rsidR="007D3444">
        <w:rPr>
          <w:rFonts w:ascii="Tahoma" w:hAnsi="Tahoma" w:cs="Tahoma"/>
        </w:rPr>
        <w:t>When adding up all the Shapley value</w:t>
      </w:r>
      <w:r w:rsidR="00B1209D">
        <w:rPr>
          <w:rFonts w:ascii="Tahoma" w:hAnsi="Tahoma" w:cs="Tahoma"/>
        </w:rPr>
        <w:t>s</w:t>
      </w:r>
      <w:r w:rsidR="007D3444">
        <w:rPr>
          <w:rFonts w:ascii="Tahoma" w:hAnsi="Tahoma" w:cs="Tahoma"/>
        </w:rPr>
        <w:t xml:space="preserve"> in seven domains, we can get the overall influence</w:t>
      </w:r>
      <w:r w:rsidR="00CA722C">
        <w:rPr>
          <w:rFonts w:ascii="Tahoma" w:hAnsi="Tahoma" w:cs="Tahoma"/>
        </w:rPr>
        <w:t xml:space="preserve"> (if we add the total Shapley value with the base value, we can get the average rank of these areas). </w:t>
      </w:r>
      <w:r w:rsidR="002A12F3">
        <w:rPr>
          <w:rFonts w:ascii="Tahoma" w:hAnsi="Tahoma" w:cs="Tahoma"/>
        </w:rPr>
        <w:t xml:space="preserve">Thus, </w:t>
      </w:r>
      <w:r w:rsidR="00BC5870">
        <w:rPr>
          <w:rFonts w:ascii="Tahoma" w:hAnsi="Tahoma" w:cs="Tahoma"/>
        </w:rPr>
        <w:t xml:space="preserve">from the total Shapley value in table </w:t>
      </w:r>
      <w:r w:rsidR="004568F6">
        <w:rPr>
          <w:rFonts w:ascii="Tahoma" w:hAnsi="Tahoma" w:cs="Tahoma"/>
        </w:rPr>
        <w:t>4</w:t>
      </w:r>
      <w:r w:rsidR="00BC5870">
        <w:rPr>
          <w:rFonts w:ascii="Tahoma" w:hAnsi="Tahoma" w:cs="Tahoma"/>
        </w:rPr>
        <w:t xml:space="preserve">, </w:t>
      </w:r>
      <w:r w:rsidR="002A12F3">
        <w:rPr>
          <w:rFonts w:ascii="Tahoma" w:hAnsi="Tahoma" w:cs="Tahoma"/>
        </w:rPr>
        <w:t xml:space="preserve">areas in cluster </w:t>
      </w:r>
      <w:r w:rsidR="00640ACA">
        <w:rPr>
          <w:rFonts w:ascii="Tahoma" w:hAnsi="Tahoma" w:cs="Tahoma" w:hint="eastAsia"/>
        </w:rPr>
        <w:t>3</w:t>
      </w:r>
      <w:r w:rsidR="002A12F3">
        <w:rPr>
          <w:rFonts w:ascii="Tahoma" w:hAnsi="Tahoma" w:cs="Tahoma"/>
        </w:rPr>
        <w:t xml:space="preserve"> are the most deprived</w:t>
      </w:r>
      <w:r w:rsidR="00B1209D">
        <w:rPr>
          <w:rFonts w:ascii="Tahoma" w:hAnsi="Tahoma" w:cs="Tahoma"/>
        </w:rPr>
        <w:t>,</w:t>
      </w:r>
      <w:r w:rsidR="002A12F3">
        <w:rPr>
          <w:rFonts w:ascii="Tahoma" w:hAnsi="Tahoma" w:cs="Tahoma"/>
        </w:rPr>
        <w:t xml:space="preserve"> and areas in cluster </w:t>
      </w:r>
      <w:r w:rsidR="00640ACA">
        <w:rPr>
          <w:rFonts w:ascii="Tahoma" w:hAnsi="Tahoma" w:cs="Tahoma" w:hint="eastAsia"/>
        </w:rPr>
        <w:t>2</w:t>
      </w:r>
      <w:r w:rsidR="002A12F3">
        <w:rPr>
          <w:rFonts w:ascii="Tahoma" w:hAnsi="Tahoma" w:cs="Tahoma"/>
        </w:rPr>
        <w:t xml:space="preserve"> </w:t>
      </w:r>
      <w:r w:rsidR="00B1209D">
        <w:rPr>
          <w:rFonts w:ascii="Tahoma" w:hAnsi="Tahoma" w:cs="Tahoma"/>
        </w:rPr>
        <w:t>are</w:t>
      </w:r>
      <w:r w:rsidR="002A12F3">
        <w:rPr>
          <w:rFonts w:ascii="Tahoma" w:hAnsi="Tahoma" w:cs="Tahoma"/>
        </w:rPr>
        <w:t xml:space="preserve"> the least deprived among </w:t>
      </w:r>
      <w:r w:rsidR="00B1209D">
        <w:rPr>
          <w:rFonts w:ascii="Tahoma" w:hAnsi="Tahoma" w:cs="Tahoma"/>
        </w:rPr>
        <w:t>the four</w:t>
      </w:r>
      <w:r w:rsidR="002A12F3">
        <w:rPr>
          <w:rFonts w:ascii="Tahoma" w:hAnsi="Tahoma" w:cs="Tahoma"/>
        </w:rPr>
        <w:t xml:space="preserve"> clusters.</w:t>
      </w:r>
    </w:p>
    <w:p w14:paraId="455C3232" w14:textId="28004AF9" w:rsidR="00E16905" w:rsidRDefault="00E16905" w:rsidP="00E16905">
      <w:pPr>
        <w:pStyle w:val="Caption"/>
        <w:keepNext/>
      </w:pPr>
      <w:bookmarkStart w:id="103" w:name="_Toc80774329"/>
      <w:r>
        <w:t xml:space="preserve">Table </w:t>
      </w:r>
      <w:fldSimple w:instr=" SEQ Table \* ARABIC ">
        <w:r w:rsidR="00A51D81">
          <w:t>4</w:t>
        </w:r>
      </w:fldSimple>
      <w:r>
        <w:t xml:space="preserve"> </w:t>
      </w:r>
      <w:r w:rsidRPr="00A82BBB">
        <w:t>Shapley value of cluster center</w:t>
      </w:r>
      <w:bookmarkEnd w:id="103"/>
    </w:p>
    <w:tbl>
      <w:tblPr>
        <w:tblStyle w:val="TableGrid"/>
        <w:tblW w:w="8893" w:type="dxa"/>
        <w:jc w:val="center"/>
        <w:tblLayout w:type="fixed"/>
        <w:tblLook w:val="04A0" w:firstRow="1" w:lastRow="0" w:firstColumn="1" w:lastColumn="0" w:noHBand="0" w:noVBand="1"/>
      </w:tblPr>
      <w:tblGrid>
        <w:gridCol w:w="850"/>
        <w:gridCol w:w="1130"/>
        <w:gridCol w:w="1422"/>
        <w:gridCol w:w="850"/>
        <w:gridCol w:w="993"/>
        <w:gridCol w:w="850"/>
        <w:gridCol w:w="992"/>
        <w:gridCol w:w="903"/>
        <w:gridCol w:w="903"/>
      </w:tblGrid>
      <w:tr w:rsidR="00E56CFC" w:rsidRPr="00162937" w14:paraId="6547B52A" w14:textId="4598A351" w:rsidTr="00E56CFC">
        <w:trPr>
          <w:jc w:val="center"/>
        </w:trPr>
        <w:tc>
          <w:tcPr>
            <w:tcW w:w="850" w:type="dxa"/>
          </w:tcPr>
          <w:p w14:paraId="2C4D9C41" w14:textId="6BBEB904" w:rsidR="00E56CFC" w:rsidRPr="00162937" w:rsidRDefault="00E56CFC" w:rsidP="000C11D1">
            <w:pPr>
              <w:rPr>
                <w:rFonts w:ascii="Times New Roman" w:hAnsi="Times New Roman" w:cs="Times New Roman"/>
                <w:sz w:val="20"/>
                <w:szCs w:val="21"/>
              </w:rPr>
            </w:pPr>
            <w:r w:rsidRPr="00162937">
              <w:rPr>
                <w:rFonts w:ascii="Times New Roman" w:hAnsi="Times New Roman" w:cs="Times New Roman"/>
                <w:sz w:val="20"/>
                <w:szCs w:val="21"/>
              </w:rPr>
              <w:t>cluster</w:t>
            </w:r>
          </w:p>
        </w:tc>
        <w:tc>
          <w:tcPr>
            <w:tcW w:w="1130" w:type="dxa"/>
          </w:tcPr>
          <w:p w14:paraId="7FCD4F2A" w14:textId="797E4477" w:rsidR="00E56CFC" w:rsidRPr="00162937" w:rsidRDefault="00E56CFC" w:rsidP="000C11D1">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income_ SHAP</w:t>
            </w:r>
          </w:p>
        </w:tc>
        <w:tc>
          <w:tcPr>
            <w:tcW w:w="1422" w:type="dxa"/>
          </w:tcPr>
          <w:p w14:paraId="0262F7DF" w14:textId="6844927E" w:rsidR="00E56CFC" w:rsidRPr="00162937" w:rsidRDefault="00E56CFC" w:rsidP="000C11D1">
            <w:pPr>
              <w:rPr>
                <w:rFonts w:ascii="Times New Roman" w:hAnsi="Times New Roman" w:cs="Times New Roman"/>
                <w:color w:val="000000"/>
                <w:sz w:val="20"/>
                <w:szCs w:val="21"/>
                <w:shd w:val="clear" w:color="auto" w:fill="FFFFFF"/>
              </w:rPr>
            </w:pPr>
            <w:proofErr w:type="spellStart"/>
            <w:r w:rsidRPr="00162937">
              <w:rPr>
                <w:rFonts w:ascii="Times New Roman" w:hAnsi="Times New Roman" w:cs="Times New Roman"/>
                <w:sz w:val="20"/>
                <w:szCs w:val="21"/>
              </w:rPr>
              <w:t>employment_SHAP</w:t>
            </w:r>
            <w:proofErr w:type="spellEnd"/>
          </w:p>
        </w:tc>
        <w:tc>
          <w:tcPr>
            <w:tcW w:w="850" w:type="dxa"/>
          </w:tcPr>
          <w:p w14:paraId="29CBD1FF" w14:textId="77777777" w:rsidR="00E56CFC" w:rsidRPr="00162937" w:rsidRDefault="00E56CFC" w:rsidP="000C11D1">
            <w:pPr>
              <w:rPr>
                <w:rFonts w:ascii="Times New Roman" w:hAnsi="Times New Roman" w:cs="Times New Roman"/>
                <w:sz w:val="20"/>
                <w:szCs w:val="21"/>
              </w:rPr>
            </w:pPr>
            <w:proofErr w:type="spellStart"/>
            <w:r w:rsidRPr="00162937">
              <w:rPr>
                <w:rFonts w:ascii="Times New Roman" w:hAnsi="Times New Roman" w:cs="Times New Roman"/>
                <w:sz w:val="20"/>
                <w:szCs w:val="21"/>
              </w:rPr>
              <w:t>edu</w:t>
            </w:r>
            <w:proofErr w:type="spellEnd"/>
            <w:r w:rsidRPr="00162937">
              <w:rPr>
                <w:rFonts w:ascii="Times New Roman" w:hAnsi="Times New Roman" w:cs="Times New Roman"/>
                <w:sz w:val="20"/>
                <w:szCs w:val="21"/>
              </w:rPr>
              <w:t>_</w:t>
            </w:r>
          </w:p>
          <w:p w14:paraId="0B43EF05" w14:textId="6516FAE4" w:rsidR="00E56CFC" w:rsidRPr="00162937" w:rsidRDefault="00E56CFC" w:rsidP="000C11D1">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SHAP</w:t>
            </w:r>
          </w:p>
        </w:tc>
        <w:tc>
          <w:tcPr>
            <w:tcW w:w="993" w:type="dxa"/>
          </w:tcPr>
          <w:p w14:paraId="483552F4" w14:textId="44AD5DE2" w:rsidR="00E56CFC" w:rsidRPr="00162937" w:rsidRDefault="00E56CFC" w:rsidP="000C11D1">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health_ SHAP</w:t>
            </w:r>
          </w:p>
        </w:tc>
        <w:tc>
          <w:tcPr>
            <w:tcW w:w="850" w:type="dxa"/>
          </w:tcPr>
          <w:p w14:paraId="40BC4710" w14:textId="77777777" w:rsidR="00E56CFC" w:rsidRPr="00162937" w:rsidRDefault="00E56CFC" w:rsidP="000C11D1">
            <w:pPr>
              <w:rPr>
                <w:rFonts w:ascii="Times New Roman" w:hAnsi="Times New Roman" w:cs="Times New Roman"/>
                <w:sz w:val="20"/>
                <w:szCs w:val="21"/>
              </w:rPr>
            </w:pPr>
            <w:r w:rsidRPr="00162937">
              <w:rPr>
                <w:rFonts w:ascii="Times New Roman" w:hAnsi="Times New Roman" w:cs="Times New Roman"/>
                <w:sz w:val="20"/>
                <w:szCs w:val="21"/>
              </w:rPr>
              <w:t>crime_</w:t>
            </w:r>
          </w:p>
          <w:p w14:paraId="11FF0449" w14:textId="34AD8B28" w:rsidR="00E56CFC" w:rsidRPr="00162937" w:rsidRDefault="00E56CFC" w:rsidP="000C11D1">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SHAP</w:t>
            </w:r>
          </w:p>
        </w:tc>
        <w:tc>
          <w:tcPr>
            <w:tcW w:w="992" w:type="dxa"/>
          </w:tcPr>
          <w:p w14:paraId="7F542554" w14:textId="2F2FD2C0" w:rsidR="00E56CFC" w:rsidRPr="00162937" w:rsidRDefault="00E56CFC" w:rsidP="000C11D1">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house_ SHAP</w:t>
            </w:r>
          </w:p>
        </w:tc>
        <w:tc>
          <w:tcPr>
            <w:tcW w:w="903" w:type="dxa"/>
          </w:tcPr>
          <w:p w14:paraId="5A290C4A" w14:textId="77777777" w:rsidR="00E56CFC" w:rsidRPr="00162937" w:rsidRDefault="00E56CFC" w:rsidP="000C11D1">
            <w:pPr>
              <w:rPr>
                <w:rFonts w:ascii="Times New Roman" w:hAnsi="Times New Roman" w:cs="Times New Roman"/>
                <w:sz w:val="20"/>
                <w:szCs w:val="21"/>
              </w:rPr>
            </w:pPr>
            <w:r w:rsidRPr="00162937">
              <w:rPr>
                <w:rFonts w:ascii="Times New Roman" w:hAnsi="Times New Roman" w:cs="Times New Roman"/>
                <w:sz w:val="20"/>
                <w:szCs w:val="21"/>
              </w:rPr>
              <w:t>live_</w:t>
            </w:r>
          </w:p>
          <w:p w14:paraId="73C947A0" w14:textId="2F32DA60" w:rsidR="00E56CFC" w:rsidRPr="00162937" w:rsidRDefault="00E56CFC" w:rsidP="000C11D1">
            <w:pPr>
              <w:rPr>
                <w:rFonts w:ascii="Times New Roman" w:hAnsi="Times New Roman" w:cs="Times New Roman"/>
                <w:color w:val="000000"/>
                <w:sz w:val="20"/>
                <w:szCs w:val="21"/>
                <w:shd w:val="clear" w:color="auto" w:fill="FFFFFF"/>
              </w:rPr>
            </w:pPr>
            <w:r w:rsidRPr="00162937">
              <w:rPr>
                <w:rFonts w:ascii="Times New Roman" w:hAnsi="Times New Roman" w:cs="Times New Roman"/>
                <w:sz w:val="20"/>
                <w:szCs w:val="21"/>
              </w:rPr>
              <w:t>SHAP</w:t>
            </w:r>
          </w:p>
        </w:tc>
        <w:tc>
          <w:tcPr>
            <w:tcW w:w="903" w:type="dxa"/>
          </w:tcPr>
          <w:p w14:paraId="7DC50E4A" w14:textId="77777777" w:rsidR="00F9487E" w:rsidRPr="00162937" w:rsidRDefault="00E56CFC" w:rsidP="00F9487E">
            <w:pPr>
              <w:rPr>
                <w:rFonts w:ascii="Times New Roman" w:hAnsi="Times New Roman" w:cs="Times New Roman"/>
                <w:sz w:val="20"/>
                <w:szCs w:val="21"/>
              </w:rPr>
            </w:pPr>
            <w:r w:rsidRPr="00162937">
              <w:rPr>
                <w:rFonts w:ascii="Times New Roman" w:hAnsi="Times New Roman" w:cs="Times New Roman"/>
                <w:sz w:val="20"/>
                <w:szCs w:val="21"/>
              </w:rPr>
              <w:t>total</w:t>
            </w:r>
            <w:r w:rsidR="00F9487E" w:rsidRPr="00162937">
              <w:rPr>
                <w:rFonts w:ascii="Times New Roman" w:hAnsi="Times New Roman" w:cs="Times New Roman"/>
                <w:sz w:val="20"/>
                <w:szCs w:val="21"/>
              </w:rPr>
              <w:t>_</w:t>
            </w:r>
          </w:p>
          <w:p w14:paraId="0BBE3DA2" w14:textId="0BC230C3" w:rsidR="00E56CFC" w:rsidRPr="00162937" w:rsidRDefault="00F9487E" w:rsidP="00F9487E">
            <w:pPr>
              <w:rPr>
                <w:rFonts w:ascii="Times New Roman" w:hAnsi="Times New Roman" w:cs="Times New Roman"/>
                <w:sz w:val="20"/>
                <w:szCs w:val="21"/>
              </w:rPr>
            </w:pPr>
            <w:r w:rsidRPr="00162937">
              <w:rPr>
                <w:rFonts w:ascii="Times New Roman" w:hAnsi="Times New Roman" w:cs="Times New Roman"/>
                <w:sz w:val="20"/>
                <w:szCs w:val="21"/>
              </w:rPr>
              <w:t>SHAP</w:t>
            </w:r>
          </w:p>
        </w:tc>
      </w:tr>
      <w:tr w:rsidR="00640ACA" w:rsidRPr="00162937" w14:paraId="671BEEE5" w14:textId="1C4F3636" w:rsidTr="00640ACA">
        <w:trPr>
          <w:trHeight w:val="285"/>
          <w:jc w:val="center"/>
        </w:trPr>
        <w:tc>
          <w:tcPr>
            <w:tcW w:w="850" w:type="dxa"/>
          </w:tcPr>
          <w:p w14:paraId="460688BE" w14:textId="7281BCAB" w:rsidR="00640ACA" w:rsidRPr="00162937" w:rsidRDefault="00640ACA" w:rsidP="00640ACA">
            <w:pPr>
              <w:rPr>
                <w:rFonts w:ascii="Times New Roman" w:hAnsi="Times New Roman" w:cs="Times New Roman"/>
              </w:rPr>
            </w:pPr>
            <w:r w:rsidRPr="00162937">
              <w:rPr>
                <w:rFonts w:ascii="Times New Roman" w:hAnsi="Times New Roman" w:cs="Times New Roman"/>
              </w:rPr>
              <w:t>0</w:t>
            </w:r>
          </w:p>
        </w:tc>
        <w:tc>
          <w:tcPr>
            <w:tcW w:w="1130" w:type="dxa"/>
            <w:noWrap/>
          </w:tcPr>
          <w:p w14:paraId="5F3CCC7E" w14:textId="6F01468A"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-467 </w:t>
            </w:r>
          </w:p>
        </w:tc>
        <w:tc>
          <w:tcPr>
            <w:tcW w:w="1422" w:type="dxa"/>
            <w:noWrap/>
          </w:tcPr>
          <w:p w14:paraId="3A7DE660" w14:textId="1EFC084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-457 </w:t>
            </w:r>
          </w:p>
        </w:tc>
        <w:tc>
          <w:tcPr>
            <w:tcW w:w="850" w:type="dxa"/>
            <w:noWrap/>
          </w:tcPr>
          <w:p w14:paraId="0AFBBA3C" w14:textId="45D583A6"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-190 </w:t>
            </w:r>
          </w:p>
        </w:tc>
        <w:tc>
          <w:tcPr>
            <w:tcW w:w="993" w:type="dxa"/>
            <w:noWrap/>
          </w:tcPr>
          <w:p w14:paraId="76243C9A" w14:textId="2B284F9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368 </w:t>
            </w:r>
          </w:p>
        </w:tc>
        <w:tc>
          <w:tcPr>
            <w:tcW w:w="850" w:type="dxa"/>
            <w:noWrap/>
          </w:tcPr>
          <w:p w14:paraId="6735D19C" w14:textId="44816CD4"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438 </w:t>
            </w:r>
          </w:p>
        </w:tc>
        <w:tc>
          <w:tcPr>
            <w:tcW w:w="992" w:type="dxa"/>
            <w:noWrap/>
          </w:tcPr>
          <w:p w14:paraId="16B73CA5" w14:textId="3438E43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46 </w:t>
            </w:r>
          </w:p>
        </w:tc>
        <w:tc>
          <w:tcPr>
            <w:tcW w:w="903" w:type="dxa"/>
            <w:noWrap/>
          </w:tcPr>
          <w:p w14:paraId="0E9E39CC" w14:textId="0598251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228 </w:t>
            </w:r>
          </w:p>
        </w:tc>
        <w:tc>
          <w:tcPr>
            <w:tcW w:w="903" w:type="dxa"/>
          </w:tcPr>
          <w:p w14:paraId="25DF7E99" w14:textId="0908C33A"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-34 </w:t>
            </w:r>
          </w:p>
        </w:tc>
      </w:tr>
      <w:tr w:rsidR="00640ACA" w:rsidRPr="00162937" w14:paraId="519BE44C" w14:textId="0A088A47" w:rsidTr="00640ACA">
        <w:trPr>
          <w:trHeight w:val="285"/>
          <w:jc w:val="center"/>
        </w:trPr>
        <w:tc>
          <w:tcPr>
            <w:tcW w:w="850" w:type="dxa"/>
          </w:tcPr>
          <w:p w14:paraId="6272301C" w14:textId="5E5FDD06" w:rsidR="00640ACA" w:rsidRPr="00162937" w:rsidRDefault="00640ACA" w:rsidP="00640ACA">
            <w:pPr>
              <w:rPr>
                <w:rFonts w:ascii="Times New Roman" w:hAnsi="Times New Roman" w:cs="Times New Roman"/>
              </w:rPr>
            </w:pPr>
            <w:r w:rsidRPr="00162937">
              <w:rPr>
                <w:rFonts w:ascii="Times New Roman" w:hAnsi="Times New Roman" w:cs="Times New Roman"/>
              </w:rPr>
              <w:t>1</w:t>
            </w:r>
          </w:p>
        </w:tc>
        <w:tc>
          <w:tcPr>
            <w:tcW w:w="1130" w:type="dxa"/>
            <w:noWrap/>
          </w:tcPr>
          <w:p w14:paraId="35A8B257" w14:textId="3036419E"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-2519 </w:t>
            </w:r>
          </w:p>
        </w:tc>
        <w:tc>
          <w:tcPr>
            <w:tcW w:w="1422" w:type="dxa"/>
            <w:noWrap/>
          </w:tcPr>
          <w:p w14:paraId="23CE83B5" w14:textId="2C80110F"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-2926 </w:t>
            </w:r>
          </w:p>
        </w:tc>
        <w:tc>
          <w:tcPr>
            <w:tcW w:w="850" w:type="dxa"/>
            <w:noWrap/>
          </w:tcPr>
          <w:p w14:paraId="449F70E6" w14:textId="481B2AF0"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-1559 </w:t>
            </w:r>
          </w:p>
        </w:tc>
        <w:tc>
          <w:tcPr>
            <w:tcW w:w="993" w:type="dxa"/>
            <w:noWrap/>
          </w:tcPr>
          <w:p w14:paraId="33BAFF99" w14:textId="554B25C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-1079 </w:t>
            </w:r>
          </w:p>
        </w:tc>
        <w:tc>
          <w:tcPr>
            <w:tcW w:w="850" w:type="dxa"/>
            <w:noWrap/>
          </w:tcPr>
          <w:p w14:paraId="27EC5478" w14:textId="3EF464E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-189 </w:t>
            </w:r>
          </w:p>
        </w:tc>
        <w:tc>
          <w:tcPr>
            <w:tcW w:w="992" w:type="dxa"/>
            <w:noWrap/>
          </w:tcPr>
          <w:p w14:paraId="307148CD" w14:textId="40CF110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2531 </w:t>
            </w:r>
          </w:p>
        </w:tc>
        <w:tc>
          <w:tcPr>
            <w:tcW w:w="903" w:type="dxa"/>
            <w:noWrap/>
          </w:tcPr>
          <w:p w14:paraId="0502A5B6" w14:textId="62CD656D"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1731 </w:t>
            </w:r>
          </w:p>
        </w:tc>
        <w:tc>
          <w:tcPr>
            <w:tcW w:w="903" w:type="dxa"/>
          </w:tcPr>
          <w:p w14:paraId="04AD7F58" w14:textId="5F750D18"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-4009 </w:t>
            </w:r>
          </w:p>
        </w:tc>
      </w:tr>
      <w:tr w:rsidR="00640ACA" w:rsidRPr="00162937" w14:paraId="47662700" w14:textId="0EFAF344" w:rsidTr="00640ACA">
        <w:trPr>
          <w:trHeight w:val="285"/>
          <w:jc w:val="center"/>
        </w:trPr>
        <w:tc>
          <w:tcPr>
            <w:tcW w:w="850" w:type="dxa"/>
          </w:tcPr>
          <w:p w14:paraId="620FC5E6" w14:textId="056385F6" w:rsidR="00640ACA" w:rsidRPr="00162937" w:rsidRDefault="00640ACA" w:rsidP="00640ACA">
            <w:pPr>
              <w:rPr>
                <w:rFonts w:ascii="Times New Roman" w:hAnsi="Times New Roman" w:cs="Times New Roman"/>
              </w:rPr>
            </w:pPr>
            <w:r w:rsidRPr="00162937">
              <w:rPr>
                <w:rFonts w:ascii="Times New Roman" w:hAnsi="Times New Roman" w:cs="Times New Roman"/>
              </w:rPr>
              <w:t>2</w:t>
            </w:r>
          </w:p>
        </w:tc>
        <w:tc>
          <w:tcPr>
            <w:tcW w:w="1130" w:type="dxa"/>
            <w:noWrap/>
          </w:tcPr>
          <w:p w14:paraId="649225C1" w14:textId="28843A8C"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-3890 </w:t>
            </w:r>
          </w:p>
        </w:tc>
        <w:tc>
          <w:tcPr>
            <w:tcW w:w="1422" w:type="dxa"/>
            <w:noWrap/>
          </w:tcPr>
          <w:p w14:paraId="55BF3767" w14:textId="73C6C4C1"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-3804 </w:t>
            </w:r>
          </w:p>
        </w:tc>
        <w:tc>
          <w:tcPr>
            <w:tcW w:w="850" w:type="dxa"/>
            <w:noWrap/>
          </w:tcPr>
          <w:p w14:paraId="23BD3F8A" w14:textId="2B770D4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-2019 </w:t>
            </w:r>
          </w:p>
        </w:tc>
        <w:tc>
          <w:tcPr>
            <w:tcW w:w="993" w:type="dxa"/>
            <w:noWrap/>
          </w:tcPr>
          <w:p w14:paraId="2E3B51CC" w14:textId="11457606"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-1278 </w:t>
            </w:r>
          </w:p>
        </w:tc>
        <w:tc>
          <w:tcPr>
            <w:tcW w:w="850" w:type="dxa"/>
            <w:noWrap/>
          </w:tcPr>
          <w:p w14:paraId="34BDCF95" w14:textId="30CD891D"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-621 </w:t>
            </w:r>
          </w:p>
        </w:tc>
        <w:tc>
          <w:tcPr>
            <w:tcW w:w="992" w:type="dxa"/>
            <w:noWrap/>
          </w:tcPr>
          <w:p w14:paraId="70D1641D" w14:textId="5811FB92"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-371 </w:t>
            </w:r>
          </w:p>
        </w:tc>
        <w:tc>
          <w:tcPr>
            <w:tcW w:w="903" w:type="dxa"/>
            <w:noWrap/>
          </w:tcPr>
          <w:p w14:paraId="2BFA9656" w14:textId="44ECE84E"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-842 </w:t>
            </w:r>
          </w:p>
        </w:tc>
        <w:tc>
          <w:tcPr>
            <w:tcW w:w="903" w:type="dxa"/>
          </w:tcPr>
          <w:p w14:paraId="4C533631" w14:textId="349B9BD5"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-12826 </w:t>
            </w:r>
          </w:p>
        </w:tc>
      </w:tr>
      <w:tr w:rsidR="00640ACA" w:rsidRPr="00162937" w14:paraId="71DB554A" w14:textId="2F52E260" w:rsidTr="00E56CFC">
        <w:trPr>
          <w:trHeight w:val="285"/>
          <w:jc w:val="center"/>
        </w:trPr>
        <w:tc>
          <w:tcPr>
            <w:tcW w:w="850" w:type="dxa"/>
          </w:tcPr>
          <w:p w14:paraId="410AF1E4" w14:textId="17D43CBE"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3 </w:t>
            </w:r>
          </w:p>
        </w:tc>
        <w:tc>
          <w:tcPr>
            <w:tcW w:w="1130" w:type="dxa"/>
            <w:noWrap/>
          </w:tcPr>
          <w:p w14:paraId="5BEE884D" w14:textId="50B600BC"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2593 </w:t>
            </w:r>
          </w:p>
        </w:tc>
        <w:tc>
          <w:tcPr>
            <w:tcW w:w="1422" w:type="dxa"/>
            <w:noWrap/>
          </w:tcPr>
          <w:p w14:paraId="68EFCEF5" w14:textId="71471BA3"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2623 </w:t>
            </w:r>
          </w:p>
        </w:tc>
        <w:tc>
          <w:tcPr>
            <w:tcW w:w="850" w:type="dxa"/>
            <w:noWrap/>
          </w:tcPr>
          <w:p w14:paraId="52E376CD" w14:textId="4FFC3945"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1462 </w:t>
            </w:r>
          </w:p>
        </w:tc>
        <w:tc>
          <w:tcPr>
            <w:tcW w:w="993" w:type="dxa"/>
            <w:noWrap/>
          </w:tcPr>
          <w:p w14:paraId="7B518297" w14:textId="1A2DEC0D"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1820 </w:t>
            </w:r>
          </w:p>
        </w:tc>
        <w:tc>
          <w:tcPr>
            <w:tcW w:w="850" w:type="dxa"/>
            <w:noWrap/>
          </w:tcPr>
          <w:p w14:paraId="010BDF2F" w14:textId="6EC57C59"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1015 </w:t>
            </w:r>
          </w:p>
        </w:tc>
        <w:tc>
          <w:tcPr>
            <w:tcW w:w="992" w:type="dxa"/>
            <w:noWrap/>
          </w:tcPr>
          <w:p w14:paraId="3F7DB929" w14:textId="29404311" w:rsidR="00640ACA" w:rsidRPr="00162937" w:rsidRDefault="00640ACA" w:rsidP="00640ACA">
            <w:pPr>
              <w:rPr>
                <w:rFonts w:ascii="Times New Roman" w:hAnsi="Times New Roman" w:cs="Times New Roman"/>
              </w:rPr>
            </w:pPr>
            <w:r w:rsidRPr="00162937">
              <w:rPr>
                <w:rFonts w:ascii="Times New Roman" w:hAnsi="Times New Roman" w:cs="Times New Roman"/>
              </w:rPr>
              <w:t xml:space="preserve">101 </w:t>
            </w:r>
          </w:p>
        </w:tc>
        <w:tc>
          <w:tcPr>
            <w:tcW w:w="903" w:type="dxa"/>
            <w:noWrap/>
          </w:tcPr>
          <w:p w14:paraId="55351E61" w14:textId="0D072761" w:rsidR="00640ACA" w:rsidRPr="00162937" w:rsidRDefault="00A150BB" w:rsidP="00640ACA">
            <w:pPr>
              <w:rPr>
                <w:rFonts w:ascii="Times New Roman" w:hAnsi="Times New Roman" w:cs="Times New Roman"/>
              </w:rPr>
            </w:pPr>
            <w:r w:rsidRPr="00162937">
              <w:rPr>
                <w:rFonts w:ascii="Times New Roman" w:hAnsi="Times New Roman" w:cs="Times New Roman"/>
              </w:rPr>
              <w:t>2</w:t>
            </w:r>
            <w:r w:rsidR="00640ACA" w:rsidRPr="00162937">
              <w:rPr>
                <w:rFonts w:ascii="Times New Roman" w:hAnsi="Times New Roman" w:cs="Times New Roman"/>
              </w:rPr>
              <w:t xml:space="preserve">17 </w:t>
            </w:r>
          </w:p>
        </w:tc>
        <w:tc>
          <w:tcPr>
            <w:tcW w:w="903" w:type="dxa"/>
          </w:tcPr>
          <w:p w14:paraId="19C337EC" w14:textId="72BAE920" w:rsidR="00640ACA" w:rsidRPr="00162937" w:rsidRDefault="00A150BB" w:rsidP="00640ACA">
            <w:pPr>
              <w:rPr>
                <w:rFonts w:ascii="Times New Roman" w:hAnsi="Times New Roman" w:cs="Times New Roman"/>
              </w:rPr>
            </w:pPr>
            <w:r w:rsidRPr="00162937">
              <w:rPr>
                <w:rFonts w:ascii="Times New Roman" w:hAnsi="Times New Roman" w:cs="Times New Roman"/>
              </w:rPr>
              <w:t>9831</w:t>
            </w:r>
          </w:p>
        </w:tc>
      </w:tr>
    </w:tbl>
    <w:p w14:paraId="2253BDA2" w14:textId="77777777" w:rsidR="00B03EEC" w:rsidRDefault="00B03EEC" w:rsidP="00697657">
      <w:pPr>
        <w:rPr>
          <w:rFonts w:ascii="Tahoma" w:hAnsi="Tahoma" w:cs="Tahoma"/>
        </w:rPr>
      </w:pPr>
    </w:p>
    <w:p w14:paraId="059526E6" w14:textId="1467DFE1" w:rsidR="00E16905" w:rsidRPr="00B03EEC" w:rsidRDefault="00B03EEC" w:rsidP="00B03EEC">
      <w:pPr>
        <w:rPr>
          <w:rFonts w:ascii="Tahoma" w:hAnsi="Tahoma" w:cs="Tahoma"/>
        </w:rPr>
      </w:pPr>
      <w:r>
        <w:rPr>
          <w:noProof/>
        </w:rPr>
        <mc:AlternateContent>
          <mc:Choice Requires="wpg">
            <w:drawing>
              <wp:anchor distT="0" distB="0" distL="114300" distR="114300" simplePos="0" relativeHeight="251668480" behindDoc="0" locked="0" layoutInCell="1" allowOverlap="1" wp14:anchorId="6F670F02" wp14:editId="6948D44A">
                <wp:simplePos x="0" y="0"/>
                <wp:positionH relativeFrom="margin">
                  <wp:posOffset>90488</wp:posOffset>
                </wp:positionH>
                <wp:positionV relativeFrom="paragraph">
                  <wp:posOffset>2245043</wp:posOffset>
                </wp:positionV>
                <wp:extent cx="4989195" cy="2278062"/>
                <wp:effectExtent l="0" t="0" r="1905" b="8255"/>
                <wp:wrapTopAndBottom/>
                <wp:docPr id="56" name="Group 56"/>
                <wp:cNvGraphicFramePr/>
                <a:graphic xmlns:a="http://schemas.openxmlformats.org/drawingml/2006/main">
                  <a:graphicData uri="http://schemas.microsoft.com/office/word/2010/wordprocessingGroup">
                    <wpg:wgp>
                      <wpg:cNvGrpSpPr/>
                      <wpg:grpSpPr>
                        <a:xfrm>
                          <a:off x="0" y="0"/>
                          <a:ext cx="4989195" cy="2278062"/>
                          <a:chOff x="0" y="38027"/>
                          <a:chExt cx="5329251" cy="2598493"/>
                        </a:xfrm>
                      </wpg:grpSpPr>
                      <pic:pic xmlns:pic="http://schemas.openxmlformats.org/drawingml/2006/picture">
                        <pic:nvPicPr>
                          <pic:cNvPr id="4"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4941" y="38027"/>
                            <a:ext cx="5274310" cy="2385061"/>
                          </a:xfrm>
                          <a:prstGeom prst="rect">
                            <a:avLst/>
                          </a:prstGeom>
                        </pic:spPr>
                      </pic:pic>
                      <wps:wsp>
                        <wps:cNvPr id="55" name="Text Box 55"/>
                        <wps:cNvSpPr txBox="1"/>
                        <wps:spPr>
                          <a:xfrm>
                            <a:off x="0" y="2438400"/>
                            <a:ext cx="5274310" cy="198120"/>
                          </a:xfrm>
                          <a:prstGeom prst="rect">
                            <a:avLst/>
                          </a:prstGeom>
                          <a:solidFill>
                            <a:prstClr val="white"/>
                          </a:solidFill>
                          <a:ln>
                            <a:noFill/>
                          </a:ln>
                        </wps:spPr>
                        <wps:txbx>
                          <w:txbxContent>
                            <w:p w14:paraId="06E0C340" w14:textId="1BAA6110" w:rsidR="000C11D1" w:rsidRPr="00A6354D" w:rsidRDefault="000C11D1" w:rsidP="00E16905">
                              <w:pPr>
                                <w:pStyle w:val="Caption"/>
                                <w:rPr>
                                  <w:noProof/>
                                  <w:sz w:val="21"/>
                                </w:rPr>
                              </w:pPr>
                              <w:bookmarkStart w:id="104" w:name="_Toc80821919"/>
                              <w:r>
                                <w:t xml:space="preserve">Figure </w:t>
                              </w:r>
                              <w:fldSimple w:instr=" SEQ Figure \* ARABIC ">
                                <w:r>
                                  <w:rPr>
                                    <w:noProof/>
                                  </w:rPr>
                                  <w:t>14</w:t>
                                </w:r>
                              </w:fldSimple>
                              <w:r>
                                <w:t xml:space="preserve"> </w:t>
                              </w:r>
                              <w:r w:rsidRPr="00461170">
                                <w:t xml:space="preserve">Heat map of </w:t>
                              </w:r>
                              <w:proofErr w:type="spellStart"/>
                              <w:r w:rsidRPr="00461170">
                                <w:t>sha</w:t>
                              </w:r>
                              <w:ins w:id="105" w:author="Chen, Huanfa" w:date="2021-08-26T10:33:00Z">
                                <w:r w:rsidR="00851A9D">
                                  <w:t>p</w:t>
                                </w:r>
                              </w:ins>
                              <w:r w:rsidRPr="00461170">
                                <w:t>ley</w:t>
                              </w:r>
                              <w:proofErr w:type="spellEnd"/>
                              <w:r w:rsidRPr="00461170">
                                <w:t xml:space="preserve"> value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0F02" id="Group 56" o:spid="_x0000_s1066" style="position:absolute;left:0;text-align:left;margin-left:7.15pt;margin-top:176.8pt;width:392.85pt;height:179.35pt;z-index:251668480;mso-position-horizontal-relative:margin;mso-width-relative:margin;mso-height-relative:margin" coordorigin=",380" coordsize="53292,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">
                <v:shape id="Picture 4" o:spid="_x0000_s1067" type="#_x0000_t75" style="position:absolute;left:549;top:380;width:52743;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">
                  <v:imagedata r:id="rId40" o:title=""/>
                </v:shape>
                <v:shape id="Text Box 55" o:spid="_x0000_s1068" type="#_x0000_t202" style="position:absolute;top:24384;width:527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6E0C340" w14:textId="1BAA6110" w:rsidR="000C11D1" w:rsidRPr="00A6354D" w:rsidRDefault="000C11D1" w:rsidP="00E16905">
                        <w:pPr>
                          <w:pStyle w:val="Caption"/>
                          <w:rPr>
                            <w:noProof/>
                            <w:sz w:val="21"/>
                          </w:rPr>
                        </w:pPr>
                        <w:bookmarkStart w:id="106" w:name="_Toc80821919"/>
                        <w:r>
                          <w:t xml:space="preserve">Figure </w:t>
                        </w:r>
                        <w:fldSimple w:instr=" SEQ Figure \* ARABIC ">
                          <w:r>
                            <w:rPr>
                              <w:noProof/>
                            </w:rPr>
                            <w:t>14</w:t>
                          </w:r>
                        </w:fldSimple>
                        <w:r>
                          <w:t xml:space="preserve"> </w:t>
                        </w:r>
                        <w:r w:rsidRPr="00461170">
                          <w:t xml:space="preserve">Heat map of </w:t>
                        </w:r>
                        <w:proofErr w:type="spellStart"/>
                        <w:r w:rsidRPr="00461170">
                          <w:t>sha</w:t>
                        </w:r>
                        <w:ins w:id="107" w:author="Chen, Huanfa" w:date="2021-08-26T10:33:00Z">
                          <w:r w:rsidR="00851A9D">
                            <w:t>p</w:t>
                          </w:r>
                        </w:ins>
                        <w:r w:rsidRPr="00461170">
                          <w:t>ley</w:t>
                        </w:r>
                        <w:proofErr w:type="spellEnd"/>
                        <w:r w:rsidRPr="00461170">
                          <w:t xml:space="preserve"> value</w:t>
                        </w:r>
                        <w:bookmarkEnd w:id="106"/>
                      </w:p>
                    </w:txbxContent>
                  </v:textbox>
                </v:shape>
                <w10:wrap type="topAndBottom" anchorx="margin"/>
              </v:group>
            </w:pict>
          </mc:Fallback>
        </mc:AlternateContent>
      </w:r>
      <w:r w:rsidR="00697657" w:rsidRPr="00E16905">
        <w:rPr>
          <w:rFonts w:ascii="Tahoma" w:hAnsi="Tahoma" w:cs="Tahoma"/>
        </w:rPr>
        <w:t xml:space="preserve">For better comparison, </w:t>
      </w:r>
      <w:r w:rsidR="00B1209D">
        <w:rPr>
          <w:rFonts w:ascii="Tahoma" w:hAnsi="Tahoma" w:cs="Tahoma"/>
        </w:rPr>
        <w:t xml:space="preserve">a </w:t>
      </w:r>
      <w:r w:rsidR="00697657" w:rsidRPr="00E16905">
        <w:rPr>
          <w:rFonts w:ascii="Tahoma" w:hAnsi="Tahoma" w:cs="Tahoma"/>
        </w:rPr>
        <w:t xml:space="preserve">heat plot is </w:t>
      </w:r>
      <w:r w:rsidR="00BC147F" w:rsidRPr="00E16905">
        <w:rPr>
          <w:rFonts w:ascii="Tahoma" w:hAnsi="Tahoma" w:cs="Tahoma"/>
        </w:rPr>
        <w:t xml:space="preserve">created from the data in </w:t>
      </w:r>
      <w:r w:rsidR="00B1209D">
        <w:rPr>
          <w:rFonts w:ascii="Tahoma" w:hAnsi="Tahoma" w:cs="Tahoma"/>
        </w:rPr>
        <w:t xml:space="preserve">the </w:t>
      </w:r>
      <w:r w:rsidR="00BC147F" w:rsidRPr="00E16905">
        <w:rPr>
          <w:rFonts w:ascii="Tahoma" w:hAnsi="Tahoma" w:cs="Tahoma"/>
        </w:rPr>
        <w:t>above table, so</w:t>
      </w:r>
      <w:r w:rsidR="00BC147F" w:rsidRPr="00E16905">
        <w:rPr>
          <w:rFonts w:ascii="Tahoma" w:hAnsi="Tahoma" w:cs="Tahoma" w:hint="eastAsia"/>
        </w:rPr>
        <w:t xml:space="preserve"> </w:t>
      </w:r>
      <w:r w:rsidR="00BC147F" w:rsidRPr="00E16905">
        <w:rPr>
          <w:rFonts w:ascii="Tahoma" w:hAnsi="Tahoma" w:cs="Tahoma"/>
        </w:rPr>
        <w:t>n</w:t>
      </w:r>
      <w:r w:rsidR="00697657" w:rsidRPr="00E16905">
        <w:rPr>
          <w:rFonts w:ascii="Tahoma" w:hAnsi="Tahoma" w:cs="Tahoma"/>
        </w:rPr>
        <w:t>ext, let’s compare each domain’s contribution in the same cluster</w:t>
      </w:r>
      <w:r w:rsidR="00BC147F" w:rsidRPr="00E16905">
        <w:rPr>
          <w:rFonts w:ascii="Tahoma" w:hAnsi="Tahoma" w:cs="Tahoma"/>
        </w:rPr>
        <w:t xml:space="preserve">. Although the contribution in all domains is the lowest in cluster two, the </w:t>
      </w:r>
      <w:r w:rsidR="00BF2760" w:rsidRPr="00E16905">
        <w:rPr>
          <w:rFonts w:ascii="Tahoma" w:hAnsi="Tahoma" w:cs="Tahoma"/>
        </w:rPr>
        <w:t>house</w:t>
      </w:r>
      <w:r w:rsidR="00BC147F" w:rsidRPr="00E16905">
        <w:rPr>
          <w:rFonts w:ascii="Tahoma" w:hAnsi="Tahoma" w:cs="Tahoma"/>
        </w:rPr>
        <w:t xml:space="preserve"> domain</w:t>
      </w:r>
      <w:r w:rsidR="00BF2760" w:rsidRPr="00E16905">
        <w:rPr>
          <w:rFonts w:ascii="Tahoma" w:hAnsi="Tahoma" w:cs="Tahoma"/>
        </w:rPr>
        <w:t xml:space="preserve"> still needs to be focused </w:t>
      </w:r>
      <w:r w:rsidR="00B1209D">
        <w:rPr>
          <w:rFonts w:ascii="Tahoma" w:hAnsi="Tahoma" w:cs="Tahoma"/>
        </w:rPr>
        <w:t xml:space="preserve">on </w:t>
      </w:r>
      <w:r w:rsidR="00BF2760" w:rsidRPr="00E16905">
        <w:rPr>
          <w:rFonts w:ascii="Tahoma" w:hAnsi="Tahoma" w:cs="Tahoma"/>
        </w:rPr>
        <w:t xml:space="preserve">as it’s the highest one in this cluster two. It’s also the highest domain for cluster 1, besides, </w:t>
      </w:r>
      <w:r w:rsidR="001C7E4D" w:rsidRPr="00E16905">
        <w:rPr>
          <w:rFonts w:ascii="Tahoma" w:hAnsi="Tahoma" w:cs="Tahoma"/>
        </w:rPr>
        <w:t>the live domain’s Shapley value is also large. Thus, these two domains are the main reason for the deprivation of cluster 1. The color in cluster 0 did not vary a lot. It means that the contribution for the 7 domain</w:t>
      </w:r>
      <w:r w:rsidR="00B1209D">
        <w:rPr>
          <w:rFonts w:ascii="Tahoma" w:hAnsi="Tahoma" w:cs="Tahoma"/>
        </w:rPr>
        <w:t>s</w:t>
      </w:r>
      <w:r w:rsidR="001C7E4D" w:rsidRPr="00E16905">
        <w:rPr>
          <w:rFonts w:ascii="Tahoma" w:hAnsi="Tahoma" w:cs="Tahoma"/>
        </w:rPr>
        <w:t xml:space="preserve"> is relatively even than other clusters and maybe health and crime domain</w:t>
      </w:r>
      <w:r w:rsidR="00B1209D">
        <w:rPr>
          <w:rFonts w:ascii="Tahoma" w:hAnsi="Tahoma" w:cs="Tahoma"/>
        </w:rPr>
        <w:t>s</w:t>
      </w:r>
      <w:r w:rsidR="001C7E4D" w:rsidRPr="00E16905">
        <w:rPr>
          <w:rFonts w:ascii="Tahoma" w:hAnsi="Tahoma" w:cs="Tahoma"/>
        </w:rPr>
        <w:t xml:space="preserve"> need to be paid more attention in this domain. </w:t>
      </w:r>
      <w:r w:rsidR="001C74F6" w:rsidRPr="00E16905">
        <w:rPr>
          <w:rFonts w:ascii="Tahoma" w:hAnsi="Tahoma" w:cs="Tahoma"/>
        </w:rPr>
        <w:t>T</w:t>
      </w:r>
      <w:r w:rsidR="001C7E4D" w:rsidRPr="00E16905">
        <w:rPr>
          <w:rFonts w:ascii="Tahoma" w:hAnsi="Tahoma" w:cs="Tahoma"/>
        </w:rPr>
        <w:t>he last cluster</w:t>
      </w:r>
      <w:r w:rsidR="001C74F6" w:rsidRPr="00E16905">
        <w:rPr>
          <w:rFonts w:ascii="Tahoma" w:hAnsi="Tahoma" w:cs="Tahoma"/>
        </w:rPr>
        <w:t xml:space="preserve"> is the most deprived one</w:t>
      </w:r>
      <w:r w:rsidR="001C7E4D" w:rsidRPr="00E16905">
        <w:rPr>
          <w:rFonts w:ascii="Tahoma" w:hAnsi="Tahoma" w:cs="Tahoma"/>
        </w:rPr>
        <w:t xml:space="preserve">, </w:t>
      </w:r>
      <w:r w:rsidR="001C74F6" w:rsidRPr="00E16905">
        <w:rPr>
          <w:rFonts w:ascii="Tahoma" w:hAnsi="Tahoma" w:cs="Tahoma"/>
        </w:rPr>
        <w:t xml:space="preserve">furthermore, </w:t>
      </w:r>
      <w:r w:rsidR="00DC6F84" w:rsidRPr="00E16905">
        <w:rPr>
          <w:rFonts w:ascii="Tahoma" w:hAnsi="Tahoma" w:cs="Tahoma"/>
        </w:rPr>
        <w:t>the color of income and employment domain is dull-red</w:t>
      </w:r>
      <w:r w:rsidR="001C74F6" w:rsidRPr="00E16905">
        <w:rPr>
          <w:rFonts w:ascii="Tahoma" w:hAnsi="Tahoma" w:cs="Tahoma"/>
        </w:rPr>
        <w:t>.</w:t>
      </w:r>
      <w:r w:rsidR="00DC6F84" w:rsidRPr="00E16905">
        <w:rPr>
          <w:rFonts w:ascii="Tahoma" w:hAnsi="Tahoma" w:cs="Tahoma"/>
        </w:rPr>
        <w:t xml:space="preserve"> </w:t>
      </w:r>
      <w:r w:rsidR="001C74F6" w:rsidRPr="00E16905">
        <w:rPr>
          <w:rFonts w:ascii="Tahoma" w:hAnsi="Tahoma" w:cs="Tahoma"/>
        </w:rPr>
        <w:t>T</w:t>
      </w:r>
      <w:r w:rsidR="00DC6F84" w:rsidRPr="00E16905">
        <w:rPr>
          <w:rFonts w:ascii="Tahoma" w:hAnsi="Tahoma" w:cs="Tahoma"/>
        </w:rPr>
        <w:t>herefore</w:t>
      </w:r>
      <w:r w:rsidR="001C74F6" w:rsidRPr="00E16905">
        <w:rPr>
          <w:rFonts w:ascii="Tahoma" w:hAnsi="Tahoma" w:cs="Tahoma"/>
        </w:rPr>
        <w:t>, t</w:t>
      </w:r>
      <w:r w:rsidR="00DC6F84" w:rsidRPr="00E16905">
        <w:rPr>
          <w:rFonts w:ascii="Tahoma" w:hAnsi="Tahoma" w:cs="Tahoma"/>
        </w:rPr>
        <w:t xml:space="preserve">o solve the </w:t>
      </w:r>
      <w:r w:rsidR="001C74F6" w:rsidRPr="00E16905">
        <w:rPr>
          <w:rFonts w:ascii="Tahoma" w:hAnsi="Tahoma" w:cs="Tahoma"/>
        </w:rPr>
        <w:t xml:space="preserve">overall </w:t>
      </w:r>
      <w:r w:rsidR="00DC6F84" w:rsidRPr="00E16905">
        <w:rPr>
          <w:rFonts w:ascii="Tahoma" w:hAnsi="Tahoma" w:cs="Tahoma"/>
        </w:rPr>
        <w:t xml:space="preserve">deprivation of cluster </w:t>
      </w:r>
      <w:r w:rsidR="001C74F6" w:rsidRPr="00E16905">
        <w:rPr>
          <w:rFonts w:ascii="Tahoma" w:hAnsi="Tahoma" w:cs="Tahoma"/>
        </w:rPr>
        <w:t>3, settle the problem from income and employment is crucial.</w:t>
      </w:r>
    </w:p>
    <w:p w14:paraId="2F2A58F7" w14:textId="3CA42F4F" w:rsidR="00495A6F" w:rsidRDefault="00495A6F" w:rsidP="00697657">
      <w:pPr>
        <w:pStyle w:val="Heading5"/>
        <w:numPr>
          <w:ilvl w:val="0"/>
          <w:numId w:val="21"/>
        </w:numPr>
      </w:pPr>
      <w:r w:rsidRPr="00196341">
        <w:lastRenderedPageBreak/>
        <w:t xml:space="preserve">Clustering analysis for </w:t>
      </w:r>
      <w:r>
        <w:t>Score</w:t>
      </w:r>
    </w:p>
    <w:p w14:paraId="30A31B63" w14:textId="354033D9" w:rsidR="0015488C" w:rsidRPr="00D857B2" w:rsidRDefault="00B03EEC" w:rsidP="0015488C">
      <w:pPr>
        <w:rPr>
          <w:rFonts w:ascii="Tahoma" w:hAnsi="Tahoma" w:cs="Tahoma"/>
        </w:rPr>
      </w:pPr>
      <w:r>
        <w:rPr>
          <w:noProof/>
        </w:rPr>
        <mc:AlternateContent>
          <mc:Choice Requires="wpg">
            <w:drawing>
              <wp:anchor distT="0" distB="0" distL="114300" distR="114300" simplePos="0" relativeHeight="251741184" behindDoc="0" locked="0" layoutInCell="1" allowOverlap="1" wp14:anchorId="1343FFFE" wp14:editId="335E8DBA">
                <wp:simplePos x="0" y="0"/>
                <wp:positionH relativeFrom="column">
                  <wp:posOffset>2550160</wp:posOffset>
                </wp:positionH>
                <wp:positionV relativeFrom="paragraph">
                  <wp:posOffset>1351280</wp:posOffset>
                </wp:positionV>
                <wp:extent cx="2773680" cy="1927860"/>
                <wp:effectExtent l="0" t="0" r="7620" b="0"/>
                <wp:wrapTopAndBottom/>
                <wp:docPr id="92" name="Group 92"/>
                <wp:cNvGraphicFramePr/>
                <a:graphic xmlns:a="http://schemas.openxmlformats.org/drawingml/2006/main">
                  <a:graphicData uri="http://schemas.microsoft.com/office/word/2010/wordprocessingGroup">
                    <wpg:wgp>
                      <wpg:cNvGrpSpPr/>
                      <wpg:grpSpPr>
                        <a:xfrm>
                          <a:off x="0" y="0"/>
                          <a:ext cx="2773680" cy="1927860"/>
                          <a:chOff x="0" y="0"/>
                          <a:chExt cx="2797805" cy="1889212"/>
                        </a:xfrm>
                      </wpg:grpSpPr>
                      <pic:pic xmlns:pic="http://schemas.openxmlformats.org/drawingml/2006/picture">
                        <pic:nvPicPr>
                          <pic:cNvPr id="19" name="Picture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7805" cy="1656080"/>
                          </a:xfrm>
                          <a:prstGeom prst="rect">
                            <a:avLst/>
                          </a:prstGeom>
                        </pic:spPr>
                      </pic:pic>
                      <wps:wsp>
                        <wps:cNvPr id="90" name="Text Box 90"/>
                        <wps:cNvSpPr txBox="1"/>
                        <wps:spPr>
                          <a:xfrm>
                            <a:off x="0" y="1714500"/>
                            <a:ext cx="2751687" cy="174712"/>
                          </a:xfrm>
                          <a:prstGeom prst="rect">
                            <a:avLst/>
                          </a:prstGeom>
                          <a:solidFill>
                            <a:prstClr val="white"/>
                          </a:solidFill>
                          <a:ln>
                            <a:noFill/>
                          </a:ln>
                        </wps:spPr>
                        <wps:txbx>
                          <w:txbxContent>
                            <w:p w14:paraId="0ECB3A8E" w14:textId="5AA4B0C7" w:rsidR="000C11D1" w:rsidRPr="002B702F" w:rsidRDefault="000C11D1" w:rsidP="004568F6">
                              <w:pPr>
                                <w:pStyle w:val="Caption"/>
                                <w:rPr>
                                  <w:noProof/>
                                  <w:sz w:val="21"/>
                                </w:rPr>
                              </w:pPr>
                              <w:bookmarkStart w:id="108" w:name="_Toc80821920"/>
                              <w:r>
                                <w:t xml:space="preserve">Figure </w:t>
                              </w:r>
                              <w:fldSimple w:instr=" SEQ Figure \* ARABIC ">
                                <w:r>
                                  <w:rPr>
                                    <w:noProof/>
                                  </w:rPr>
                                  <w:t>16</w:t>
                                </w:r>
                              </w:fldSimple>
                              <w:r>
                                <w:t xml:space="preserve"> </w:t>
                              </w:r>
                              <w:r w:rsidRPr="008A2B18">
                                <w:t>Silhouette Coefficient line plots for score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3FFFE" id="Group 92" o:spid="_x0000_s1069" style="position:absolute;left:0;text-align:left;margin-left:200.8pt;margin-top:106.4pt;width:218.4pt;height:151.8pt;z-index:251741184;mso-width-relative:margin;mso-height-relative:margin" coordsize="27978,1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">
                <v:shape id="Picture 19" o:spid="_x0000_s1070" type="#_x0000_t75" style="position:absolute;width:2797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">
                  <v:imagedata r:id="rId42" o:title=""/>
                </v:shape>
                <v:shape id="Text Box 90" o:spid="_x0000_s1071" type="#_x0000_t202" style="position:absolute;top:17145;width:27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0ECB3A8E" w14:textId="5AA4B0C7" w:rsidR="000C11D1" w:rsidRPr="002B702F" w:rsidRDefault="000C11D1" w:rsidP="004568F6">
                        <w:pPr>
                          <w:pStyle w:val="Caption"/>
                          <w:rPr>
                            <w:noProof/>
                            <w:sz w:val="21"/>
                          </w:rPr>
                        </w:pPr>
                        <w:bookmarkStart w:id="109" w:name="_Toc80821920"/>
                        <w:r>
                          <w:t xml:space="preserve">Figure </w:t>
                        </w:r>
                        <w:fldSimple w:instr=" SEQ Figure \* ARABIC ">
                          <w:r>
                            <w:rPr>
                              <w:noProof/>
                            </w:rPr>
                            <w:t>16</w:t>
                          </w:r>
                        </w:fldSimple>
                        <w:r>
                          <w:t xml:space="preserve"> </w:t>
                        </w:r>
                        <w:r w:rsidRPr="008A2B18">
                          <w:t>Silhouette Coefficient line plots for score</w:t>
                        </w:r>
                        <w:bookmarkEnd w:id="109"/>
                      </w:p>
                    </w:txbxContent>
                  </v:textbox>
                </v:shape>
                <w10:wrap type="topAndBottom"/>
              </v:group>
            </w:pict>
          </mc:Fallback>
        </mc:AlternateContent>
      </w:r>
      <w:r w:rsidR="00C46BEB" w:rsidRPr="00D857B2">
        <w:rPr>
          <w:rFonts w:ascii="Tahoma" w:hAnsi="Tahoma" w:cs="Tahoma"/>
        </w:rPr>
        <w:t xml:space="preserve">Instead of </w:t>
      </w:r>
      <w:r w:rsidR="001C7F2F" w:rsidRPr="00D857B2">
        <w:rPr>
          <w:rFonts w:ascii="Tahoma" w:hAnsi="Tahoma" w:cs="Tahoma"/>
        </w:rPr>
        <w:t>using</w:t>
      </w:r>
      <w:r w:rsidR="00A31D3C" w:rsidRPr="00D857B2">
        <w:rPr>
          <w:rFonts w:ascii="Tahoma" w:hAnsi="Tahoma" w:cs="Tahoma"/>
        </w:rPr>
        <w:t xml:space="preserve"> </w:t>
      </w:r>
      <w:r w:rsidR="00B1209D">
        <w:rPr>
          <w:rFonts w:ascii="Tahoma" w:hAnsi="Tahoma" w:cs="Tahoma"/>
        </w:rPr>
        <w:t xml:space="preserve">the </w:t>
      </w:r>
      <w:r w:rsidR="00A31D3C" w:rsidRPr="00D857B2">
        <w:rPr>
          <w:rFonts w:ascii="Tahoma" w:hAnsi="Tahoma" w:cs="Tahoma"/>
        </w:rPr>
        <w:t>K-mean clustering method on the seven domain</w:t>
      </w:r>
      <w:r w:rsidR="009A3F3E" w:rsidRPr="00D857B2">
        <w:rPr>
          <w:rFonts w:ascii="Tahoma" w:hAnsi="Tahoma" w:cs="Tahoma"/>
        </w:rPr>
        <w:t xml:space="preserve"> scores</w:t>
      </w:r>
      <w:r w:rsidR="00A31D3C" w:rsidRPr="00D857B2">
        <w:rPr>
          <w:rFonts w:ascii="Tahoma" w:hAnsi="Tahoma" w:cs="Tahoma"/>
        </w:rPr>
        <w:t xml:space="preserve"> directly</w:t>
      </w:r>
      <w:r w:rsidR="001C7F2F" w:rsidRPr="00D857B2">
        <w:rPr>
          <w:rFonts w:ascii="Tahoma" w:hAnsi="Tahoma" w:cs="Tahoma"/>
        </w:rPr>
        <w:t>, we s</w:t>
      </w:r>
      <w:r w:rsidR="009A3F3E" w:rsidRPr="00D857B2">
        <w:rPr>
          <w:rFonts w:ascii="Tahoma" w:hAnsi="Tahoma" w:cs="Tahoma"/>
        </w:rPr>
        <w:t xml:space="preserve">tandardized </w:t>
      </w:r>
      <w:r w:rsidR="001C7F2F" w:rsidRPr="00D857B2">
        <w:rPr>
          <w:rFonts w:ascii="Tahoma" w:hAnsi="Tahoma" w:cs="Tahoma"/>
        </w:rPr>
        <w:t xml:space="preserve">the data </w:t>
      </w:r>
      <w:r w:rsidR="009A3F3E" w:rsidRPr="00D857B2">
        <w:rPr>
          <w:rFonts w:ascii="Tahoma" w:hAnsi="Tahoma" w:cs="Tahoma"/>
        </w:rPr>
        <w:t>(</w:t>
      </w:r>
      <w:r w:rsidR="001C7F2F" w:rsidRPr="00D857B2">
        <w:rPr>
          <w:rFonts w:ascii="Tahoma" w:hAnsi="Tahoma" w:cs="Tahoma"/>
        </w:rPr>
        <w:t>so that the mean is their center and component</w:t>
      </w:r>
      <w:r w:rsidR="00B1209D">
        <w:rPr>
          <w:rFonts w:ascii="Tahoma" w:hAnsi="Tahoma" w:cs="Tahoma"/>
        </w:rPr>
        <w:t>-</w:t>
      </w:r>
      <w:r w:rsidR="001C7F2F" w:rsidRPr="00D857B2">
        <w:rPr>
          <w:rFonts w:ascii="Tahoma" w:hAnsi="Tahoma" w:cs="Tahoma"/>
        </w:rPr>
        <w:t>wise scale to unit variance</w:t>
      </w:r>
      <w:r w:rsidR="009A3F3E" w:rsidRPr="00D857B2">
        <w:rPr>
          <w:rFonts w:ascii="Tahoma" w:hAnsi="Tahoma" w:cs="Tahoma"/>
        </w:rPr>
        <w:t>) to eliminate the influence on the judgment of distance caused by the difference in dimension and order of magnitude.</w:t>
      </w:r>
      <w:r w:rsidR="00A31D3C" w:rsidRPr="00D857B2">
        <w:rPr>
          <w:rFonts w:ascii="Tahoma" w:hAnsi="Tahoma" w:cs="Tahoma"/>
        </w:rPr>
        <w:t xml:space="preserve"> For the selection of K, </w:t>
      </w:r>
      <w:r w:rsidR="00E56799" w:rsidRPr="00D857B2">
        <w:rPr>
          <w:rFonts w:ascii="Tahoma" w:hAnsi="Tahoma" w:cs="Tahoma"/>
        </w:rPr>
        <w:t>t</w:t>
      </w:r>
      <w:r w:rsidR="00A31D3C" w:rsidRPr="00D857B2">
        <w:rPr>
          <w:rFonts w:ascii="Tahoma" w:hAnsi="Tahoma" w:cs="Tahoma"/>
        </w:rPr>
        <w:t xml:space="preserve">he “elbow point” </w:t>
      </w:r>
      <w:r w:rsidR="006155E9" w:rsidRPr="00D857B2">
        <w:rPr>
          <w:rFonts w:ascii="Tahoma" w:hAnsi="Tahoma" w:cs="Tahoma" w:hint="eastAsia"/>
        </w:rPr>
        <w:t>also</w:t>
      </w:r>
      <w:r w:rsidR="006155E9" w:rsidRPr="00D857B2">
        <w:rPr>
          <w:rFonts w:ascii="Tahoma" w:hAnsi="Tahoma" w:cs="Tahoma"/>
        </w:rPr>
        <w:t xml:space="preserve"> </w:t>
      </w:r>
      <w:r w:rsidR="00A31D3C" w:rsidRPr="00D857B2">
        <w:rPr>
          <w:rFonts w:ascii="Tahoma" w:hAnsi="Tahoma" w:cs="Tahoma"/>
        </w:rPr>
        <w:t>happens when k equals 4. The silhouette coefficient is the largest when k = 2, but is hig</w:t>
      </w:r>
      <w:r w:rsidR="006155E9" w:rsidRPr="00D857B2">
        <w:rPr>
          <w:rFonts w:ascii="Tahoma" w:hAnsi="Tahoma" w:cs="Tahoma" w:hint="eastAsia"/>
        </w:rPr>
        <w:t>h</w:t>
      </w:r>
      <w:r w:rsidR="00A31D3C" w:rsidRPr="00D857B2">
        <w:rPr>
          <w:rFonts w:ascii="Tahoma" w:hAnsi="Tahoma" w:cs="Tahoma"/>
        </w:rPr>
        <w:t xml:space="preserve">er in k = 4 than in k = 3. We choose K=4 as our final answer. </w:t>
      </w:r>
    </w:p>
    <w:p w14:paraId="590EFDC5" w14:textId="1B728BBF" w:rsidR="00495A6F" w:rsidRDefault="00B1209D" w:rsidP="00111A54">
      <w:pPr>
        <w:rPr>
          <w:rFonts w:ascii="Tahoma" w:hAnsi="Tahoma" w:cs="Tahoma"/>
        </w:rPr>
      </w:pPr>
      <w:r>
        <w:rPr>
          <w:noProof/>
        </w:rPr>
        <mc:AlternateContent>
          <mc:Choice Requires="wpg">
            <w:drawing>
              <wp:anchor distT="0" distB="0" distL="114300" distR="114300" simplePos="0" relativeHeight="251738112" behindDoc="0" locked="0" layoutInCell="1" allowOverlap="1" wp14:anchorId="5812B66D" wp14:editId="4D6FD616">
                <wp:simplePos x="0" y="0"/>
                <wp:positionH relativeFrom="column">
                  <wp:posOffset>-44450</wp:posOffset>
                </wp:positionH>
                <wp:positionV relativeFrom="paragraph">
                  <wp:posOffset>204470</wp:posOffset>
                </wp:positionV>
                <wp:extent cx="2575560" cy="188722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2575560" cy="1887220"/>
                          <a:chOff x="0" y="0"/>
                          <a:chExt cx="2575560" cy="1887220"/>
                        </a:xfrm>
                      </wpg:grpSpPr>
                      <pic:pic xmlns:pic="http://schemas.openxmlformats.org/drawingml/2006/picture">
                        <pic:nvPicPr>
                          <pic:cNvPr id="18" name="Picture 18"/>
                          <pic:cNvPicPr>
                            <a:picLocks noChangeAspect="1"/>
                          </pic:cNvPicPr>
                        </pic:nvPicPr>
                        <pic:blipFill rotWithShape="1">
                          <a:blip r:embed="rId43" cstate="print">
                            <a:extLst>
                              <a:ext uri="{28A0092B-C50C-407E-A947-70E740481C1C}">
                                <a14:useLocalDpi xmlns:a14="http://schemas.microsoft.com/office/drawing/2010/main" val="0"/>
                              </a:ext>
                            </a:extLst>
                          </a:blip>
                          <a:srcRect l="2309"/>
                          <a:stretch/>
                        </pic:blipFill>
                        <pic:spPr bwMode="auto">
                          <a:xfrm>
                            <a:off x="0" y="0"/>
                            <a:ext cx="2575560" cy="1633855"/>
                          </a:xfrm>
                          <a:prstGeom prst="rect">
                            <a:avLst/>
                          </a:prstGeom>
                          <a:ln>
                            <a:noFill/>
                          </a:ln>
                          <a:extLst>
                            <a:ext uri="{53640926-AAD7-44D8-BBD7-CCE9431645EC}">
                              <a14:shadowObscured xmlns:a14="http://schemas.microsoft.com/office/drawing/2010/main"/>
                            </a:ext>
                          </a:extLst>
                        </pic:spPr>
                      </pic:pic>
                      <wps:wsp>
                        <wps:cNvPr id="89" name="Text Box 89"/>
                        <wps:cNvSpPr txBox="1"/>
                        <wps:spPr>
                          <a:xfrm>
                            <a:off x="0" y="1689100"/>
                            <a:ext cx="2575560" cy="198120"/>
                          </a:xfrm>
                          <a:prstGeom prst="rect">
                            <a:avLst/>
                          </a:prstGeom>
                          <a:solidFill>
                            <a:prstClr val="white"/>
                          </a:solidFill>
                          <a:ln>
                            <a:noFill/>
                          </a:ln>
                        </wps:spPr>
                        <wps:txbx>
                          <w:txbxContent>
                            <w:p w14:paraId="14F19FE3" w14:textId="13D9822A" w:rsidR="000C11D1" w:rsidRPr="00FF30E6" w:rsidRDefault="000C11D1" w:rsidP="004568F6">
                              <w:pPr>
                                <w:pStyle w:val="Caption"/>
                                <w:rPr>
                                  <w:rFonts w:ascii="Tahoma" w:hAnsi="Tahoma" w:cs="Tahoma"/>
                                  <w:noProof/>
                                  <w:sz w:val="21"/>
                                </w:rPr>
                              </w:pPr>
                              <w:bookmarkStart w:id="110" w:name="_Toc80821921"/>
                              <w:r>
                                <w:t xml:space="preserve">Figure </w:t>
                              </w:r>
                              <w:fldSimple w:instr=" SEQ Figure \* ARABIC ">
                                <w:r>
                                  <w:rPr>
                                    <w:noProof/>
                                  </w:rPr>
                                  <w:t>15</w:t>
                                </w:r>
                              </w:fldSimple>
                              <w:r>
                                <w:t xml:space="preserve"> </w:t>
                              </w:r>
                              <w:r w:rsidRPr="00B93B85">
                                <w:t xml:space="preserve">SSE elbow plot for </w:t>
                              </w:r>
                              <w:r>
                                <w:t>score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12B66D" id="Group 91" o:spid="_x0000_s1072" style="position:absolute;left:0;text-align:left;margin-left:-3.5pt;margin-top:16.1pt;width:202.8pt;height:148.6pt;z-index:251738112" coordsize="25755,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">
                <v:shape id="Picture 18" o:spid="_x0000_s1073" type="#_x0000_t75" style="position:absolute;width:25755;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">
                  <v:imagedata r:id="rId44" o:title="" cropleft="1513f"/>
                </v:shape>
                <v:shape id="Text Box 89" o:spid="_x0000_s1074" type="#_x0000_t202" style="position:absolute;top:16891;width:2575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14F19FE3" w14:textId="13D9822A" w:rsidR="000C11D1" w:rsidRPr="00FF30E6" w:rsidRDefault="000C11D1" w:rsidP="004568F6">
                        <w:pPr>
                          <w:pStyle w:val="Caption"/>
                          <w:rPr>
                            <w:rFonts w:ascii="Tahoma" w:hAnsi="Tahoma" w:cs="Tahoma"/>
                            <w:noProof/>
                            <w:sz w:val="21"/>
                          </w:rPr>
                        </w:pPr>
                        <w:bookmarkStart w:id="111" w:name="_Toc80821921"/>
                        <w:r>
                          <w:t xml:space="preserve">Figure </w:t>
                        </w:r>
                        <w:fldSimple w:instr=" SEQ Figure \* ARABIC ">
                          <w:r>
                            <w:rPr>
                              <w:noProof/>
                            </w:rPr>
                            <w:t>15</w:t>
                          </w:r>
                        </w:fldSimple>
                        <w:r>
                          <w:t xml:space="preserve"> </w:t>
                        </w:r>
                        <w:r w:rsidRPr="00B93B85">
                          <w:t xml:space="preserve">SSE elbow plot for </w:t>
                        </w:r>
                        <w:r>
                          <w:t>score</w:t>
                        </w:r>
                        <w:bookmarkEnd w:id="111"/>
                      </w:p>
                    </w:txbxContent>
                  </v:textbox>
                </v:shape>
                <w10:wrap type="topAndBottom"/>
              </v:group>
            </w:pict>
          </mc:Fallback>
        </mc:AlternateContent>
      </w:r>
    </w:p>
    <w:p w14:paraId="64A78015" w14:textId="5AA03186" w:rsidR="00A31D3C" w:rsidRDefault="00462F43" w:rsidP="00111A54">
      <w:pPr>
        <w:rPr>
          <w:rFonts w:ascii="Tahoma" w:hAnsi="Tahoma" w:cs="Tahoma"/>
        </w:rPr>
      </w:pPr>
      <w:r w:rsidRPr="00462F43">
        <w:rPr>
          <w:rFonts w:ascii="Tahoma" w:hAnsi="Tahoma" w:cs="Tahoma"/>
        </w:rPr>
        <w:t xml:space="preserve">The major land of the map is </w:t>
      </w:r>
      <w:r w:rsidR="00DD731A">
        <w:rPr>
          <w:rFonts w:ascii="Tahoma" w:hAnsi="Tahoma" w:cs="Tahoma"/>
        </w:rPr>
        <w:t>red</w:t>
      </w:r>
      <w:r w:rsidRPr="00462F43">
        <w:rPr>
          <w:rFonts w:ascii="Tahoma" w:hAnsi="Tahoma" w:cs="Tahoma"/>
        </w:rPr>
        <w:t xml:space="preserve"> (cluster </w:t>
      </w:r>
      <w:r w:rsidR="00DD731A">
        <w:rPr>
          <w:rFonts w:ascii="Tahoma" w:hAnsi="Tahoma" w:cs="Tahoma"/>
        </w:rPr>
        <w:t>2</w:t>
      </w:r>
      <w:r w:rsidRPr="00462F43">
        <w:rPr>
          <w:rFonts w:ascii="Tahoma" w:hAnsi="Tahoma" w:cs="Tahoma"/>
        </w:rPr>
        <w:t xml:space="preserve">), which pervades all around England. Cluster </w:t>
      </w:r>
      <w:r w:rsidR="003C1003">
        <w:rPr>
          <w:rFonts w:ascii="Tahoma" w:hAnsi="Tahoma" w:cs="Tahoma" w:hint="eastAsia"/>
        </w:rPr>
        <w:t>3</w:t>
      </w:r>
      <w:r w:rsidRPr="00462F43">
        <w:rPr>
          <w:rFonts w:ascii="Tahoma" w:hAnsi="Tahoma" w:cs="Tahoma"/>
        </w:rPr>
        <w:t xml:space="preserve"> (</w:t>
      </w:r>
      <w:r w:rsidR="003C1003">
        <w:rPr>
          <w:rFonts w:ascii="Tahoma" w:hAnsi="Tahoma" w:cs="Tahoma" w:hint="eastAsia"/>
        </w:rPr>
        <w:t>blue</w:t>
      </w:r>
      <w:r w:rsidRPr="00462F43">
        <w:rPr>
          <w:rFonts w:ascii="Tahoma" w:hAnsi="Tahoma" w:cs="Tahoma"/>
        </w:rPr>
        <w:t xml:space="preserve"> area) </w:t>
      </w:r>
      <w:r w:rsidR="0045641A">
        <w:rPr>
          <w:rFonts w:ascii="Tahoma" w:hAnsi="Tahoma" w:cs="Tahoma"/>
        </w:rPr>
        <w:t xml:space="preserve">and cluster </w:t>
      </w:r>
      <w:r w:rsidR="003C1003">
        <w:rPr>
          <w:rFonts w:ascii="Tahoma" w:hAnsi="Tahoma" w:cs="Tahoma" w:hint="eastAsia"/>
        </w:rPr>
        <w:t>1</w:t>
      </w:r>
      <w:r w:rsidR="0045641A">
        <w:rPr>
          <w:rFonts w:ascii="Tahoma" w:hAnsi="Tahoma" w:cs="Tahoma"/>
        </w:rPr>
        <w:t xml:space="preserve"> (</w:t>
      </w:r>
      <w:r w:rsidR="003C1003">
        <w:rPr>
          <w:rFonts w:ascii="Tahoma" w:hAnsi="Tahoma" w:cs="Tahoma" w:hint="eastAsia"/>
        </w:rPr>
        <w:t>purple</w:t>
      </w:r>
      <w:r w:rsidR="0045641A">
        <w:rPr>
          <w:rFonts w:ascii="Tahoma" w:hAnsi="Tahoma" w:cs="Tahoma"/>
        </w:rPr>
        <w:t>) are</w:t>
      </w:r>
      <w:r w:rsidRPr="00462F43">
        <w:rPr>
          <w:rFonts w:ascii="Tahoma" w:hAnsi="Tahoma" w:cs="Tahoma"/>
        </w:rPr>
        <w:t xml:space="preserve"> the second</w:t>
      </w:r>
      <w:r w:rsidR="0045641A">
        <w:rPr>
          <w:rFonts w:ascii="Tahoma" w:hAnsi="Tahoma" w:cs="Tahoma"/>
        </w:rPr>
        <w:t xml:space="preserve"> and the third</w:t>
      </w:r>
      <w:r w:rsidRPr="00462F43">
        <w:rPr>
          <w:rFonts w:ascii="Tahoma" w:hAnsi="Tahoma" w:cs="Tahoma"/>
        </w:rPr>
        <w:t xml:space="preserve"> </w:t>
      </w:r>
      <w:r w:rsidR="0045641A">
        <w:rPr>
          <w:rFonts w:ascii="Tahoma" w:hAnsi="Tahoma" w:cs="Tahoma"/>
        </w:rPr>
        <w:t>largest</w:t>
      </w:r>
      <w:r w:rsidRPr="00462F43">
        <w:rPr>
          <w:rFonts w:ascii="Tahoma" w:hAnsi="Tahoma" w:cs="Tahoma"/>
        </w:rPr>
        <w:t xml:space="preserve"> cluster</w:t>
      </w:r>
      <w:r w:rsidR="0045641A">
        <w:rPr>
          <w:rFonts w:ascii="Tahoma" w:hAnsi="Tahoma" w:cs="Tahoma"/>
        </w:rPr>
        <w:t xml:space="preserve"> in </w:t>
      </w:r>
      <w:r w:rsidR="0045641A" w:rsidRPr="0045641A">
        <w:rPr>
          <w:rFonts w:ascii="Tahoma" w:hAnsi="Tahoma" w:cs="Tahoma"/>
        </w:rPr>
        <w:t>acreage</w:t>
      </w:r>
      <w:r w:rsidRPr="00462F43">
        <w:rPr>
          <w:rFonts w:ascii="Tahoma" w:hAnsi="Tahoma" w:cs="Tahoma"/>
        </w:rPr>
        <w:t xml:space="preserve"> </w:t>
      </w:r>
      <w:r w:rsidR="0045641A">
        <w:rPr>
          <w:rFonts w:ascii="Tahoma" w:hAnsi="Tahoma" w:cs="Tahoma"/>
        </w:rPr>
        <w:t>o</w:t>
      </w:r>
      <w:r w:rsidRPr="00462F43">
        <w:rPr>
          <w:rFonts w:ascii="Tahoma" w:hAnsi="Tahoma" w:cs="Tahoma"/>
        </w:rPr>
        <w:t>n this map</w:t>
      </w:r>
      <w:r w:rsidR="003C1003">
        <w:rPr>
          <w:rFonts w:ascii="Tahoma" w:hAnsi="Tahoma" w:cs="Tahoma"/>
        </w:rPr>
        <w:t>, and</w:t>
      </w:r>
      <w:r w:rsidRPr="00462F43">
        <w:rPr>
          <w:rFonts w:ascii="Tahoma" w:hAnsi="Tahoma" w:cs="Tahoma"/>
        </w:rPr>
        <w:t xml:space="preserve"> </w:t>
      </w:r>
      <w:r w:rsidR="003C1003">
        <w:rPr>
          <w:rFonts w:ascii="Tahoma" w:hAnsi="Tahoma" w:cs="Tahoma"/>
        </w:rPr>
        <w:t xml:space="preserve">areas in </w:t>
      </w:r>
      <w:r w:rsidR="003C1003">
        <w:rPr>
          <w:rFonts w:ascii="Tahoma" w:hAnsi="Tahoma" w:cs="Tahoma" w:hint="eastAsia"/>
        </w:rPr>
        <w:t>yellow</w:t>
      </w:r>
      <w:r w:rsidR="003C1003">
        <w:rPr>
          <w:rFonts w:ascii="Tahoma" w:hAnsi="Tahoma" w:cs="Tahoma"/>
        </w:rPr>
        <w:t xml:space="preserve"> </w:t>
      </w:r>
      <w:r w:rsidR="003C1003" w:rsidRPr="00462F43">
        <w:rPr>
          <w:rFonts w:ascii="Tahoma" w:hAnsi="Tahoma" w:cs="Tahoma"/>
        </w:rPr>
        <w:t>which represents</w:t>
      </w:r>
      <w:r w:rsidR="003C1003">
        <w:rPr>
          <w:rFonts w:ascii="Tahoma" w:hAnsi="Tahoma" w:cs="Tahoma"/>
        </w:rPr>
        <w:t xml:space="preserve"> cluster </w:t>
      </w:r>
      <w:r w:rsidR="003C1003">
        <w:rPr>
          <w:rFonts w:ascii="Tahoma" w:hAnsi="Tahoma" w:cs="Tahoma" w:hint="eastAsia"/>
        </w:rPr>
        <w:t>0</w:t>
      </w:r>
      <w:r w:rsidR="003C1003">
        <w:rPr>
          <w:rFonts w:ascii="Tahoma" w:hAnsi="Tahoma" w:cs="Tahoma"/>
        </w:rPr>
        <w:t xml:space="preserve"> </w:t>
      </w:r>
      <w:r w:rsidR="00B1209D">
        <w:rPr>
          <w:rFonts w:ascii="Tahoma" w:hAnsi="Tahoma" w:cs="Tahoma"/>
        </w:rPr>
        <w:t>are</w:t>
      </w:r>
      <w:r w:rsidR="003C1003">
        <w:rPr>
          <w:rFonts w:ascii="Tahoma" w:hAnsi="Tahoma" w:cs="Tahoma"/>
        </w:rPr>
        <w:t xml:space="preserve"> the smallest. </w:t>
      </w:r>
      <w:commentRangeStart w:id="112"/>
      <w:r w:rsidR="005B673C">
        <w:rPr>
          <w:rFonts w:ascii="Tahoma" w:hAnsi="Tahoma" w:cs="Tahoma"/>
        </w:rPr>
        <w:t>T</w:t>
      </w:r>
      <w:r w:rsidR="005B673C">
        <w:rPr>
          <w:rFonts w:ascii="Tahoma" w:hAnsi="Tahoma" w:cs="Tahoma" w:hint="eastAsia"/>
        </w:rPr>
        <w:t>h</w:t>
      </w:r>
      <w:r w:rsidR="005B673C">
        <w:rPr>
          <w:rFonts w:ascii="Tahoma" w:hAnsi="Tahoma" w:cs="Tahoma"/>
        </w:rPr>
        <w:t>e distribution of these</w:t>
      </w:r>
      <w:r w:rsidR="003C1003">
        <w:rPr>
          <w:rFonts w:ascii="Tahoma" w:hAnsi="Tahoma" w:cs="Tahoma"/>
        </w:rPr>
        <w:t xml:space="preserve"> four</w:t>
      </w:r>
      <w:r w:rsidR="005B673C">
        <w:rPr>
          <w:rFonts w:ascii="Tahoma" w:hAnsi="Tahoma" w:cs="Tahoma"/>
        </w:rPr>
        <w:t xml:space="preserve"> clusters</w:t>
      </w:r>
      <w:r w:rsidR="008745AF">
        <w:rPr>
          <w:rFonts w:ascii="Tahoma" w:hAnsi="Tahoma" w:cs="Tahoma"/>
        </w:rPr>
        <w:t xml:space="preserve"> in </w:t>
      </w:r>
      <w:r w:rsidR="00B1209D">
        <w:rPr>
          <w:rFonts w:ascii="Tahoma" w:hAnsi="Tahoma" w:cs="Tahoma"/>
        </w:rPr>
        <w:t xml:space="preserve">the </w:t>
      </w:r>
      <w:r w:rsidR="008745AF">
        <w:rPr>
          <w:rFonts w:ascii="Tahoma" w:hAnsi="Tahoma" w:cs="Tahoma"/>
        </w:rPr>
        <w:t>sequence</w:t>
      </w:r>
      <w:r w:rsidR="005B673C">
        <w:rPr>
          <w:rFonts w:ascii="Tahoma" w:hAnsi="Tahoma" w:cs="Tahoma"/>
        </w:rPr>
        <w:t xml:space="preserve"> </w:t>
      </w:r>
      <w:r w:rsidR="00DD5864">
        <w:rPr>
          <w:rFonts w:ascii="Tahoma" w:hAnsi="Tahoma" w:cs="Tahoma"/>
        </w:rPr>
        <w:t>is</w:t>
      </w:r>
      <w:r w:rsidR="005B673C">
        <w:rPr>
          <w:rFonts w:ascii="Tahoma" w:hAnsi="Tahoma" w:cs="Tahoma"/>
        </w:rPr>
        <w:t xml:space="preserve"> likely to correspond to cluster</w:t>
      </w:r>
      <w:r w:rsidR="00B1209D">
        <w:rPr>
          <w:rFonts w:ascii="Tahoma" w:hAnsi="Tahoma" w:cs="Tahoma"/>
        </w:rPr>
        <w:t>s</w:t>
      </w:r>
      <w:r w:rsidR="005B673C">
        <w:rPr>
          <w:rFonts w:ascii="Tahoma" w:hAnsi="Tahoma" w:cs="Tahoma"/>
        </w:rPr>
        <w:t xml:space="preserve"> </w:t>
      </w:r>
      <w:r w:rsidR="008745AF">
        <w:rPr>
          <w:rFonts w:ascii="Tahoma" w:hAnsi="Tahoma" w:cs="Tahoma"/>
        </w:rPr>
        <w:t>1,2,0 and 3</w:t>
      </w:r>
      <w:r w:rsidR="005B673C">
        <w:rPr>
          <w:rFonts w:ascii="Tahoma" w:hAnsi="Tahoma" w:cs="Tahoma"/>
        </w:rPr>
        <w:t xml:space="preserve"> </w:t>
      </w:r>
      <w:r w:rsidR="00DD5864">
        <w:rPr>
          <w:rFonts w:ascii="Tahoma" w:hAnsi="Tahoma" w:cs="Tahoma"/>
        </w:rPr>
        <w:t>o</w:t>
      </w:r>
      <w:r w:rsidR="005B673C">
        <w:rPr>
          <w:rFonts w:ascii="Tahoma" w:hAnsi="Tahoma" w:cs="Tahoma"/>
        </w:rPr>
        <w:t xml:space="preserve">n </w:t>
      </w:r>
      <w:r w:rsidR="00B1209D">
        <w:rPr>
          <w:rFonts w:ascii="Tahoma" w:hAnsi="Tahoma" w:cs="Tahoma"/>
        </w:rPr>
        <w:t xml:space="preserve">the </w:t>
      </w:r>
      <w:r w:rsidR="005B673C">
        <w:rPr>
          <w:rFonts w:ascii="Tahoma" w:hAnsi="Tahoma" w:cs="Tahoma"/>
        </w:rPr>
        <w:t>above map</w:t>
      </w:r>
      <w:r w:rsidR="00425A5F">
        <w:rPr>
          <w:rFonts w:ascii="Tahoma" w:hAnsi="Tahoma" w:cs="Tahoma" w:hint="eastAsia"/>
        </w:rPr>
        <w:t>.</w:t>
      </w:r>
      <w:r w:rsidR="00425A5F">
        <w:rPr>
          <w:rFonts w:ascii="Tahoma" w:hAnsi="Tahoma" w:cs="Tahoma"/>
        </w:rPr>
        <w:t xml:space="preserve"> </w:t>
      </w:r>
      <w:commentRangeEnd w:id="112"/>
      <w:r w:rsidR="00851A9D">
        <w:rPr>
          <w:rStyle w:val="CommentReference"/>
        </w:rPr>
        <w:commentReference w:id="112"/>
      </w:r>
      <w:r w:rsidR="00425A5F" w:rsidRPr="00462F43">
        <w:rPr>
          <w:rFonts w:ascii="Tahoma" w:hAnsi="Tahoma" w:cs="Tahoma"/>
        </w:rPr>
        <w:t xml:space="preserve">Take a look at London alone. The proportional relationship of the four clusters is similar to the whole </w:t>
      </w:r>
      <w:r w:rsidR="00B1209D">
        <w:rPr>
          <w:rFonts w:ascii="Tahoma" w:hAnsi="Tahoma" w:cs="Tahoma"/>
        </w:rPr>
        <w:t xml:space="preserve">of </w:t>
      </w:r>
      <w:r w:rsidR="00425A5F" w:rsidRPr="00462F43">
        <w:rPr>
          <w:rFonts w:ascii="Tahoma" w:hAnsi="Tahoma" w:cs="Tahoma"/>
        </w:rPr>
        <w:t xml:space="preserve">England. </w:t>
      </w:r>
      <w:r w:rsidR="00E25142">
        <w:rPr>
          <w:rFonts w:ascii="Tahoma" w:hAnsi="Tahoma" w:cs="Tahoma"/>
        </w:rPr>
        <w:t>C</w:t>
      </w:r>
      <w:r w:rsidR="00425A5F" w:rsidRPr="00462F43">
        <w:rPr>
          <w:rFonts w:ascii="Tahoma" w:hAnsi="Tahoma" w:cs="Tahoma"/>
        </w:rPr>
        <w:t xml:space="preserve">luster </w:t>
      </w:r>
      <w:r w:rsidR="008745AF">
        <w:rPr>
          <w:rFonts w:ascii="Tahoma" w:hAnsi="Tahoma" w:cs="Tahoma"/>
        </w:rPr>
        <w:t>1</w:t>
      </w:r>
      <w:r w:rsidR="00425A5F" w:rsidRPr="00462F43">
        <w:rPr>
          <w:rFonts w:ascii="Tahoma" w:hAnsi="Tahoma" w:cs="Tahoma"/>
        </w:rPr>
        <w:t xml:space="preserve"> and </w:t>
      </w:r>
      <w:r w:rsidR="008745AF">
        <w:rPr>
          <w:rFonts w:ascii="Tahoma" w:hAnsi="Tahoma" w:cs="Tahoma"/>
        </w:rPr>
        <w:t>3</w:t>
      </w:r>
      <w:r w:rsidR="00425A5F" w:rsidRPr="00462F43">
        <w:rPr>
          <w:rFonts w:ascii="Tahoma" w:hAnsi="Tahoma" w:cs="Tahoma"/>
        </w:rPr>
        <w:t xml:space="preserve"> gather around the boundary of Lond</w:t>
      </w:r>
      <w:r w:rsidR="00E25142">
        <w:rPr>
          <w:rFonts w:ascii="Tahoma" w:hAnsi="Tahoma" w:cs="Tahoma"/>
        </w:rPr>
        <w:t>on. O</w:t>
      </w:r>
      <w:r w:rsidR="00E25142">
        <w:rPr>
          <w:rFonts w:ascii="Tahoma" w:hAnsi="Tahoma" w:cs="Tahoma" w:hint="eastAsia"/>
        </w:rPr>
        <w:t>ther</w:t>
      </w:r>
      <w:r w:rsidR="00E25142">
        <w:rPr>
          <w:rFonts w:ascii="Tahoma" w:hAnsi="Tahoma" w:cs="Tahoma"/>
        </w:rPr>
        <w:t xml:space="preserve"> </w:t>
      </w:r>
      <w:r w:rsidR="00E25142">
        <w:rPr>
          <w:rFonts w:ascii="Tahoma" w:hAnsi="Tahoma" w:cs="Tahoma" w:hint="eastAsia"/>
        </w:rPr>
        <w:t>areas</w:t>
      </w:r>
      <w:r w:rsidR="00E25142">
        <w:rPr>
          <w:rFonts w:ascii="Tahoma" w:hAnsi="Tahoma" w:cs="Tahoma"/>
        </w:rPr>
        <w:t xml:space="preserve"> are almost all belong to </w:t>
      </w:r>
      <w:r w:rsidR="00E25142" w:rsidRPr="00462F43">
        <w:rPr>
          <w:rFonts w:ascii="Tahoma" w:hAnsi="Tahoma" w:cs="Tahoma"/>
        </w:rPr>
        <w:t xml:space="preserve">Cluster </w:t>
      </w:r>
      <w:r w:rsidR="008745AF">
        <w:rPr>
          <w:rFonts w:ascii="Tahoma" w:hAnsi="Tahoma" w:cs="Tahoma"/>
        </w:rPr>
        <w:t>2</w:t>
      </w:r>
      <w:r w:rsidR="00E25142">
        <w:rPr>
          <w:rFonts w:ascii="Tahoma" w:hAnsi="Tahoma" w:cs="Tahoma"/>
        </w:rPr>
        <w:t>, as areas for c</w:t>
      </w:r>
      <w:r w:rsidR="00425A5F" w:rsidRPr="00462F43">
        <w:rPr>
          <w:rFonts w:ascii="Tahoma" w:hAnsi="Tahoma" w:cs="Tahoma"/>
        </w:rPr>
        <w:t xml:space="preserve">luster </w:t>
      </w:r>
      <w:r w:rsidR="008745AF">
        <w:rPr>
          <w:rFonts w:ascii="Tahoma" w:hAnsi="Tahoma" w:cs="Tahoma"/>
        </w:rPr>
        <w:t>0</w:t>
      </w:r>
      <w:r w:rsidR="00425A5F" w:rsidRPr="00462F43">
        <w:rPr>
          <w:rFonts w:ascii="Tahoma" w:hAnsi="Tahoma" w:cs="Tahoma"/>
        </w:rPr>
        <w:t xml:space="preserve"> a</w:t>
      </w:r>
      <w:r w:rsidR="00E25142">
        <w:rPr>
          <w:rFonts w:ascii="Tahoma" w:hAnsi="Tahoma" w:cs="Tahoma"/>
        </w:rPr>
        <w:t xml:space="preserve">re rare and </w:t>
      </w:r>
      <w:r w:rsidR="00E25142" w:rsidRPr="00462F43">
        <w:rPr>
          <w:rFonts w:ascii="Tahoma" w:hAnsi="Tahoma" w:cs="Tahoma"/>
        </w:rPr>
        <w:t>scatter</w:t>
      </w:r>
      <w:r w:rsidR="00E25142">
        <w:rPr>
          <w:rFonts w:ascii="Tahoma" w:hAnsi="Tahoma" w:cs="Tahoma"/>
        </w:rPr>
        <w:t xml:space="preserve"> randomly in London</w:t>
      </w:r>
      <w:r w:rsidR="00425A5F" w:rsidRPr="00462F43">
        <w:rPr>
          <w:rFonts w:ascii="Tahoma" w:hAnsi="Tahoma" w:cs="Tahoma"/>
        </w:rPr>
        <w:t>.</w:t>
      </w:r>
      <w:r w:rsidRPr="00462F43">
        <w:rPr>
          <w:rFonts w:ascii="Tahoma" w:hAnsi="Tahoma" w:cs="Tahoma"/>
        </w:rPr>
        <w:t xml:space="preserve"> </w:t>
      </w:r>
    </w:p>
    <w:p w14:paraId="79AEABB3" w14:textId="199D700D" w:rsidR="003C1003" w:rsidRDefault="00E16905" w:rsidP="00111A54">
      <w:pPr>
        <w:rPr>
          <w:rFonts w:ascii="Tahoma" w:hAnsi="Tahoma" w:cs="Tahoma"/>
        </w:rPr>
      </w:pPr>
      <w:r>
        <w:rPr>
          <w:rFonts w:ascii="Tahoma" w:hAnsi="Tahoma" w:cs="Tahoma"/>
          <w:noProof/>
        </w:rPr>
        <w:lastRenderedPageBreak/>
        <mc:AlternateContent>
          <mc:Choice Requires="wpg">
            <w:drawing>
              <wp:anchor distT="0" distB="0" distL="114300" distR="114300" simplePos="0" relativeHeight="251681792" behindDoc="0" locked="0" layoutInCell="1" allowOverlap="1" wp14:anchorId="47E071FF" wp14:editId="5674E8B3">
                <wp:simplePos x="0" y="0"/>
                <wp:positionH relativeFrom="column">
                  <wp:posOffset>0</wp:posOffset>
                </wp:positionH>
                <wp:positionV relativeFrom="paragraph">
                  <wp:posOffset>259080</wp:posOffset>
                </wp:positionV>
                <wp:extent cx="5271770" cy="4846320"/>
                <wp:effectExtent l="0" t="0" r="5080" b="0"/>
                <wp:wrapTopAndBottom/>
                <wp:docPr id="63" name="Group 63"/>
                <wp:cNvGraphicFramePr/>
                <a:graphic xmlns:a="http://schemas.openxmlformats.org/drawingml/2006/main">
                  <a:graphicData uri="http://schemas.microsoft.com/office/word/2010/wordprocessingGroup">
                    <wpg:wgp>
                      <wpg:cNvGrpSpPr/>
                      <wpg:grpSpPr>
                        <a:xfrm>
                          <a:off x="0" y="0"/>
                          <a:ext cx="5271770" cy="4846320"/>
                          <a:chOff x="0" y="0"/>
                          <a:chExt cx="5271770" cy="4846320"/>
                        </a:xfrm>
                      </wpg:grpSpPr>
                      <wpg:grpSp>
                        <wpg:cNvPr id="11" name="Group 11"/>
                        <wpg:cNvGrpSpPr/>
                        <wpg:grpSpPr>
                          <a:xfrm>
                            <a:off x="0" y="0"/>
                            <a:ext cx="5271770" cy="4791075"/>
                            <a:chOff x="567557" y="1"/>
                            <a:chExt cx="4449960" cy="3861729"/>
                          </a:xfrm>
                        </wpg:grpSpPr>
                        <pic:pic xmlns:pic="http://schemas.openxmlformats.org/drawingml/2006/picture">
                          <pic:nvPicPr>
                            <pic:cNvPr id="8" name="Picture 8"/>
                            <pic:cNvPicPr preferRelativeResize="0">
                              <a:picLocks noChangeAspect="1"/>
                            </pic:cNvPicPr>
                          </pic:nvPicPr>
                          <pic:blipFill rotWithShape="1">
                            <a:blip r:embed="rId45">
                              <a:extLst>
                                <a:ext uri="{28A0092B-C50C-407E-A947-70E740481C1C}">
                                  <a14:useLocalDpi xmlns:a14="http://schemas.microsoft.com/office/drawing/2010/main" val="0"/>
                                </a:ext>
                              </a:extLst>
                            </a:blip>
                            <a:srcRect l="10762" t="22589" r="27140" b="20484"/>
                            <a:stretch/>
                          </pic:blipFill>
                          <pic:spPr bwMode="auto">
                            <a:xfrm>
                              <a:off x="567557" y="1"/>
                              <a:ext cx="3276378" cy="386172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4212972" y="50489"/>
                              <a:ext cx="804545" cy="3542030"/>
                            </a:xfrm>
                            <a:prstGeom prst="rect">
                              <a:avLst/>
                            </a:prstGeom>
                            <a:noFill/>
                          </pic:spPr>
                        </pic:pic>
                      </wpg:grpSp>
                      <wps:wsp>
                        <wps:cNvPr id="62" name="Text Box 62"/>
                        <wps:cNvSpPr txBox="1"/>
                        <wps:spPr>
                          <a:xfrm>
                            <a:off x="0" y="4648200"/>
                            <a:ext cx="5271770" cy="198120"/>
                          </a:xfrm>
                          <a:prstGeom prst="rect">
                            <a:avLst/>
                          </a:prstGeom>
                          <a:solidFill>
                            <a:prstClr val="white"/>
                          </a:solidFill>
                          <a:ln>
                            <a:noFill/>
                          </a:ln>
                        </wps:spPr>
                        <wps:txbx>
                          <w:txbxContent>
                            <w:p w14:paraId="76464FBC" w14:textId="61D1A28E" w:rsidR="000C11D1" w:rsidRPr="00E006B3" w:rsidRDefault="000C11D1" w:rsidP="00E16905">
                              <w:pPr>
                                <w:pStyle w:val="Caption"/>
                                <w:rPr>
                                  <w:noProof/>
                                  <w:sz w:val="21"/>
                                </w:rPr>
                              </w:pPr>
                              <w:bookmarkStart w:id="113" w:name="_Toc80737432"/>
                              <w:r>
                                <w:t xml:space="preserve">Map </w:t>
                              </w:r>
                              <w:fldSimple w:instr=" SEQ Map \* ARABIC ">
                                <w:r>
                                  <w:rPr>
                                    <w:noProof/>
                                  </w:rPr>
                                  <w:t>2</w:t>
                                </w:r>
                              </w:fldSimple>
                              <w:r>
                                <w:t xml:space="preserve"> </w:t>
                              </w:r>
                              <w:r w:rsidRPr="006F6043">
                                <w:t xml:space="preserve">Distribution of clusters from </w:t>
                              </w:r>
                              <w:r>
                                <w:t>Score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E071FF" id="Group 63" o:spid="_x0000_s1075" style="position:absolute;left:0;text-align:left;margin-left:0;margin-top:20.4pt;width:415.1pt;height:381.6pt;z-index:251681792" coordsize="52717,48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">
                <v:group id="Group 11" o:spid="_x0000_s1076" style="position:absolute;width:52717;height:47910" coordorigin="5675" coordsize="44499,3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8" o:spid="_x0000_s1077" type="#_x0000_t75" style="position:absolute;left:5675;width:32764;height:38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">
                    <v:imagedata r:id="rId47" o:title="" croptop="14804f" cropbottom="13424f" cropleft="7053f" cropright="17786f"/>
                  </v:shape>
                  <v:shape id="Picture 10" o:spid="_x0000_s1078" type="#_x0000_t75" style="position:absolute;left:42129;top:504;width:8046;height:3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">
                    <v:imagedata r:id="rId48" o:title=""/>
                  </v:shape>
                </v:group>
                <v:shape id="Text Box 62" o:spid="_x0000_s1079" type="#_x0000_t202" style="position:absolute;top:46482;width:5271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6464FBC" w14:textId="61D1A28E" w:rsidR="000C11D1" w:rsidRPr="00E006B3" w:rsidRDefault="000C11D1" w:rsidP="00E16905">
                        <w:pPr>
                          <w:pStyle w:val="Caption"/>
                          <w:rPr>
                            <w:noProof/>
                            <w:sz w:val="21"/>
                          </w:rPr>
                        </w:pPr>
                        <w:bookmarkStart w:id="114" w:name="_Toc80737432"/>
                        <w:r>
                          <w:t xml:space="preserve">Map </w:t>
                        </w:r>
                        <w:fldSimple w:instr=" SEQ Map \* ARABIC ">
                          <w:r>
                            <w:rPr>
                              <w:noProof/>
                            </w:rPr>
                            <w:t>2</w:t>
                          </w:r>
                        </w:fldSimple>
                        <w:r>
                          <w:t xml:space="preserve"> </w:t>
                        </w:r>
                        <w:r w:rsidRPr="006F6043">
                          <w:t xml:space="preserve">Distribution of clusters from </w:t>
                        </w:r>
                        <w:r>
                          <w:t>Score</w:t>
                        </w:r>
                        <w:bookmarkEnd w:id="114"/>
                      </w:p>
                    </w:txbxContent>
                  </v:textbox>
                </v:shape>
                <w10:wrap type="topAndBottom"/>
              </v:group>
            </w:pict>
          </mc:Fallback>
        </mc:AlternateContent>
      </w:r>
    </w:p>
    <w:p w14:paraId="3AC76C2A" w14:textId="3F1783DA" w:rsidR="00A31D3C" w:rsidRDefault="00A31D3C" w:rsidP="00111A54">
      <w:pPr>
        <w:rPr>
          <w:rFonts w:ascii="Tahoma" w:hAnsi="Tahoma" w:cs="Tahoma"/>
        </w:rPr>
      </w:pPr>
    </w:p>
    <w:p w14:paraId="042A0A6E" w14:textId="77777777" w:rsidR="00B03EEC" w:rsidRDefault="00B03EEC" w:rsidP="00111A54">
      <w:pPr>
        <w:rPr>
          <w:rFonts w:ascii="Tahoma" w:hAnsi="Tahoma" w:cs="Tahoma"/>
        </w:rPr>
      </w:pPr>
    </w:p>
    <w:p w14:paraId="3EE9A136" w14:textId="25C0B60E" w:rsidR="00A31D3C" w:rsidRDefault="00141291" w:rsidP="00111A54">
      <w:pPr>
        <w:rPr>
          <w:rFonts w:ascii="Tahoma" w:hAnsi="Tahoma" w:cs="Tahoma"/>
        </w:rPr>
      </w:pPr>
      <w:r>
        <w:rPr>
          <w:rFonts w:ascii="Tahoma" w:hAnsi="Tahoma" w:cs="Tahoma"/>
        </w:rPr>
        <w:t xml:space="preserve">The cluster centers of scores are transformed to follow a standard distribution. Thus, it’s not necessary to </w:t>
      </w:r>
      <w:r w:rsidR="0006635D" w:rsidRPr="00D857B2">
        <w:rPr>
          <w:rFonts w:ascii="Tahoma" w:hAnsi="Tahoma" w:cs="Tahoma"/>
        </w:rPr>
        <w:t>list</w:t>
      </w:r>
      <w:r>
        <w:rPr>
          <w:rFonts w:ascii="Tahoma" w:hAnsi="Tahoma" w:cs="Tahoma"/>
        </w:rPr>
        <w:t xml:space="preserve"> their number</w:t>
      </w:r>
      <w:r w:rsidR="0006635D" w:rsidRPr="00D857B2">
        <w:rPr>
          <w:rFonts w:ascii="Tahoma" w:hAnsi="Tahoma" w:cs="Tahoma"/>
        </w:rPr>
        <w:t xml:space="preserve"> in</w:t>
      </w:r>
      <w:r>
        <w:rPr>
          <w:rFonts w:ascii="Tahoma" w:hAnsi="Tahoma" w:cs="Tahoma"/>
        </w:rPr>
        <w:t xml:space="preserve"> a</w:t>
      </w:r>
      <w:r w:rsidR="0006635D" w:rsidRPr="00D857B2">
        <w:rPr>
          <w:rFonts w:ascii="Tahoma" w:hAnsi="Tahoma" w:cs="Tahoma"/>
        </w:rPr>
        <w:t xml:space="preserve"> table</w:t>
      </w:r>
      <w:r>
        <w:rPr>
          <w:rFonts w:ascii="Tahoma" w:hAnsi="Tahoma" w:cs="Tahoma"/>
        </w:rPr>
        <w:t xml:space="preserve"> and we just use these data to draw the heat plot directly</w:t>
      </w:r>
      <w:r w:rsidR="00F9487E" w:rsidRPr="00D857B2">
        <w:rPr>
          <w:rFonts w:ascii="Tahoma" w:hAnsi="Tahoma" w:cs="Tahoma"/>
        </w:rPr>
        <w:t xml:space="preserve">. In cluster </w:t>
      </w:r>
      <w:r w:rsidR="008745AF" w:rsidRPr="00D857B2">
        <w:rPr>
          <w:rFonts w:ascii="Tahoma" w:hAnsi="Tahoma" w:cs="Tahoma"/>
        </w:rPr>
        <w:t>1</w:t>
      </w:r>
      <w:r w:rsidR="00F9487E" w:rsidRPr="00D857B2">
        <w:rPr>
          <w:rFonts w:ascii="Tahoma" w:hAnsi="Tahoma" w:cs="Tahoma"/>
        </w:rPr>
        <w:t xml:space="preserve">, six domains’ centers are positive, the only negative one is House Domain. </w:t>
      </w:r>
      <w:r w:rsidR="0006635D" w:rsidRPr="00D857B2">
        <w:rPr>
          <w:rFonts w:ascii="Tahoma" w:hAnsi="Tahoma" w:cs="Tahoma"/>
        </w:rPr>
        <w:t xml:space="preserve">It’s the same for cluster </w:t>
      </w:r>
      <w:r w:rsidR="008745AF" w:rsidRPr="00D857B2">
        <w:rPr>
          <w:rFonts w:ascii="Tahoma" w:hAnsi="Tahoma" w:cs="Tahoma"/>
        </w:rPr>
        <w:t>0</w:t>
      </w:r>
      <w:r w:rsidR="0006635D" w:rsidRPr="00D857B2">
        <w:rPr>
          <w:rFonts w:ascii="Tahoma" w:hAnsi="Tahoma" w:cs="Tahoma"/>
        </w:rPr>
        <w:t xml:space="preserve"> </w:t>
      </w:r>
      <w:r w:rsidR="00046BA1" w:rsidRPr="00D857B2">
        <w:rPr>
          <w:rFonts w:ascii="Tahoma" w:hAnsi="Tahoma" w:cs="Tahoma"/>
        </w:rPr>
        <w:t>but</w:t>
      </w:r>
      <w:r w:rsidR="0006635D" w:rsidRPr="00D857B2">
        <w:rPr>
          <w:rFonts w:ascii="Tahoma" w:hAnsi="Tahoma" w:cs="Tahoma"/>
        </w:rPr>
        <w:t xml:space="preserve"> </w:t>
      </w:r>
      <w:r w:rsidR="00046BA1" w:rsidRPr="00D857B2">
        <w:rPr>
          <w:rFonts w:ascii="Tahoma" w:hAnsi="Tahoma" w:cs="Tahoma"/>
        </w:rPr>
        <w:t>all the scores are higher (for domain scores in the first five columns, they are even the highest among 4 clusters)</w:t>
      </w:r>
      <w:r>
        <w:rPr>
          <w:rFonts w:ascii="Tahoma" w:hAnsi="Tahoma" w:cs="Tahoma"/>
        </w:rPr>
        <w:t>. Moreover, the color of incom</w:t>
      </w:r>
      <w:r w:rsidR="007E1F68">
        <w:rPr>
          <w:rFonts w:ascii="Tahoma" w:hAnsi="Tahoma" w:cs="Tahoma"/>
        </w:rPr>
        <w:t>e, employment</w:t>
      </w:r>
      <w:r w:rsidR="00B1209D">
        <w:rPr>
          <w:rFonts w:ascii="Tahoma" w:hAnsi="Tahoma" w:cs="Tahoma"/>
        </w:rPr>
        <w:t>,</w:t>
      </w:r>
      <w:r w:rsidR="007E1F68">
        <w:rPr>
          <w:rFonts w:ascii="Tahoma" w:hAnsi="Tahoma" w:cs="Tahoma"/>
        </w:rPr>
        <w:t xml:space="preserve"> and </w:t>
      </w:r>
      <w:proofErr w:type="spellStart"/>
      <w:r w:rsidR="007E1F68">
        <w:rPr>
          <w:rFonts w:ascii="Tahoma" w:hAnsi="Tahoma" w:cs="Tahoma"/>
        </w:rPr>
        <w:t>edu</w:t>
      </w:r>
      <w:proofErr w:type="spellEnd"/>
      <w:r w:rsidR="007E1F68">
        <w:rPr>
          <w:rFonts w:ascii="Tahoma" w:hAnsi="Tahoma" w:cs="Tahoma"/>
        </w:rPr>
        <w:t xml:space="preserve"> are all dark red</w:t>
      </w:r>
      <w:r w:rsidR="00504837">
        <w:rPr>
          <w:rFonts w:ascii="Tahoma" w:hAnsi="Tahoma" w:cs="Tahoma"/>
        </w:rPr>
        <w:t xml:space="preserve"> while in its corresponding cluster for SHAP, only the first two are of </w:t>
      </w:r>
      <w:r w:rsidR="00B1209D">
        <w:rPr>
          <w:rFonts w:ascii="Tahoma" w:hAnsi="Tahoma" w:cs="Tahoma"/>
        </w:rPr>
        <w:t>a</w:t>
      </w:r>
      <w:r w:rsidR="00504837">
        <w:rPr>
          <w:rFonts w:ascii="Tahoma" w:hAnsi="Tahoma" w:cs="Tahoma"/>
        </w:rPr>
        <w:t xml:space="preserve"> similar color</w:t>
      </w:r>
      <w:r w:rsidR="00046BA1" w:rsidRPr="00D857B2">
        <w:rPr>
          <w:rFonts w:ascii="Tahoma" w:hAnsi="Tahoma" w:cs="Tahoma"/>
        </w:rPr>
        <w:t>.</w:t>
      </w:r>
      <w:r w:rsidR="00504837">
        <w:rPr>
          <w:rFonts w:ascii="Tahoma" w:hAnsi="Tahoma" w:cs="Tahoma"/>
        </w:rPr>
        <w:t xml:space="preserve"> It’s because the weight for income and employment is higher than </w:t>
      </w:r>
      <w:proofErr w:type="spellStart"/>
      <w:r w:rsidR="00504837">
        <w:rPr>
          <w:rFonts w:ascii="Tahoma" w:hAnsi="Tahoma" w:cs="Tahoma"/>
        </w:rPr>
        <w:t>edu</w:t>
      </w:r>
      <w:proofErr w:type="spellEnd"/>
      <w:r w:rsidR="00504837">
        <w:rPr>
          <w:rFonts w:ascii="Tahoma" w:hAnsi="Tahoma" w:cs="Tahoma"/>
        </w:rPr>
        <w:t>.</w:t>
      </w:r>
      <w:r w:rsidR="00F9487E" w:rsidRPr="00D857B2">
        <w:rPr>
          <w:rFonts w:ascii="Tahoma" w:hAnsi="Tahoma" w:cs="Tahoma"/>
        </w:rPr>
        <w:t xml:space="preserve"> </w:t>
      </w:r>
      <w:r w:rsidR="00504837">
        <w:rPr>
          <w:rFonts w:ascii="Tahoma" w:hAnsi="Tahoma" w:cs="Tahoma"/>
        </w:rPr>
        <w:t>In</w:t>
      </w:r>
      <w:r w:rsidR="00F9487E" w:rsidRPr="00D857B2">
        <w:rPr>
          <w:rFonts w:ascii="Tahoma" w:hAnsi="Tahoma" w:cs="Tahoma"/>
        </w:rPr>
        <w:t xml:space="preserve"> contra</w:t>
      </w:r>
      <w:r w:rsidR="00B1209D">
        <w:rPr>
          <w:rFonts w:ascii="Tahoma" w:hAnsi="Tahoma" w:cs="Tahoma"/>
        </w:rPr>
        <w:t>st</w:t>
      </w:r>
      <w:r w:rsidR="00504837">
        <w:rPr>
          <w:rFonts w:ascii="Tahoma" w:hAnsi="Tahoma" w:cs="Tahoma"/>
        </w:rPr>
        <w:t xml:space="preserve"> with cluster 0</w:t>
      </w:r>
      <w:r w:rsidR="00F9487E" w:rsidRPr="00D857B2">
        <w:rPr>
          <w:rFonts w:ascii="Tahoma" w:hAnsi="Tahoma" w:cs="Tahoma"/>
        </w:rPr>
        <w:t xml:space="preserve">, cluster </w:t>
      </w:r>
      <w:r w:rsidR="008745AF" w:rsidRPr="00D857B2">
        <w:rPr>
          <w:rFonts w:ascii="Tahoma" w:hAnsi="Tahoma" w:cs="Tahoma"/>
        </w:rPr>
        <w:t>3</w:t>
      </w:r>
      <w:r w:rsidR="00F9487E" w:rsidRPr="00D857B2">
        <w:rPr>
          <w:rFonts w:ascii="Tahoma" w:hAnsi="Tahoma" w:cs="Tahoma"/>
        </w:rPr>
        <w:t xml:space="preserve"> has the smallest values for all the domains except the House Domain</w:t>
      </w:r>
      <w:r w:rsidR="00C46BEB" w:rsidRPr="00D857B2">
        <w:rPr>
          <w:rFonts w:ascii="Tahoma" w:hAnsi="Tahoma" w:cs="Tahoma"/>
        </w:rPr>
        <w:t xml:space="preserve"> and all of them are negative</w:t>
      </w:r>
      <w:r w:rsidR="00F9487E" w:rsidRPr="00D857B2">
        <w:rPr>
          <w:rFonts w:ascii="Tahoma" w:hAnsi="Tahoma" w:cs="Tahoma"/>
        </w:rPr>
        <w:t xml:space="preserve">. Cluster </w:t>
      </w:r>
      <w:r w:rsidR="008745AF" w:rsidRPr="00D857B2">
        <w:rPr>
          <w:rFonts w:ascii="Tahoma" w:hAnsi="Tahoma" w:cs="Tahoma"/>
        </w:rPr>
        <w:t>2</w:t>
      </w:r>
      <w:r w:rsidR="00F9487E" w:rsidRPr="00D857B2">
        <w:rPr>
          <w:rFonts w:ascii="Tahoma" w:hAnsi="Tahoma" w:cs="Tahoma"/>
        </w:rPr>
        <w:t xml:space="preserve"> has </w:t>
      </w:r>
      <w:r w:rsidR="009A3F3E" w:rsidRPr="00D857B2">
        <w:rPr>
          <w:rFonts w:ascii="Tahoma" w:hAnsi="Tahoma" w:cs="Tahoma"/>
        </w:rPr>
        <w:t xml:space="preserve">the highest value in </w:t>
      </w:r>
      <w:r w:rsidR="00F9487E" w:rsidRPr="00D857B2">
        <w:rPr>
          <w:rFonts w:ascii="Tahoma" w:hAnsi="Tahoma" w:cs="Tahoma"/>
        </w:rPr>
        <w:t xml:space="preserve">House Domain </w:t>
      </w:r>
      <w:r w:rsidR="00F72745" w:rsidRPr="00D857B2">
        <w:rPr>
          <w:rFonts w:ascii="Tahoma" w:hAnsi="Tahoma" w:cs="Tahoma"/>
        </w:rPr>
        <w:t>and other domain</w:t>
      </w:r>
      <w:r w:rsidR="00B1209D">
        <w:rPr>
          <w:rFonts w:ascii="Tahoma" w:hAnsi="Tahoma" w:cs="Tahoma"/>
        </w:rPr>
        <w:t>s</w:t>
      </w:r>
      <w:r w:rsidR="00F72745" w:rsidRPr="00D857B2">
        <w:rPr>
          <w:rFonts w:ascii="Tahoma" w:hAnsi="Tahoma" w:cs="Tahoma"/>
        </w:rPr>
        <w:t xml:space="preserve"> are all to the third</w:t>
      </w:r>
      <w:r w:rsidR="00B1209D">
        <w:rPr>
          <w:rFonts w:ascii="Tahoma" w:hAnsi="Tahoma" w:cs="Tahoma"/>
        </w:rPr>
        <w:t>-</w:t>
      </w:r>
      <w:r w:rsidR="00F72745" w:rsidRPr="00D857B2">
        <w:rPr>
          <w:rFonts w:ascii="Tahoma" w:hAnsi="Tahoma" w:cs="Tahoma"/>
        </w:rPr>
        <w:t>highest deprivation scores</w:t>
      </w:r>
      <w:r w:rsidR="00F9487E" w:rsidRPr="00D857B2">
        <w:rPr>
          <w:rFonts w:ascii="Tahoma" w:hAnsi="Tahoma" w:cs="Tahoma"/>
        </w:rPr>
        <w:t>.</w:t>
      </w:r>
    </w:p>
    <w:p w14:paraId="6D14F679" w14:textId="5840736C" w:rsidR="00B03EEC" w:rsidRDefault="00B03EEC" w:rsidP="00111A54">
      <w:pPr>
        <w:rPr>
          <w:rFonts w:ascii="Tahoma" w:hAnsi="Tahoma" w:cs="Tahoma"/>
        </w:rPr>
      </w:pPr>
    </w:p>
    <w:p w14:paraId="3B98CCA1" w14:textId="6FEF0085" w:rsidR="00B03EEC" w:rsidRDefault="00B03EEC" w:rsidP="00111A54">
      <w:pPr>
        <w:rPr>
          <w:rFonts w:ascii="Tahoma" w:hAnsi="Tahoma" w:cs="Tahoma"/>
        </w:rPr>
      </w:pPr>
    </w:p>
    <w:p w14:paraId="3EF3EBD2" w14:textId="2EAABAB8" w:rsidR="00B03EEC" w:rsidRDefault="00B03EEC" w:rsidP="00111A54">
      <w:pPr>
        <w:rPr>
          <w:rFonts w:ascii="Tahoma" w:hAnsi="Tahoma" w:cs="Tahoma"/>
        </w:rPr>
      </w:pPr>
    </w:p>
    <w:p w14:paraId="66CA001B" w14:textId="6E72EEC9" w:rsidR="00B03EEC" w:rsidRDefault="00B03EEC" w:rsidP="00111A54">
      <w:pPr>
        <w:rPr>
          <w:rFonts w:ascii="Tahoma" w:hAnsi="Tahoma" w:cs="Tahoma"/>
        </w:rPr>
      </w:pPr>
    </w:p>
    <w:p w14:paraId="4A3F9333" w14:textId="03FEE0E0" w:rsidR="00B03EEC" w:rsidRDefault="00B03EEC" w:rsidP="00111A54">
      <w:pPr>
        <w:rPr>
          <w:rFonts w:ascii="Tahoma" w:hAnsi="Tahoma" w:cs="Tahoma"/>
        </w:rPr>
      </w:pPr>
    </w:p>
    <w:p w14:paraId="6405A094" w14:textId="46EE383D" w:rsidR="00B03EEC" w:rsidRDefault="00B03EEC" w:rsidP="00111A54">
      <w:pPr>
        <w:rPr>
          <w:rFonts w:ascii="Tahoma" w:hAnsi="Tahoma" w:cs="Tahoma"/>
        </w:rPr>
      </w:pPr>
    </w:p>
    <w:p w14:paraId="3BF05A45" w14:textId="2043B079" w:rsidR="00B03EEC" w:rsidRDefault="00B03EEC" w:rsidP="00111A54">
      <w:pPr>
        <w:rPr>
          <w:rFonts w:ascii="Tahoma" w:hAnsi="Tahoma" w:cs="Tahoma"/>
        </w:rPr>
      </w:pPr>
      <w:r>
        <w:rPr>
          <w:rFonts w:ascii="Tahoma" w:hAnsi="Tahoma" w:cs="Tahoma"/>
          <w:noProof/>
        </w:rPr>
        <w:lastRenderedPageBreak/>
        <mc:AlternateContent>
          <mc:Choice Requires="wpg">
            <w:drawing>
              <wp:anchor distT="0" distB="0" distL="114300" distR="114300" simplePos="0" relativeHeight="251685888" behindDoc="0" locked="0" layoutInCell="1" allowOverlap="1" wp14:anchorId="78DE0729" wp14:editId="5E100BA5">
                <wp:simplePos x="0" y="0"/>
                <wp:positionH relativeFrom="column">
                  <wp:posOffset>-35560</wp:posOffset>
                </wp:positionH>
                <wp:positionV relativeFrom="paragraph">
                  <wp:posOffset>147320</wp:posOffset>
                </wp:positionV>
                <wp:extent cx="5120640" cy="2235200"/>
                <wp:effectExtent l="0" t="0" r="3810" b="0"/>
                <wp:wrapTopAndBottom/>
                <wp:docPr id="65" name="Group 65"/>
                <wp:cNvGraphicFramePr/>
                <a:graphic xmlns:a="http://schemas.openxmlformats.org/drawingml/2006/main">
                  <a:graphicData uri="http://schemas.microsoft.com/office/word/2010/wordprocessingGroup">
                    <wpg:wgp>
                      <wpg:cNvGrpSpPr/>
                      <wpg:grpSpPr>
                        <a:xfrm>
                          <a:off x="0" y="0"/>
                          <a:ext cx="5120640" cy="2235200"/>
                          <a:chOff x="0" y="0"/>
                          <a:chExt cx="5274310" cy="2682240"/>
                        </a:xfrm>
                      </wpg:grpSpPr>
                      <pic:pic xmlns:pic="http://schemas.openxmlformats.org/drawingml/2006/picture">
                        <pic:nvPicPr>
                          <pic:cNvPr id="6" name="Picture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wps:wsp>
                        <wps:cNvPr id="64" name="Text Box 64"/>
                        <wps:cNvSpPr txBox="1"/>
                        <wps:spPr>
                          <a:xfrm>
                            <a:off x="0" y="2484120"/>
                            <a:ext cx="5274310" cy="198120"/>
                          </a:xfrm>
                          <a:prstGeom prst="rect">
                            <a:avLst/>
                          </a:prstGeom>
                          <a:solidFill>
                            <a:prstClr val="white"/>
                          </a:solidFill>
                          <a:ln>
                            <a:noFill/>
                          </a:ln>
                        </wps:spPr>
                        <wps:txbx>
                          <w:txbxContent>
                            <w:p w14:paraId="21609957" w14:textId="088D6160" w:rsidR="000C11D1" w:rsidRPr="00ED1FC8" w:rsidRDefault="000C11D1" w:rsidP="00E16905">
                              <w:pPr>
                                <w:pStyle w:val="Caption"/>
                                <w:rPr>
                                  <w:rFonts w:ascii="Tahoma" w:hAnsi="Tahoma" w:cs="Tahoma"/>
                                  <w:noProof/>
                                  <w:sz w:val="21"/>
                                </w:rPr>
                              </w:pPr>
                              <w:bookmarkStart w:id="115" w:name="_Toc80821922"/>
                              <w:r>
                                <w:t xml:space="preserve">Figure </w:t>
                              </w:r>
                              <w:fldSimple w:instr=" SEQ Figure \* ARABIC ">
                                <w:r>
                                  <w:rPr>
                                    <w:noProof/>
                                  </w:rPr>
                                  <w:t>17</w:t>
                                </w:r>
                              </w:fldSimple>
                              <w:r>
                                <w:t xml:space="preserve"> </w:t>
                              </w:r>
                              <w:r w:rsidRPr="00F51D9A">
                                <w:t xml:space="preserve">Heat map of </w:t>
                              </w:r>
                              <w:r>
                                <w:t>Score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E0729" id="Group 65" o:spid="_x0000_s1080" style="position:absolute;left:0;text-align:left;margin-left:-2.8pt;margin-top:11.6pt;width:403.2pt;height:176pt;z-index:251685888;mso-width-relative:margin;mso-height-relative:margin" coordsize="52743,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">
                <v:shape id="Picture 6" o:spid="_x0000_s1081" type="#_x0000_t75" style="position:absolute;width:52743;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">
                  <v:imagedata r:id="rId50" o:title=""/>
                </v:shape>
                <v:shape id="Text Box 64" o:spid="_x0000_s1082" type="#_x0000_t202" style="position:absolute;top:24841;width:527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1609957" w14:textId="088D6160" w:rsidR="000C11D1" w:rsidRPr="00ED1FC8" w:rsidRDefault="000C11D1" w:rsidP="00E16905">
                        <w:pPr>
                          <w:pStyle w:val="Caption"/>
                          <w:rPr>
                            <w:rFonts w:ascii="Tahoma" w:hAnsi="Tahoma" w:cs="Tahoma"/>
                            <w:noProof/>
                            <w:sz w:val="21"/>
                          </w:rPr>
                        </w:pPr>
                        <w:bookmarkStart w:id="116" w:name="_Toc80821922"/>
                        <w:r>
                          <w:t xml:space="preserve">Figure </w:t>
                        </w:r>
                        <w:fldSimple w:instr=" SEQ Figure \* ARABIC ">
                          <w:r>
                            <w:rPr>
                              <w:noProof/>
                            </w:rPr>
                            <w:t>17</w:t>
                          </w:r>
                        </w:fldSimple>
                        <w:r>
                          <w:t xml:space="preserve"> </w:t>
                        </w:r>
                        <w:r w:rsidRPr="00F51D9A">
                          <w:t xml:space="preserve">Heat map of </w:t>
                        </w:r>
                        <w:r>
                          <w:t>Score</w:t>
                        </w:r>
                        <w:bookmarkEnd w:id="116"/>
                      </w:p>
                    </w:txbxContent>
                  </v:textbox>
                </v:shape>
                <w10:wrap type="topAndBottom"/>
              </v:group>
            </w:pict>
          </mc:Fallback>
        </mc:AlternateContent>
      </w:r>
    </w:p>
    <w:p w14:paraId="0CB3A6A5" w14:textId="339618D7" w:rsidR="00B03EEC" w:rsidRDefault="00B03EEC" w:rsidP="00111A54">
      <w:pPr>
        <w:rPr>
          <w:rFonts w:ascii="Tahoma" w:hAnsi="Tahoma" w:cs="Tahoma"/>
        </w:rPr>
      </w:pPr>
    </w:p>
    <w:p w14:paraId="61CA371F" w14:textId="5677AB07" w:rsidR="00B03EEC" w:rsidRPr="00D6408B" w:rsidRDefault="00B03EEC" w:rsidP="00111A54">
      <w:pPr>
        <w:rPr>
          <w:rFonts w:ascii="Tahoma" w:hAnsi="Tahoma" w:cs="Tahoma"/>
        </w:rPr>
      </w:pPr>
    </w:p>
    <w:p w14:paraId="0B510CC3" w14:textId="6A1C164D" w:rsidR="00A31D3C" w:rsidRDefault="00A31D3C" w:rsidP="00371514">
      <w:pPr>
        <w:pStyle w:val="Heading5"/>
        <w:numPr>
          <w:ilvl w:val="0"/>
          <w:numId w:val="21"/>
        </w:numPr>
      </w:pPr>
      <w:r w:rsidRPr="00A31D3C">
        <w:rPr>
          <w:rFonts w:hint="eastAsia"/>
        </w:rPr>
        <w:t>C</w:t>
      </w:r>
      <w:r w:rsidRPr="00A31D3C">
        <w:t>omparison</w:t>
      </w:r>
    </w:p>
    <w:p w14:paraId="3A60C4D8" w14:textId="7E66B228" w:rsidR="00C11065" w:rsidRDefault="00462F43" w:rsidP="00FF2ACC">
      <w:pPr>
        <w:spacing w:before="240"/>
      </w:pPr>
      <w:r w:rsidRPr="00D857B2">
        <w:rPr>
          <w:rFonts w:ascii="Tahoma" w:hAnsi="Tahoma" w:cs="Tahoma" w:hint="eastAsia"/>
        </w:rPr>
        <w:t>T</w:t>
      </w:r>
      <w:r w:rsidRPr="00D857B2">
        <w:rPr>
          <w:rFonts w:ascii="Tahoma" w:hAnsi="Tahoma" w:cs="Tahoma"/>
        </w:rPr>
        <w:t>o better compare the clustering result between two datasets</w:t>
      </w:r>
      <w:del w:id="117" w:author="Chen, Huanfa" w:date="2021-08-26T10:26:00Z">
        <w:r w:rsidRPr="00D857B2" w:rsidDel="00FF06A3">
          <w:rPr>
            <w:rFonts w:ascii="Tahoma" w:hAnsi="Tahoma" w:cs="Tahoma"/>
          </w:rPr>
          <w:delText>. W</w:delText>
        </w:r>
      </w:del>
      <w:ins w:id="118" w:author="Chen, Huanfa" w:date="2021-08-26T10:26:00Z">
        <w:r w:rsidR="00FF06A3">
          <w:rPr>
            <w:rFonts w:ascii="Tahoma" w:hAnsi="Tahoma" w:cs="Tahoma"/>
          </w:rPr>
          <w:t>, w</w:t>
        </w:r>
      </w:ins>
      <w:r w:rsidRPr="00D857B2">
        <w:rPr>
          <w:rFonts w:ascii="Tahoma" w:hAnsi="Tahoma" w:cs="Tahoma"/>
        </w:rPr>
        <w:t xml:space="preserve">e </w:t>
      </w:r>
      <w:r w:rsidR="00F72745" w:rsidRPr="00D857B2">
        <w:rPr>
          <w:rFonts w:ascii="Tahoma" w:hAnsi="Tahoma" w:cs="Tahoma"/>
        </w:rPr>
        <w:t>scaled</w:t>
      </w:r>
      <w:r w:rsidRPr="00D857B2">
        <w:rPr>
          <w:rFonts w:ascii="Tahoma" w:hAnsi="Tahoma" w:cs="Tahoma"/>
        </w:rPr>
        <w:t xml:space="preserve"> their clustering center</w:t>
      </w:r>
      <w:r w:rsidR="00F72745" w:rsidRPr="00D857B2">
        <w:rPr>
          <w:rFonts w:ascii="Tahoma" w:hAnsi="Tahoma" w:cs="Tahoma"/>
        </w:rPr>
        <w:t xml:space="preserve">s to </w:t>
      </w:r>
      <w:r w:rsidR="00465E42" w:rsidRPr="00D857B2">
        <w:rPr>
          <w:rFonts w:ascii="Tahoma" w:hAnsi="Tahoma" w:cs="Tahoma"/>
        </w:rPr>
        <w:t>range 0 and 1</w:t>
      </w:r>
      <w:r w:rsidR="00F72745" w:rsidRPr="00D857B2">
        <w:rPr>
          <w:rFonts w:ascii="Tahoma" w:hAnsi="Tahoma" w:cs="Tahoma"/>
        </w:rPr>
        <w:t xml:space="preserve"> </w:t>
      </w:r>
      <w:r w:rsidRPr="00D857B2">
        <w:rPr>
          <w:rFonts w:ascii="Tahoma" w:hAnsi="Tahoma" w:cs="Tahoma"/>
        </w:rPr>
        <w:t xml:space="preserve">and visualize the result using the radar plot. </w:t>
      </w:r>
      <w:r w:rsidR="00D018F9" w:rsidRPr="00D857B2">
        <w:rPr>
          <w:rFonts w:ascii="Tahoma" w:hAnsi="Tahoma" w:cs="Tahoma"/>
        </w:rPr>
        <w:t xml:space="preserve">Moreover, the IMD Decile (where 1 is </w:t>
      </w:r>
      <w:r w:rsidR="00B1209D">
        <w:rPr>
          <w:rFonts w:ascii="Tahoma" w:hAnsi="Tahoma" w:cs="Tahoma"/>
        </w:rPr>
        <w:t xml:space="preserve">the </w:t>
      </w:r>
      <w:r w:rsidR="00D018F9" w:rsidRPr="00D857B2">
        <w:rPr>
          <w:rFonts w:ascii="Tahoma" w:hAnsi="Tahoma" w:cs="Tahoma"/>
        </w:rPr>
        <w:t xml:space="preserve">most deprived 10% of LSOAs) </w:t>
      </w:r>
      <w:r w:rsidR="00B1209D">
        <w:rPr>
          <w:rFonts w:ascii="Tahoma" w:hAnsi="Tahoma" w:cs="Tahoma"/>
        </w:rPr>
        <w:t>is</w:t>
      </w:r>
      <w:r w:rsidR="00D018F9" w:rsidRPr="00D857B2">
        <w:rPr>
          <w:rFonts w:ascii="Tahoma" w:hAnsi="Tahoma" w:cs="Tahoma"/>
        </w:rPr>
        <w:t xml:space="preserve"> also plotted. </w:t>
      </w:r>
      <w:commentRangeStart w:id="119"/>
      <w:r w:rsidRPr="00D857B2">
        <w:rPr>
          <w:rFonts w:ascii="Tahoma" w:hAnsi="Tahoma" w:cs="Tahoma"/>
        </w:rPr>
        <w:t xml:space="preserve">The first one </w:t>
      </w:r>
      <w:commentRangeEnd w:id="119"/>
      <w:r w:rsidR="007740CA">
        <w:rPr>
          <w:rStyle w:val="CommentReference"/>
        </w:rPr>
        <w:commentReference w:id="119"/>
      </w:r>
      <w:r w:rsidRPr="00D857B2">
        <w:rPr>
          <w:rFonts w:ascii="Tahoma" w:hAnsi="Tahoma" w:cs="Tahoma"/>
        </w:rPr>
        <w:t xml:space="preserve">is the radar plot for </w:t>
      </w:r>
      <w:r w:rsidR="00465E42" w:rsidRPr="00D857B2">
        <w:rPr>
          <w:rFonts w:ascii="Tahoma" w:hAnsi="Tahoma" w:cs="Tahoma"/>
        </w:rPr>
        <w:t>Shapley</w:t>
      </w:r>
      <w:r w:rsidRPr="00D857B2">
        <w:rPr>
          <w:rFonts w:ascii="Tahoma" w:hAnsi="Tahoma" w:cs="Tahoma"/>
        </w:rPr>
        <w:t xml:space="preserve"> value</w:t>
      </w:r>
      <w:r w:rsidR="00D018F9" w:rsidRPr="00D857B2">
        <w:rPr>
          <w:rFonts w:ascii="Tahoma" w:hAnsi="Tahoma" w:cs="Tahoma"/>
        </w:rPr>
        <w:t xml:space="preserve">, </w:t>
      </w:r>
      <w:r w:rsidRPr="00D857B2">
        <w:rPr>
          <w:rFonts w:ascii="Tahoma" w:hAnsi="Tahoma" w:cs="Tahoma"/>
        </w:rPr>
        <w:t>the second one is for scores</w:t>
      </w:r>
      <w:r w:rsidR="00D018F9" w:rsidRPr="00D857B2">
        <w:rPr>
          <w:rFonts w:ascii="Tahoma" w:hAnsi="Tahoma" w:cs="Tahoma"/>
        </w:rPr>
        <w:t xml:space="preserve"> and the last one is for decile</w:t>
      </w:r>
      <w:r w:rsidRPr="00D857B2">
        <w:rPr>
          <w:rFonts w:ascii="Tahoma" w:hAnsi="Tahoma" w:cs="Tahoma"/>
        </w:rPr>
        <w:t xml:space="preserve">. It seems that </w:t>
      </w:r>
      <w:r w:rsidR="00513894" w:rsidRPr="00D857B2">
        <w:rPr>
          <w:rFonts w:ascii="Tahoma" w:hAnsi="Tahoma" w:cs="Tahoma"/>
        </w:rPr>
        <w:t xml:space="preserve">except </w:t>
      </w:r>
      <w:r w:rsidR="00B03EEC">
        <w:rPr>
          <w:rFonts w:ascii="Tahoma" w:hAnsi="Tahoma" w:cs="Tahoma"/>
        </w:rPr>
        <w:t>L</w:t>
      </w:r>
      <w:r w:rsidR="00513894" w:rsidRPr="00D857B2">
        <w:rPr>
          <w:rFonts w:ascii="Tahoma" w:hAnsi="Tahoma" w:cs="Tahoma"/>
        </w:rPr>
        <w:t xml:space="preserve">ive and </w:t>
      </w:r>
      <w:r w:rsidR="00B03EEC">
        <w:rPr>
          <w:rFonts w:ascii="Tahoma" w:hAnsi="Tahoma" w:cs="Tahoma"/>
        </w:rPr>
        <w:t>H</w:t>
      </w:r>
      <w:r w:rsidR="00513894" w:rsidRPr="00D857B2">
        <w:rPr>
          <w:rFonts w:ascii="Tahoma" w:hAnsi="Tahoma" w:cs="Tahoma"/>
        </w:rPr>
        <w:t xml:space="preserve">ouse domains, other domains’ value for one cluster has the same rank. For example, cluster </w:t>
      </w:r>
      <w:r w:rsidR="000C7B63">
        <w:rPr>
          <w:rFonts w:ascii="Tahoma" w:hAnsi="Tahoma" w:cs="Tahoma"/>
        </w:rPr>
        <w:t>2</w:t>
      </w:r>
      <w:r w:rsidR="00513894" w:rsidRPr="00D857B2">
        <w:rPr>
          <w:rFonts w:ascii="Tahoma" w:hAnsi="Tahoma" w:cs="Tahoma"/>
        </w:rPr>
        <w:t xml:space="preserve"> in figure </w:t>
      </w:r>
      <w:r w:rsidR="00B03EEC">
        <w:rPr>
          <w:rFonts w:ascii="Tahoma" w:hAnsi="Tahoma" w:cs="Tahoma"/>
        </w:rPr>
        <w:t>18</w:t>
      </w:r>
      <w:r w:rsidR="00513894" w:rsidRPr="00D857B2">
        <w:rPr>
          <w:rFonts w:ascii="Tahoma" w:hAnsi="Tahoma" w:cs="Tahoma"/>
        </w:rPr>
        <w:t xml:space="preserve">, cluster </w:t>
      </w:r>
      <w:r w:rsidR="000C7B63">
        <w:rPr>
          <w:rFonts w:ascii="Tahoma" w:hAnsi="Tahoma" w:cs="Tahoma"/>
        </w:rPr>
        <w:t>3</w:t>
      </w:r>
      <w:r w:rsidR="00513894" w:rsidRPr="00D857B2">
        <w:rPr>
          <w:rFonts w:ascii="Tahoma" w:hAnsi="Tahoma" w:cs="Tahoma"/>
        </w:rPr>
        <w:t xml:space="preserve"> in figure </w:t>
      </w:r>
      <w:r w:rsidR="00B03EEC">
        <w:rPr>
          <w:rFonts w:ascii="Tahoma" w:hAnsi="Tahoma" w:cs="Tahoma"/>
        </w:rPr>
        <w:t>19</w:t>
      </w:r>
      <w:r w:rsidR="00B1209D">
        <w:rPr>
          <w:rFonts w:ascii="Tahoma" w:hAnsi="Tahoma" w:cs="Tahoma"/>
        </w:rPr>
        <w:t>,</w:t>
      </w:r>
      <w:r w:rsidR="00513894" w:rsidRPr="00D857B2">
        <w:rPr>
          <w:rFonts w:ascii="Tahoma" w:hAnsi="Tahoma" w:cs="Tahoma"/>
        </w:rPr>
        <w:t xml:space="preserve"> and cluster </w:t>
      </w:r>
      <w:r w:rsidR="000C7B63">
        <w:rPr>
          <w:rFonts w:ascii="Tahoma" w:hAnsi="Tahoma" w:cs="Tahoma"/>
        </w:rPr>
        <w:t>10</w:t>
      </w:r>
      <w:r w:rsidR="00513894" w:rsidRPr="00D857B2">
        <w:rPr>
          <w:rFonts w:ascii="Tahoma" w:hAnsi="Tahoma" w:cs="Tahoma"/>
        </w:rPr>
        <w:t xml:space="preserve"> in figure </w:t>
      </w:r>
      <w:r w:rsidR="00B03EEC">
        <w:rPr>
          <w:rFonts w:ascii="Tahoma" w:hAnsi="Tahoma" w:cs="Tahoma"/>
        </w:rPr>
        <w:t>20</w:t>
      </w:r>
      <w:r w:rsidR="00513894" w:rsidRPr="00D857B2">
        <w:rPr>
          <w:rFonts w:ascii="Tahoma" w:hAnsi="Tahoma" w:cs="Tahoma"/>
        </w:rPr>
        <w:t xml:space="preserve"> has the smallest value in </w:t>
      </w:r>
      <w:r w:rsidR="00BF1F4F">
        <w:rPr>
          <w:rFonts w:ascii="Tahoma" w:hAnsi="Tahoma" w:cs="Tahoma" w:hint="eastAsia"/>
        </w:rPr>
        <w:t>all</w:t>
      </w:r>
      <w:r w:rsidR="00513894" w:rsidRPr="00D857B2">
        <w:rPr>
          <w:rFonts w:ascii="Tahoma" w:hAnsi="Tahoma" w:cs="Tahoma"/>
        </w:rPr>
        <w:t xml:space="preserve"> 5 domains. Besides, </w:t>
      </w:r>
      <w:r w:rsidR="00D34297">
        <w:rPr>
          <w:rFonts w:ascii="Tahoma" w:hAnsi="Tahoma" w:cs="Tahoma" w:hint="eastAsia"/>
        </w:rPr>
        <w:t>we</w:t>
      </w:r>
      <w:r w:rsidR="00D34297">
        <w:rPr>
          <w:rFonts w:ascii="Tahoma" w:hAnsi="Tahoma" w:cs="Tahoma"/>
        </w:rPr>
        <w:t xml:space="preserve"> deduced from </w:t>
      </w:r>
      <w:r w:rsidR="00B1209D">
        <w:rPr>
          <w:rFonts w:ascii="Tahoma" w:hAnsi="Tahoma" w:cs="Tahoma"/>
        </w:rPr>
        <w:t xml:space="preserve">the </w:t>
      </w:r>
      <w:r w:rsidR="00D34297">
        <w:rPr>
          <w:rFonts w:ascii="Tahoma" w:hAnsi="Tahoma" w:cs="Tahoma"/>
        </w:rPr>
        <w:t>above map that</w:t>
      </w:r>
      <w:r w:rsidR="00513894" w:rsidRPr="00D857B2">
        <w:rPr>
          <w:rFonts w:ascii="Tahoma" w:hAnsi="Tahoma" w:cs="Tahoma"/>
        </w:rPr>
        <w:t xml:space="preserve"> cluster</w:t>
      </w:r>
      <w:r w:rsidR="00B1209D">
        <w:rPr>
          <w:rFonts w:ascii="Tahoma" w:hAnsi="Tahoma" w:cs="Tahoma"/>
        </w:rPr>
        <w:t>s</w:t>
      </w:r>
      <w:r w:rsidR="00513894" w:rsidRPr="00D857B2">
        <w:rPr>
          <w:rFonts w:ascii="Tahoma" w:hAnsi="Tahoma" w:cs="Tahoma"/>
        </w:rPr>
        <w:t xml:space="preserve"> </w:t>
      </w:r>
      <w:r w:rsidR="00F8121F">
        <w:rPr>
          <w:rFonts w:ascii="Tahoma" w:hAnsi="Tahoma" w:cs="Tahoma"/>
        </w:rPr>
        <w:t xml:space="preserve">1,2,0,3 </w:t>
      </w:r>
      <w:r w:rsidR="00FE50A8" w:rsidRPr="00D857B2">
        <w:rPr>
          <w:rFonts w:ascii="Tahoma" w:hAnsi="Tahoma" w:cs="Tahoma"/>
        </w:rPr>
        <w:t xml:space="preserve">in map 1 corresponds to cluster </w:t>
      </w:r>
      <w:r w:rsidR="00F8121F">
        <w:rPr>
          <w:rFonts w:ascii="Tahoma" w:hAnsi="Tahoma" w:cs="Tahoma"/>
        </w:rPr>
        <w:t>2,3,1,0</w:t>
      </w:r>
      <w:r w:rsidR="00FE50A8" w:rsidRPr="00D857B2">
        <w:rPr>
          <w:rFonts w:ascii="Tahoma" w:hAnsi="Tahoma" w:cs="Tahoma"/>
        </w:rPr>
        <w:t xml:space="preserve"> in map 2.</w:t>
      </w:r>
      <w:r w:rsidR="00D34297">
        <w:rPr>
          <w:rFonts w:ascii="Tahoma" w:hAnsi="Tahoma" w:cs="Tahoma"/>
        </w:rPr>
        <w:t xml:space="preserve"> This can also be verified from </w:t>
      </w:r>
      <w:r w:rsidR="00B1209D">
        <w:rPr>
          <w:rFonts w:ascii="Tahoma" w:hAnsi="Tahoma" w:cs="Tahoma"/>
        </w:rPr>
        <w:t xml:space="preserve">the </w:t>
      </w:r>
      <w:r w:rsidR="00D34297">
        <w:rPr>
          <w:rFonts w:ascii="Tahoma" w:hAnsi="Tahoma" w:cs="Tahoma"/>
        </w:rPr>
        <w:t>f</w:t>
      </w:r>
      <w:r w:rsidR="00160636">
        <w:rPr>
          <w:rFonts w:ascii="Tahoma" w:hAnsi="Tahoma" w:cs="Tahoma" w:hint="eastAsia"/>
        </w:rPr>
        <w:t>irst</w:t>
      </w:r>
      <w:r w:rsidR="00160636">
        <w:rPr>
          <w:rFonts w:ascii="Tahoma" w:hAnsi="Tahoma" w:cs="Tahoma"/>
        </w:rPr>
        <w:t xml:space="preserve"> two</w:t>
      </w:r>
      <w:r w:rsidR="00D34297">
        <w:rPr>
          <w:rFonts w:ascii="Tahoma" w:hAnsi="Tahoma" w:cs="Tahoma"/>
        </w:rPr>
        <w:t xml:space="preserve"> radar plot</w:t>
      </w:r>
      <w:r w:rsidR="00160636">
        <w:rPr>
          <w:rFonts w:ascii="Tahoma" w:hAnsi="Tahoma" w:cs="Tahoma"/>
        </w:rPr>
        <w:t>s</w:t>
      </w:r>
      <w:r w:rsidR="00D34297">
        <w:rPr>
          <w:rFonts w:ascii="Tahoma" w:hAnsi="Tahoma" w:cs="Tahoma"/>
        </w:rPr>
        <w:t xml:space="preserve"> as they have similar data structure</w:t>
      </w:r>
      <w:r w:rsidR="00B1209D">
        <w:rPr>
          <w:rFonts w:ascii="Tahoma" w:hAnsi="Tahoma" w:cs="Tahoma"/>
        </w:rPr>
        <w:t>s</w:t>
      </w:r>
      <w:r w:rsidR="00D34297">
        <w:rPr>
          <w:rFonts w:ascii="Tahoma" w:hAnsi="Tahoma" w:cs="Tahoma"/>
        </w:rPr>
        <w:t xml:space="preserve">. </w:t>
      </w:r>
      <w:r w:rsidR="00951544">
        <w:rPr>
          <w:rFonts w:ascii="Tahoma" w:hAnsi="Tahoma" w:cs="Tahoma"/>
        </w:rPr>
        <w:t>A</w:t>
      </w:r>
      <w:r w:rsidR="00951544">
        <w:rPr>
          <w:rFonts w:ascii="Tahoma" w:hAnsi="Tahoma" w:cs="Tahoma" w:hint="eastAsia"/>
        </w:rPr>
        <w:t>s</w:t>
      </w:r>
      <w:r w:rsidR="00951544">
        <w:rPr>
          <w:rFonts w:ascii="Tahoma" w:hAnsi="Tahoma" w:cs="Tahoma"/>
        </w:rPr>
        <w:t xml:space="preserve"> for the deprived level of these clusters, we already know from table </w:t>
      </w:r>
      <w:r w:rsidR="000C7B63">
        <w:rPr>
          <w:rFonts w:ascii="Tahoma" w:hAnsi="Tahoma" w:cs="Tahoma"/>
        </w:rPr>
        <w:t>4</w:t>
      </w:r>
      <w:r w:rsidR="00951544">
        <w:rPr>
          <w:rFonts w:ascii="Tahoma" w:hAnsi="Tahoma" w:cs="Tahoma"/>
        </w:rPr>
        <w:t xml:space="preserve"> that the most deprived to the least deprived </w:t>
      </w:r>
      <w:r w:rsidR="00972DE7">
        <w:rPr>
          <w:rFonts w:ascii="Tahoma" w:hAnsi="Tahoma" w:cs="Tahoma"/>
        </w:rPr>
        <w:t xml:space="preserve">SHAP </w:t>
      </w:r>
      <w:r w:rsidR="00951544">
        <w:rPr>
          <w:rFonts w:ascii="Tahoma" w:hAnsi="Tahoma" w:cs="Tahoma"/>
        </w:rPr>
        <w:t>cluster are cluster</w:t>
      </w:r>
      <w:r w:rsidR="00B1209D">
        <w:rPr>
          <w:rFonts w:ascii="Tahoma" w:hAnsi="Tahoma" w:cs="Tahoma"/>
        </w:rPr>
        <w:t>s</w:t>
      </w:r>
      <w:r w:rsidR="00951544">
        <w:rPr>
          <w:rFonts w:ascii="Tahoma" w:hAnsi="Tahoma" w:cs="Tahoma"/>
        </w:rPr>
        <w:t xml:space="preserve"> 3, 0, 1</w:t>
      </w:r>
      <w:r w:rsidR="00B1209D">
        <w:rPr>
          <w:rFonts w:ascii="Tahoma" w:hAnsi="Tahoma" w:cs="Tahoma"/>
        </w:rPr>
        <w:t>,</w:t>
      </w:r>
      <w:r w:rsidR="00951544">
        <w:rPr>
          <w:rFonts w:ascii="Tahoma" w:hAnsi="Tahoma" w:cs="Tahoma"/>
        </w:rPr>
        <w:t xml:space="preserve"> and 2 based on their contribution to overall IMD. Thus, we infer that the highest to the lowest </w:t>
      </w:r>
      <w:r w:rsidR="00CB0987">
        <w:rPr>
          <w:rFonts w:ascii="Tahoma" w:hAnsi="Tahoma" w:cs="Tahoma"/>
        </w:rPr>
        <w:t>score clusters</w:t>
      </w:r>
      <w:r w:rsidR="00972DE7">
        <w:rPr>
          <w:rFonts w:ascii="Tahoma" w:hAnsi="Tahoma" w:cs="Tahoma"/>
        </w:rPr>
        <w:t xml:space="preserve"> </w:t>
      </w:r>
      <w:r w:rsidR="00CB0987">
        <w:rPr>
          <w:rFonts w:ascii="Tahoma" w:hAnsi="Tahoma" w:cs="Tahoma"/>
        </w:rPr>
        <w:t>are:</w:t>
      </w:r>
      <w:r w:rsidR="00972DE7">
        <w:rPr>
          <w:rFonts w:ascii="Tahoma" w:hAnsi="Tahoma" w:cs="Tahoma"/>
        </w:rPr>
        <w:t xml:space="preserve"> 0,1,2 and 3 with respect to the deprivation level</w:t>
      </w:r>
      <w:r w:rsidR="00CB0987">
        <w:rPr>
          <w:rFonts w:ascii="Tahoma" w:hAnsi="Tahoma" w:cs="Tahoma"/>
        </w:rPr>
        <w:t>.</w:t>
      </w:r>
      <w:r w:rsidR="00392010">
        <w:rPr>
          <w:rFonts w:ascii="Tahoma" w:hAnsi="Tahoma" w:cs="Tahoma"/>
        </w:rPr>
        <w:t xml:space="preserve"> Additionally,</w:t>
      </w:r>
      <w:r w:rsidR="00961DAC">
        <w:rPr>
          <w:rFonts w:ascii="Tahoma" w:hAnsi="Tahoma" w:cs="Tahoma"/>
        </w:rPr>
        <w:t xml:space="preserve"> we </w:t>
      </w:r>
      <w:r w:rsidR="008F20B2">
        <w:rPr>
          <w:rFonts w:ascii="Tahoma" w:hAnsi="Tahoma" w:cs="Tahoma"/>
        </w:rPr>
        <w:t>find</w:t>
      </w:r>
      <w:r w:rsidR="00961DAC">
        <w:rPr>
          <w:rFonts w:ascii="Tahoma" w:hAnsi="Tahoma" w:cs="Tahoma"/>
        </w:rPr>
        <w:t xml:space="preserve"> that the overall most deprived area</w:t>
      </w:r>
      <w:r w:rsidR="0014198F">
        <w:rPr>
          <w:rFonts w:ascii="Tahoma" w:hAnsi="Tahoma" w:cs="Tahoma"/>
        </w:rPr>
        <w:t xml:space="preserve"> according to IMD</w:t>
      </w:r>
      <w:r w:rsidR="00961DAC">
        <w:rPr>
          <w:rFonts w:ascii="Tahoma" w:hAnsi="Tahoma" w:cs="Tahoma"/>
        </w:rPr>
        <w:t xml:space="preserve"> </w:t>
      </w:r>
      <w:r w:rsidR="00FF2ACC">
        <w:rPr>
          <w:rFonts w:ascii="Tahoma" w:hAnsi="Tahoma" w:cs="Tahoma"/>
        </w:rPr>
        <w:t>has</w:t>
      </w:r>
      <w:r w:rsidR="00961DAC">
        <w:rPr>
          <w:rFonts w:ascii="Tahoma" w:hAnsi="Tahoma" w:cs="Tahoma"/>
        </w:rPr>
        <w:t xml:space="preserve"> a relatively low score in </w:t>
      </w:r>
      <w:r w:rsidR="00B1209D">
        <w:rPr>
          <w:rFonts w:ascii="Tahoma" w:hAnsi="Tahoma" w:cs="Tahoma"/>
        </w:rPr>
        <w:t xml:space="preserve">the </w:t>
      </w:r>
      <w:r w:rsidR="00961DAC">
        <w:rPr>
          <w:rFonts w:ascii="Tahoma" w:hAnsi="Tahoma" w:cs="Tahoma"/>
        </w:rPr>
        <w:t>house domain.</w:t>
      </w:r>
      <w:r w:rsidR="00FF2ACC" w:rsidRPr="00FF2ACC">
        <w:t xml:space="preserve"> </w:t>
      </w:r>
    </w:p>
    <w:p w14:paraId="07CECEA2" w14:textId="3A2D15C0" w:rsidR="00504837" w:rsidRPr="00081F39" w:rsidRDefault="00504837" w:rsidP="00504837">
      <w:pPr>
        <w:spacing w:before="240"/>
        <w:rPr>
          <w:rFonts w:ascii="Tahoma" w:hAnsi="Tahoma" w:cs="Tahoma"/>
        </w:rPr>
      </w:pPr>
      <w:r w:rsidRPr="00081F39">
        <w:rPr>
          <w:rFonts w:ascii="Tahoma" w:hAnsi="Tahoma" w:cs="Tahoma"/>
        </w:rPr>
        <w:t xml:space="preserve">Compared with the horizontal comparison (based on clusters) in Table </w:t>
      </w:r>
      <w:r w:rsidR="000C7B63">
        <w:rPr>
          <w:rFonts w:ascii="Tahoma" w:hAnsi="Tahoma" w:cs="Tahoma"/>
        </w:rPr>
        <w:t>4</w:t>
      </w:r>
      <w:r w:rsidRPr="00081F39">
        <w:rPr>
          <w:rFonts w:ascii="Tahoma" w:hAnsi="Tahoma" w:cs="Tahoma"/>
        </w:rPr>
        <w:t xml:space="preserve"> and </w:t>
      </w:r>
      <w:r w:rsidR="000C7B63">
        <w:rPr>
          <w:rFonts w:ascii="Tahoma" w:hAnsi="Tahoma" w:cs="Tahoma" w:hint="eastAsia"/>
        </w:rPr>
        <w:t>map</w:t>
      </w:r>
      <w:r w:rsidR="000C7B63">
        <w:rPr>
          <w:rFonts w:ascii="Tahoma" w:hAnsi="Tahoma" w:cs="Tahoma"/>
        </w:rPr>
        <w:t xml:space="preserve"> </w:t>
      </w:r>
      <w:r w:rsidR="000C7B63">
        <w:rPr>
          <w:rFonts w:ascii="Tahoma" w:hAnsi="Tahoma" w:cs="Tahoma" w:hint="eastAsia"/>
        </w:rPr>
        <w:t>1</w:t>
      </w:r>
      <w:r w:rsidRPr="00081F39">
        <w:rPr>
          <w:rFonts w:ascii="Tahoma" w:hAnsi="Tahoma" w:cs="Tahoma"/>
        </w:rPr>
        <w:t>, we focus on the vertical comparison (based on domains) here</w:t>
      </w:r>
      <w:r w:rsidR="00295686" w:rsidRPr="00081F39">
        <w:rPr>
          <w:rFonts w:ascii="Tahoma" w:hAnsi="Tahoma" w:cs="Tahoma"/>
        </w:rPr>
        <w:t xml:space="preserve"> as it’s more suitable to compare the relative value of </w:t>
      </w:r>
      <w:r w:rsidR="00B1209D">
        <w:rPr>
          <w:rFonts w:ascii="Tahoma" w:hAnsi="Tahoma" w:cs="Tahoma"/>
        </w:rPr>
        <w:t xml:space="preserve">the </w:t>
      </w:r>
      <w:r w:rsidR="00295686" w:rsidRPr="00081F39">
        <w:rPr>
          <w:rFonts w:ascii="Tahoma" w:hAnsi="Tahoma" w:cs="Tahoma"/>
        </w:rPr>
        <w:t xml:space="preserve">domain when all the domain’s Shapley value is scaled to </w:t>
      </w:r>
      <w:r w:rsidR="00B1209D">
        <w:rPr>
          <w:rFonts w:ascii="Tahoma" w:hAnsi="Tahoma" w:cs="Tahoma"/>
        </w:rPr>
        <w:t>the</w:t>
      </w:r>
      <w:r w:rsidR="00295686" w:rsidRPr="00081F39">
        <w:rPr>
          <w:rFonts w:ascii="Tahoma" w:hAnsi="Tahoma" w:cs="Tahoma"/>
        </w:rPr>
        <w:t xml:space="preserve"> same range.</w:t>
      </w:r>
      <w:r w:rsidRPr="00081F39">
        <w:rPr>
          <w:rFonts w:ascii="Tahoma" w:hAnsi="Tahoma" w:cs="Tahoma"/>
        </w:rPr>
        <w:t xml:space="preserve"> </w:t>
      </w:r>
      <w:r w:rsidR="00295686" w:rsidRPr="00081F39">
        <w:rPr>
          <w:rFonts w:ascii="Tahoma" w:hAnsi="Tahoma" w:cs="Tahoma"/>
        </w:rPr>
        <w:t>When observing</w:t>
      </w:r>
      <w:r w:rsidRPr="00081F39">
        <w:rPr>
          <w:rFonts w:ascii="Tahoma" w:hAnsi="Tahoma" w:cs="Tahoma"/>
        </w:rPr>
        <w:t xml:space="preserve"> the relative </w:t>
      </w:r>
      <w:r w:rsidR="00295686" w:rsidRPr="00081F39">
        <w:rPr>
          <w:rFonts w:ascii="Tahoma" w:hAnsi="Tahoma" w:cs="Tahoma"/>
        </w:rPr>
        <w:t>value</w:t>
      </w:r>
      <w:r w:rsidRPr="00081F39">
        <w:rPr>
          <w:rFonts w:ascii="Tahoma" w:hAnsi="Tahoma" w:cs="Tahoma"/>
        </w:rPr>
        <w:t xml:space="preserve"> of different clusters in the same domain</w:t>
      </w:r>
      <w:r w:rsidR="00295686" w:rsidRPr="00081F39">
        <w:rPr>
          <w:rFonts w:ascii="Tahoma" w:hAnsi="Tahoma" w:cs="Tahoma"/>
        </w:rPr>
        <w:t xml:space="preserve"> in</w:t>
      </w:r>
      <w:r w:rsidRPr="00081F39">
        <w:rPr>
          <w:rFonts w:ascii="Tahoma" w:hAnsi="Tahoma" w:cs="Tahoma"/>
        </w:rPr>
        <w:t xml:space="preserve"> the left </w:t>
      </w:r>
      <w:r w:rsidR="000C7B63">
        <w:rPr>
          <w:rFonts w:ascii="Tahoma" w:hAnsi="Tahoma" w:cs="Tahoma" w:hint="eastAsia"/>
        </w:rPr>
        <w:t>figure</w:t>
      </w:r>
      <w:r w:rsidR="000C7B63">
        <w:rPr>
          <w:rFonts w:ascii="Tahoma" w:hAnsi="Tahoma" w:cs="Tahoma"/>
        </w:rPr>
        <w:t xml:space="preserve"> </w:t>
      </w:r>
      <w:r w:rsidR="000C7B63">
        <w:rPr>
          <w:rFonts w:ascii="Tahoma" w:hAnsi="Tahoma" w:cs="Tahoma" w:hint="eastAsia"/>
        </w:rPr>
        <w:t>(</w:t>
      </w:r>
      <w:r w:rsidR="000C7B63">
        <w:rPr>
          <w:rFonts w:ascii="Tahoma" w:hAnsi="Tahoma" w:cs="Tahoma"/>
        </w:rPr>
        <w:t>figure 18)</w:t>
      </w:r>
      <w:r w:rsidRPr="00081F39">
        <w:rPr>
          <w:rFonts w:ascii="Tahoma" w:hAnsi="Tahoma" w:cs="Tahoma"/>
        </w:rPr>
        <w:t xml:space="preserve">, </w:t>
      </w:r>
      <w:r w:rsidR="00295686" w:rsidRPr="00081F39">
        <w:rPr>
          <w:rFonts w:ascii="Tahoma" w:hAnsi="Tahoma" w:cs="Tahoma"/>
        </w:rPr>
        <w:t xml:space="preserve">although the </w:t>
      </w:r>
      <w:r w:rsidR="000C7B63">
        <w:rPr>
          <w:rFonts w:ascii="Tahoma" w:hAnsi="Tahoma" w:cs="Tahoma"/>
        </w:rPr>
        <w:t>H</w:t>
      </w:r>
      <w:r w:rsidR="00295686" w:rsidRPr="00081F39">
        <w:rPr>
          <w:rFonts w:ascii="Tahoma" w:hAnsi="Tahoma" w:cs="Tahoma"/>
        </w:rPr>
        <w:t>ouse domain is of the highest Shapley value</w:t>
      </w:r>
      <w:r w:rsidRPr="00081F39">
        <w:rPr>
          <w:rFonts w:ascii="Tahoma" w:hAnsi="Tahoma" w:cs="Tahoma"/>
        </w:rPr>
        <w:t xml:space="preserve">, the </w:t>
      </w:r>
      <w:r w:rsidR="000C7B63">
        <w:rPr>
          <w:rFonts w:ascii="Tahoma" w:hAnsi="Tahoma" w:cs="Tahoma"/>
        </w:rPr>
        <w:t>H</w:t>
      </w:r>
      <w:r w:rsidRPr="00081F39">
        <w:rPr>
          <w:rFonts w:ascii="Tahoma" w:hAnsi="Tahoma" w:cs="Tahoma"/>
        </w:rPr>
        <w:t xml:space="preserve">ealth domain’s contribution is close to that of cluster one. Thus, in cluster two, </w:t>
      </w:r>
      <w:r w:rsidR="00B1209D">
        <w:rPr>
          <w:rFonts w:ascii="Tahoma" w:hAnsi="Tahoma" w:cs="Tahoma"/>
        </w:rPr>
        <w:t xml:space="preserve">the </w:t>
      </w:r>
      <w:r w:rsidR="000C7B63">
        <w:rPr>
          <w:rFonts w:ascii="Tahoma" w:hAnsi="Tahoma" w:cs="Tahoma"/>
        </w:rPr>
        <w:t>H</w:t>
      </w:r>
      <w:r w:rsidRPr="00081F39">
        <w:rPr>
          <w:rFonts w:ascii="Tahoma" w:hAnsi="Tahoma" w:cs="Tahoma"/>
        </w:rPr>
        <w:t xml:space="preserve">ealth domain </w:t>
      </w:r>
      <w:r w:rsidR="00295686" w:rsidRPr="00081F39">
        <w:rPr>
          <w:rFonts w:ascii="Tahoma" w:hAnsi="Tahoma" w:cs="Tahoma"/>
        </w:rPr>
        <w:t xml:space="preserve">might still </w:t>
      </w:r>
      <w:r w:rsidR="008F20B2" w:rsidRPr="00081F39">
        <w:rPr>
          <w:rFonts w:ascii="Tahoma" w:hAnsi="Tahoma" w:cs="Tahoma"/>
        </w:rPr>
        <w:t>need</w:t>
      </w:r>
      <w:r w:rsidRPr="00081F39">
        <w:rPr>
          <w:rFonts w:ascii="Tahoma" w:hAnsi="Tahoma" w:cs="Tahoma"/>
        </w:rPr>
        <w:t xml:space="preserve"> to be focused</w:t>
      </w:r>
      <w:r w:rsidR="00B1209D">
        <w:rPr>
          <w:rFonts w:ascii="Tahoma" w:hAnsi="Tahoma" w:cs="Tahoma"/>
        </w:rPr>
        <w:t xml:space="preserve"> on</w:t>
      </w:r>
      <w:r w:rsidRPr="00081F39">
        <w:rPr>
          <w:rFonts w:ascii="Tahoma" w:hAnsi="Tahoma" w:cs="Tahoma"/>
        </w:rPr>
        <w:t xml:space="preserve">. </w:t>
      </w:r>
      <w:r w:rsidR="00295686" w:rsidRPr="00081F39">
        <w:rPr>
          <w:rFonts w:ascii="Tahoma" w:hAnsi="Tahoma" w:cs="Tahoma"/>
        </w:rPr>
        <w:t xml:space="preserve">On the contrary, </w:t>
      </w:r>
      <w:r w:rsidR="00B1209D">
        <w:rPr>
          <w:rFonts w:ascii="Tahoma" w:hAnsi="Tahoma" w:cs="Tahoma"/>
        </w:rPr>
        <w:t xml:space="preserve">the </w:t>
      </w:r>
      <w:r w:rsidR="000C7B63">
        <w:rPr>
          <w:rFonts w:ascii="Tahoma" w:hAnsi="Tahoma" w:cs="Tahoma"/>
        </w:rPr>
        <w:t>H</w:t>
      </w:r>
      <w:r w:rsidRPr="00081F39">
        <w:rPr>
          <w:rFonts w:ascii="Tahoma" w:hAnsi="Tahoma" w:cs="Tahoma"/>
        </w:rPr>
        <w:t xml:space="preserve">ealth domain is not an issue for cluster one in contrast with cluster two. The deprivation of cluster one </w:t>
      </w:r>
      <w:r w:rsidR="00B1209D">
        <w:rPr>
          <w:rFonts w:ascii="Tahoma" w:hAnsi="Tahoma" w:cs="Tahoma"/>
        </w:rPr>
        <w:t xml:space="preserve">is </w:t>
      </w:r>
      <w:r w:rsidRPr="00081F39">
        <w:rPr>
          <w:rFonts w:ascii="Tahoma" w:hAnsi="Tahoma" w:cs="Tahoma"/>
        </w:rPr>
        <w:t xml:space="preserve">mainly from </w:t>
      </w:r>
      <w:r w:rsidR="00B1209D">
        <w:rPr>
          <w:rFonts w:ascii="Tahoma" w:hAnsi="Tahoma" w:cs="Tahoma"/>
        </w:rPr>
        <w:t xml:space="preserve">the </w:t>
      </w:r>
      <w:r w:rsidR="000C7B63">
        <w:rPr>
          <w:rFonts w:ascii="Tahoma" w:hAnsi="Tahoma" w:cs="Tahoma"/>
        </w:rPr>
        <w:t>L</w:t>
      </w:r>
      <w:r w:rsidRPr="00081F39">
        <w:rPr>
          <w:rFonts w:ascii="Tahoma" w:hAnsi="Tahoma" w:cs="Tahoma"/>
        </w:rPr>
        <w:t xml:space="preserve">ive and </w:t>
      </w:r>
      <w:r w:rsidR="000C7B63">
        <w:rPr>
          <w:rFonts w:ascii="Tahoma" w:hAnsi="Tahoma" w:cs="Tahoma"/>
        </w:rPr>
        <w:t>H</w:t>
      </w:r>
      <w:r w:rsidRPr="00081F39">
        <w:rPr>
          <w:rFonts w:ascii="Tahoma" w:hAnsi="Tahoma" w:cs="Tahoma"/>
        </w:rPr>
        <w:t>ouse domain.</w:t>
      </w:r>
      <w:r w:rsidR="00B951DA" w:rsidRPr="00081F39">
        <w:rPr>
          <w:rFonts w:ascii="Tahoma" w:hAnsi="Tahoma" w:cs="Tahoma"/>
        </w:rPr>
        <w:t xml:space="preserve"> Moreover, their relative value for </w:t>
      </w:r>
      <w:r w:rsidR="00B1209D">
        <w:rPr>
          <w:rFonts w:ascii="Tahoma" w:hAnsi="Tahoma" w:cs="Tahoma"/>
        </w:rPr>
        <w:t xml:space="preserve">the </w:t>
      </w:r>
      <w:r w:rsidR="00B951DA" w:rsidRPr="00081F39">
        <w:rPr>
          <w:rFonts w:ascii="Tahoma" w:hAnsi="Tahoma" w:cs="Tahoma"/>
        </w:rPr>
        <w:t>live domain is more than double the second largest one</w:t>
      </w:r>
      <w:r w:rsidR="00B1209D">
        <w:rPr>
          <w:rFonts w:ascii="Tahoma" w:hAnsi="Tahoma" w:cs="Tahoma"/>
        </w:rPr>
        <w:t>,</w:t>
      </w:r>
      <w:r w:rsidR="00B951DA" w:rsidRPr="00081F39">
        <w:rPr>
          <w:rFonts w:ascii="Tahoma" w:hAnsi="Tahoma" w:cs="Tahoma"/>
        </w:rPr>
        <w:t xml:space="preserve"> and for </w:t>
      </w:r>
      <w:r w:rsidR="00B1209D">
        <w:rPr>
          <w:rFonts w:ascii="Tahoma" w:hAnsi="Tahoma" w:cs="Tahoma"/>
        </w:rPr>
        <w:t xml:space="preserve">the </w:t>
      </w:r>
      <w:r w:rsidR="00B951DA" w:rsidRPr="00081F39">
        <w:rPr>
          <w:rFonts w:ascii="Tahoma" w:hAnsi="Tahoma" w:cs="Tahoma"/>
        </w:rPr>
        <w:t>house domain, it’s five times as much as its second</w:t>
      </w:r>
      <w:r w:rsidR="00B1209D">
        <w:rPr>
          <w:rFonts w:ascii="Tahoma" w:hAnsi="Tahoma" w:cs="Tahoma"/>
        </w:rPr>
        <w:t>-</w:t>
      </w:r>
      <w:r w:rsidR="00B951DA" w:rsidRPr="00081F39">
        <w:rPr>
          <w:rFonts w:ascii="Tahoma" w:hAnsi="Tahoma" w:cs="Tahoma"/>
        </w:rPr>
        <w:t>largest one. T</w:t>
      </w:r>
      <w:r w:rsidR="00B951DA" w:rsidRPr="00081F39">
        <w:rPr>
          <w:rFonts w:ascii="Tahoma" w:hAnsi="Tahoma" w:cs="Tahoma" w:hint="eastAsia"/>
        </w:rPr>
        <w:t>he</w:t>
      </w:r>
      <w:r w:rsidR="00B951DA" w:rsidRPr="00081F39">
        <w:rPr>
          <w:rFonts w:ascii="Tahoma" w:hAnsi="Tahoma" w:cs="Tahoma"/>
        </w:rPr>
        <w:t xml:space="preserve"> relative value is almost the same for cluster 0 and cluster 3 </w:t>
      </w:r>
      <w:r w:rsidR="00B951DA" w:rsidRPr="00081F39">
        <w:rPr>
          <w:rFonts w:ascii="Tahoma" w:hAnsi="Tahoma" w:cs="Tahoma" w:hint="eastAsia"/>
        </w:rPr>
        <w:t>in</w:t>
      </w:r>
      <w:r w:rsidR="00B951DA" w:rsidRPr="00081F39">
        <w:rPr>
          <w:rFonts w:ascii="Tahoma" w:hAnsi="Tahoma" w:cs="Tahoma"/>
        </w:rPr>
        <w:t xml:space="preserve"> </w:t>
      </w:r>
      <w:r w:rsidR="00B1209D">
        <w:rPr>
          <w:rFonts w:ascii="Tahoma" w:hAnsi="Tahoma" w:cs="Tahoma"/>
        </w:rPr>
        <w:t xml:space="preserve">the </w:t>
      </w:r>
      <w:r w:rsidR="000C7B63">
        <w:rPr>
          <w:rFonts w:ascii="Tahoma" w:hAnsi="Tahoma" w:cs="Tahoma"/>
        </w:rPr>
        <w:t>L</w:t>
      </w:r>
      <w:r w:rsidR="008F20B2" w:rsidRPr="00081F39">
        <w:rPr>
          <w:rFonts w:ascii="Tahoma" w:hAnsi="Tahoma" w:cs="Tahoma" w:hint="eastAsia"/>
        </w:rPr>
        <w:t>ive</w:t>
      </w:r>
      <w:r w:rsidR="008F20B2" w:rsidRPr="00081F39">
        <w:rPr>
          <w:rFonts w:ascii="Tahoma" w:hAnsi="Tahoma" w:cs="Tahoma"/>
        </w:rPr>
        <w:t xml:space="preserve"> </w:t>
      </w:r>
      <w:r w:rsidR="008F20B2" w:rsidRPr="00081F39">
        <w:rPr>
          <w:rFonts w:ascii="Tahoma" w:hAnsi="Tahoma" w:cs="Tahoma" w:hint="eastAsia"/>
        </w:rPr>
        <w:t>domain</w:t>
      </w:r>
      <w:r w:rsidR="008F20B2" w:rsidRPr="00081F39">
        <w:rPr>
          <w:rFonts w:ascii="Tahoma" w:hAnsi="Tahoma" w:cs="Tahoma"/>
        </w:rPr>
        <w:t xml:space="preserve"> </w:t>
      </w:r>
      <w:r w:rsidR="008F20B2" w:rsidRPr="00081F39">
        <w:rPr>
          <w:rFonts w:ascii="Tahoma" w:hAnsi="Tahoma" w:cs="Tahoma" w:hint="eastAsia"/>
        </w:rPr>
        <w:t>and</w:t>
      </w:r>
      <w:r w:rsidR="008F20B2" w:rsidRPr="00081F39">
        <w:rPr>
          <w:rFonts w:ascii="Tahoma" w:hAnsi="Tahoma" w:cs="Tahoma"/>
        </w:rPr>
        <w:t xml:space="preserve"> the </w:t>
      </w:r>
      <w:r w:rsidR="000C7B63">
        <w:rPr>
          <w:rFonts w:ascii="Tahoma" w:hAnsi="Tahoma" w:cs="Tahoma"/>
        </w:rPr>
        <w:t>H</w:t>
      </w:r>
      <w:r w:rsidR="008F20B2" w:rsidRPr="00081F39">
        <w:rPr>
          <w:rFonts w:ascii="Tahoma" w:hAnsi="Tahoma" w:cs="Tahoma"/>
        </w:rPr>
        <w:t>ouse domain, and in other domains, the relative value for cluster 3 is twice as much as cluster 0.</w:t>
      </w:r>
    </w:p>
    <w:p w14:paraId="317A3B3B" w14:textId="0F16D80E" w:rsidR="00C5409D" w:rsidRPr="00081F39" w:rsidRDefault="008F20B2" w:rsidP="00FF2ACC">
      <w:pPr>
        <w:spacing w:before="240"/>
        <w:rPr>
          <w:rFonts w:ascii="Tahoma" w:hAnsi="Tahoma" w:cs="Tahoma"/>
        </w:rPr>
      </w:pPr>
      <w:r w:rsidRPr="00081F39">
        <w:rPr>
          <w:rFonts w:ascii="Tahoma" w:hAnsi="Tahoma" w:cs="Tahoma"/>
        </w:rPr>
        <w:lastRenderedPageBreak/>
        <w:t xml:space="preserve">In figure </w:t>
      </w:r>
      <w:r w:rsidR="000C7B63">
        <w:rPr>
          <w:rFonts w:ascii="Tahoma" w:hAnsi="Tahoma" w:cs="Tahoma"/>
        </w:rPr>
        <w:t>19</w:t>
      </w:r>
      <w:r w:rsidRPr="00081F39">
        <w:rPr>
          <w:rFonts w:ascii="Tahoma" w:hAnsi="Tahoma" w:cs="Tahoma"/>
        </w:rPr>
        <w:t xml:space="preserve">, as the domain scores are </w:t>
      </w:r>
      <w:r w:rsidR="005F0374" w:rsidRPr="00081F39">
        <w:rPr>
          <w:rFonts w:ascii="Tahoma" w:hAnsi="Tahoma" w:cs="Tahoma"/>
        </w:rPr>
        <w:t xml:space="preserve">also </w:t>
      </w:r>
      <w:r w:rsidRPr="00081F39">
        <w:rPr>
          <w:rFonts w:ascii="Tahoma" w:hAnsi="Tahoma" w:cs="Tahoma"/>
        </w:rPr>
        <w:t>scaled individually</w:t>
      </w:r>
      <w:r w:rsidR="005F59EA" w:rsidRPr="00081F39">
        <w:rPr>
          <w:rFonts w:ascii="Tahoma" w:hAnsi="Tahoma" w:cs="Tahoma"/>
        </w:rPr>
        <w:t>,</w:t>
      </w:r>
      <w:r w:rsidR="005F0374" w:rsidRPr="00081F39">
        <w:rPr>
          <w:rFonts w:ascii="Tahoma" w:hAnsi="Tahoma" w:cs="Tahoma"/>
        </w:rPr>
        <w:t xml:space="preserve"> therefore</w:t>
      </w:r>
      <w:r w:rsidRPr="00081F39">
        <w:rPr>
          <w:rFonts w:ascii="Tahoma" w:hAnsi="Tahoma" w:cs="Tahoma"/>
        </w:rPr>
        <w:t xml:space="preserve"> </w:t>
      </w:r>
      <w:r w:rsidR="005F0374" w:rsidRPr="00081F39">
        <w:rPr>
          <w:rFonts w:ascii="Tahoma" w:hAnsi="Tahoma" w:cs="Tahoma"/>
        </w:rPr>
        <w:t>we can eliminate the</w:t>
      </w:r>
      <w:r w:rsidRPr="00081F39">
        <w:rPr>
          <w:rFonts w:ascii="Tahoma" w:hAnsi="Tahoma" w:cs="Tahoma"/>
        </w:rPr>
        <w:t xml:space="preserve"> effect of official weight</w:t>
      </w:r>
      <w:r w:rsidR="005F0374" w:rsidRPr="00081F39">
        <w:rPr>
          <w:rFonts w:ascii="Tahoma" w:hAnsi="Tahoma" w:cs="Tahoma"/>
        </w:rPr>
        <w:t xml:space="preserve"> and compare the relative value in the same domain for two figures</w:t>
      </w:r>
      <w:r w:rsidRPr="00081F39">
        <w:rPr>
          <w:rFonts w:ascii="Tahoma" w:hAnsi="Tahoma" w:cs="Tahoma"/>
        </w:rPr>
        <w:t xml:space="preserve">. </w:t>
      </w:r>
      <w:r w:rsidR="00B1209D">
        <w:rPr>
          <w:rFonts w:ascii="Tahoma" w:hAnsi="Tahoma" w:cs="Tahoma"/>
        </w:rPr>
        <w:t>C</w:t>
      </w:r>
      <w:r w:rsidR="00A46A43" w:rsidRPr="00081F39">
        <w:rPr>
          <w:rFonts w:ascii="Tahoma" w:hAnsi="Tahoma" w:cs="Tahoma"/>
        </w:rPr>
        <w:t>luster 3 is no longer the smallest in all domains, its house domain is higher than cluster 1. For other domains in cluster 1, their relative value</w:t>
      </w:r>
      <w:r w:rsidR="00650BB5" w:rsidRPr="00081F39">
        <w:rPr>
          <w:rFonts w:ascii="Tahoma" w:hAnsi="Tahoma" w:cs="Tahoma"/>
        </w:rPr>
        <w:t>s</w:t>
      </w:r>
      <w:r w:rsidR="00A46A43" w:rsidRPr="00081F39">
        <w:rPr>
          <w:rFonts w:ascii="Tahoma" w:hAnsi="Tahoma" w:cs="Tahoma"/>
        </w:rPr>
        <w:t xml:space="preserve"> </w:t>
      </w:r>
      <w:r w:rsidR="00650BB5" w:rsidRPr="00081F39">
        <w:rPr>
          <w:rFonts w:ascii="Tahoma" w:hAnsi="Tahoma" w:cs="Tahoma"/>
        </w:rPr>
        <w:t>are</w:t>
      </w:r>
      <w:r w:rsidR="00A46A43" w:rsidRPr="00081F39">
        <w:rPr>
          <w:rFonts w:ascii="Tahoma" w:hAnsi="Tahoma" w:cs="Tahoma"/>
        </w:rPr>
        <w:t xml:space="preserve"> </w:t>
      </w:r>
      <w:r w:rsidR="00650BB5" w:rsidRPr="00081F39">
        <w:rPr>
          <w:rFonts w:ascii="Tahoma" w:hAnsi="Tahoma" w:cs="Tahoma"/>
        </w:rPr>
        <w:t>farther away from cluster 0</w:t>
      </w:r>
      <w:r w:rsidR="00A46A43" w:rsidRPr="00081F39">
        <w:rPr>
          <w:rFonts w:ascii="Tahoma" w:hAnsi="Tahoma" w:cs="Tahoma"/>
        </w:rPr>
        <w:t xml:space="preserve"> </w:t>
      </w:r>
      <w:r w:rsidR="00650BB5" w:rsidRPr="00081F39">
        <w:rPr>
          <w:rFonts w:ascii="Tahoma" w:hAnsi="Tahoma" w:cs="Tahoma"/>
        </w:rPr>
        <w:t>than the relative distance between cluster 0 and cluster 3 for SHAP. In addition, the health domain in cluster 2 is not the closest to cluster 3. In th</w:t>
      </w:r>
      <w:r w:rsidR="00B1209D">
        <w:rPr>
          <w:rFonts w:ascii="Tahoma" w:hAnsi="Tahoma" w:cs="Tahoma"/>
        </w:rPr>
        <w:t>is</w:t>
      </w:r>
      <w:r w:rsidR="00650BB5" w:rsidRPr="00081F39">
        <w:rPr>
          <w:rFonts w:ascii="Tahoma" w:hAnsi="Tahoma" w:cs="Tahoma"/>
        </w:rPr>
        <w:t xml:space="preserve"> case, although we can </w:t>
      </w:r>
      <w:r w:rsidR="005F59EA" w:rsidRPr="00081F39">
        <w:rPr>
          <w:rFonts w:ascii="Tahoma" w:hAnsi="Tahoma" w:cs="Tahoma"/>
        </w:rPr>
        <w:t>establish a one-to-one correspondence between SHAP clustering result and score one, their difference within clusters still exists.</w:t>
      </w:r>
    </w:p>
    <w:p w14:paraId="027A9F06" w14:textId="665F62D5" w:rsidR="00FF2ACC" w:rsidRPr="00081F39" w:rsidRDefault="009A425B" w:rsidP="00FF2ACC">
      <w:pPr>
        <w:spacing w:before="240"/>
        <w:rPr>
          <w:rFonts w:ascii="Tahoma" w:hAnsi="Tahoma" w:cs="Tahoma"/>
        </w:rPr>
      </w:pPr>
      <w:r>
        <w:rPr>
          <w:rFonts w:ascii="Tahoma" w:hAnsi="Tahoma" w:cs="Tahoma"/>
          <w:noProof/>
        </w:rPr>
        <mc:AlternateContent>
          <mc:Choice Requires="wpg">
            <w:drawing>
              <wp:anchor distT="0" distB="0" distL="114300" distR="114300" simplePos="0" relativeHeight="251761664" behindDoc="0" locked="0" layoutInCell="1" allowOverlap="1" wp14:anchorId="02B15E7D" wp14:editId="277A5997">
                <wp:simplePos x="0" y="0"/>
                <wp:positionH relativeFrom="column">
                  <wp:posOffset>995680</wp:posOffset>
                </wp:positionH>
                <wp:positionV relativeFrom="paragraph">
                  <wp:posOffset>3454400</wp:posOffset>
                </wp:positionV>
                <wp:extent cx="3261360" cy="2418080"/>
                <wp:effectExtent l="0" t="0" r="0" b="1270"/>
                <wp:wrapTopAndBottom/>
                <wp:docPr id="98" name="Group 98"/>
                <wp:cNvGraphicFramePr/>
                <a:graphic xmlns:a="http://schemas.openxmlformats.org/drawingml/2006/main">
                  <a:graphicData uri="http://schemas.microsoft.com/office/word/2010/wordprocessingGroup">
                    <wpg:wgp>
                      <wpg:cNvGrpSpPr/>
                      <wpg:grpSpPr>
                        <a:xfrm>
                          <a:off x="0" y="0"/>
                          <a:ext cx="3261360" cy="2418080"/>
                          <a:chOff x="0" y="0"/>
                          <a:chExt cx="3084830" cy="2223770"/>
                        </a:xfrm>
                      </wpg:grpSpPr>
                      <pic:pic xmlns:pic="http://schemas.openxmlformats.org/drawingml/2006/picture">
                        <pic:nvPicPr>
                          <pic:cNvPr id="12" name="Picture 1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3680" cy="2037080"/>
                          </a:xfrm>
                          <a:prstGeom prst="rect">
                            <a:avLst/>
                          </a:prstGeom>
                        </pic:spPr>
                      </pic:pic>
                      <wps:wsp>
                        <wps:cNvPr id="97" name="Text Box 97"/>
                        <wps:cNvSpPr txBox="1"/>
                        <wps:spPr>
                          <a:xfrm>
                            <a:off x="311150" y="2025650"/>
                            <a:ext cx="2773680" cy="198120"/>
                          </a:xfrm>
                          <a:prstGeom prst="rect">
                            <a:avLst/>
                          </a:prstGeom>
                          <a:solidFill>
                            <a:prstClr val="white"/>
                          </a:solidFill>
                          <a:ln>
                            <a:noFill/>
                          </a:ln>
                        </wps:spPr>
                        <wps:txbx>
                          <w:txbxContent>
                            <w:p w14:paraId="6E815BB2" w14:textId="07DB20AD" w:rsidR="000C11D1" w:rsidRPr="00464957" w:rsidRDefault="000C11D1" w:rsidP="00B1209D">
                              <w:pPr>
                                <w:pStyle w:val="Caption"/>
                                <w:rPr>
                                  <w:rFonts w:ascii="Tahoma" w:hAnsi="Tahoma" w:cs="Tahoma"/>
                                  <w:noProof/>
                                  <w:sz w:val="21"/>
                                </w:rPr>
                              </w:pPr>
                              <w:bookmarkStart w:id="120" w:name="_Toc80821925"/>
                              <w:r>
                                <w:t xml:space="preserve">Figure </w:t>
                              </w:r>
                              <w:fldSimple w:instr=" SEQ Figure \* ARABIC ">
                                <w:r>
                                  <w:rPr>
                                    <w:noProof/>
                                  </w:rPr>
                                  <w:t>20</w:t>
                                </w:r>
                              </w:fldSimple>
                              <w:r>
                                <w:t xml:space="preserve"> </w:t>
                              </w:r>
                              <w:r w:rsidRPr="00342803">
                                <w:t xml:space="preserve">Radar plot of </w:t>
                              </w:r>
                              <w:r>
                                <w:t xml:space="preserve">the </w:t>
                              </w:r>
                              <w:r w:rsidRPr="001876EA">
                                <w:t>cluster</w:t>
                              </w:r>
                              <w:r>
                                <w:t>s</w:t>
                              </w:r>
                              <w:r w:rsidRPr="00342803">
                                <w:t xml:space="preserve"> for Decile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B15E7D" id="Group 98" o:spid="_x0000_s1083" style="position:absolute;left:0;text-align:left;margin-left:78.4pt;margin-top:272pt;width:256.8pt;height:190.4pt;z-index:251761664;mso-width-relative:margin;mso-height-relative:margin" coordsize="30848,222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">
                <v:shape id="Picture 12" o:spid="_x0000_s1084" type="#_x0000_t75" style="position:absolute;width:277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">
                  <v:imagedata r:id="rId52" o:title=""/>
                </v:shape>
                <v:shape id="Text Box 97" o:spid="_x0000_s1085" type="#_x0000_t202" style="position:absolute;left:3111;top:20256;width:2773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6E815BB2" w14:textId="07DB20AD" w:rsidR="000C11D1" w:rsidRPr="00464957" w:rsidRDefault="000C11D1" w:rsidP="00B1209D">
                        <w:pPr>
                          <w:pStyle w:val="Caption"/>
                          <w:rPr>
                            <w:rFonts w:ascii="Tahoma" w:hAnsi="Tahoma" w:cs="Tahoma"/>
                            <w:noProof/>
                            <w:sz w:val="21"/>
                          </w:rPr>
                        </w:pPr>
                        <w:bookmarkStart w:id="121" w:name="_Toc80821925"/>
                        <w:r>
                          <w:t xml:space="preserve">Figure </w:t>
                        </w:r>
                        <w:fldSimple w:instr=" SEQ Figure \* ARABIC ">
                          <w:r>
                            <w:rPr>
                              <w:noProof/>
                            </w:rPr>
                            <w:t>20</w:t>
                          </w:r>
                        </w:fldSimple>
                        <w:r>
                          <w:t xml:space="preserve"> </w:t>
                        </w:r>
                        <w:r w:rsidRPr="00342803">
                          <w:t xml:space="preserve">Radar plot of </w:t>
                        </w:r>
                        <w:r>
                          <w:t xml:space="preserve">the </w:t>
                        </w:r>
                        <w:r w:rsidRPr="001876EA">
                          <w:t>cluster</w:t>
                        </w:r>
                        <w:r>
                          <w:t>s</w:t>
                        </w:r>
                        <w:r w:rsidRPr="00342803">
                          <w:t xml:space="preserve"> for Decile</w:t>
                        </w:r>
                        <w:bookmarkEnd w:id="121"/>
                      </w:p>
                    </w:txbxContent>
                  </v:textbox>
                </v:shape>
                <w10:wrap type="topAndBottom"/>
              </v:group>
            </w:pict>
          </mc:Fallback>
        </mc:AlternateContent>
      </w:r>
      <w:r>
        <w:rPr>
          <w:noProof/>
        </w:rPr>
        <w:drawing>
          <wp:anchor distT="0" distB="0" distL="114300" distR="114300" simplePos="0" relativeHeight="251763712" behindDoc="0" locked="0" layoutInCell="1" allowOverlap="1" wp14:anchorId="1E5DF35E" wp14:editId="489A6C0A">
            <wp:simplePos x="0" y="0"/>
            <wp:positionH relativeFrom="column">
              <wp:posOffset>2656840</wp:posOffset>
            </wp:positionH>
            <wp:positionV relativeFrom="paragraph">
              <wp:posOffset>1061720</wp:posOffset>
            </wp:positionV>
            <wp:extent cx="2955491" cy="21488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6089" cy="214927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noProof/>
        </w:rPr>
        <mc:AlternateContent>
          <mc:Choice Requires="wps">
            <w:drawing>
              <wp:anchor distT="0" distB="0" distL="114300" distR="114300" simplePos="0" relativeHeight="251745280" behindDoc="0" locked="0" layoutInCell="1" allowOverlap="1" wp14:anchorId="4DDAAFDE" wp14:editId="3AE5FE01">
                <wp:simplePos x="0" y="0"/>
                <wp:positionH relativeFrom="column">
                  <wp:posOffset>202151</wp:posOffset>
                </wp:positionH>
                <wp:positionV relativeFrom="paragraph">
                  <wp:posOffset>3240325</wp:posOffset>
                </wp:positionV>
                <wp:extent cx="2526665" cy="198120"/>
                <wp:effectExtent l="0" t="0" r="6985" b="0"/>
                <wp:wrapTopAndBottom/>
                <wp:docPr id="93" name="Text Box 93"/>
                <wp:cNvGraphicFramePr/>
                <a:graphic xmlns:a="http://schemas.openxmlformats.org/drawingml/2006/main">
                  <a:graphicData uri="http://schemas.microsoft.com/office/word/2010/wordprocessingShape">
                    <wps:wsp>
                      <wps:cNvSpPr txBox="1"/>
                      <wps:spPr>
                        <a:xfrm>
                          <a:off x="0" y="0"/>
                          <a:ext cx="2526665" cy="198120"/>
                        </a:xfrm>
                        <a:prstGeom prst="rect">
                          <a:avLst/>
                        </a:prstGeom>
                        <a:solidFill>
                          <a:prstClr val="white"/>
                        </a:solidFill>
                        <a:ln>
                          <a:noFill/>
                        </a:ln>
                      </wps:spPr>
                      <wps:txbx>
                        <w:txbxContent>
                          <w:p w14:paraId="4E724217" w14:textId="0D53CF8F" w:rsidR="000C11D1" w:rsidRPr="00214D77" w:rsidRDefault="000C11D1" w:rsidP="004568F6">
                            <w:pPr>
                              <w:pStyle w:val="Caption"/>
                              <w:rPr>
                                <w:rFonts w:ascii="Tahoma" w:hAnsi="Tahoma" w:cs="Tahoma"/>
                                <w:noProof/>
                                <w:sz w:val="21"/>
                              </w:rPr>
                            </w:pPr>
                            <w:bookmarkStart w:id="122" w:name="_Toc80821923"/>
                            <w:r>
                              <w:t xml:space="preserve">Figure </w:t>
                            </w:r>
                            <w:fldSimple w:instr=" SEQ Figure \* ARABIC ">
                              <w:r>
                                <w:rPr>
                                  <w:noProof/>
                                </w:rPr>
                                <w:t>18</w:t>
                              </w:r>
                            </w:fldSimple>
                            <w:r>
                              <w:t xml:space="preserve"> </w:t>
                            </w:r>
                            <w:r w:rsidRPr="001876EA">
                              <w:t xml:space="preserve">Radar plot of </w:t>
                            </w:r>
                            <w:r>
                              <w:t xml:space="preserve">the </w:t>
                            </w:r>
                            <w:r w:rsidRPr="001876EA">
                              <w:t>cluster</w:t>
                            </w:r>
                            <w:r>
                              <w:t>s</w:t>
                            </w:r>
                            <w:r w:rsidRPr="001876EA">
                              <w:t xml:space="preserve"> for SHAP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AAFDE" id="Text Box 93" o:spid="_x0000_s1086" type="#_x0000_t202" style="position:absolute;left:0;text-align:left;margin-left:15.9pt;margin-top:255.15pt;width:198.95pt;height:15.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" stroked="f">
                <v:textbox style="mso-fit-shape-to-text:t" inset="0,0,0,0">
                  <w:txbxContent>
                    <w:p w14:paraId="4E724217" w14:textId="0D53CF8F" w:rsidR="000C11D1" w:rsidRPr="00214D77" w:rsidRDefault="000C11D1" w:rsidP="004568F6">
                      <w:pPr>
                        <w:pStyle w:val="Caption"/>
                        <w:rPr>
                          <w:rFonts w:ascii="Tahoma" w:hAnsi="Tahoma" w:cs="Tahoma"/>
                          <w:noProof/>
                          <w:sz w:val="21"/>
                        </w:rPr>
                      </w:pPr>
                      <w:bookmarkStart w:id="123" w:name="_Toc80821923"/>
                      <w:r>
                        <w:t xml:space="preserve">Figure </w:t>
                      </w:r>
                      <w:fldSimple w:instr=" SEQ Figure \* ARABIC ">
                        <w:r>
                          <w:rPr>
                            <w:noProof/>
                          </w:rPr>
                          <w:t>18</w:t>
                        </w:r>
                      </w:fldSimple>
                      <w:r>
                        <w:t xml:space="preserve"> </w:t>
                      </w:r>
                      <w:r w:rsidRPr="001876EA">
                        <w:t xml:space="preserve">Radar plot of </w:t>
                      </w:r>
                      <w:r>
                        <w:t xml:space="preserve">the </w:t>
                      </w:r>
                      <w:r w:rsidRPr="001876EA">
                        <w:t>cluster</w:t>
                      </w:r>
                      <w:r>
                        <w:t>s</w:t>
                      </w:r>
                      <w:r w:rsidRPr="001876EA">
                        <w:t xml:space="preserve"> for SHAP</w:t>
                      </w:r>
                      <w:bookmarkEnd w:id="123"/>
                    </w:p>
                  </w:txbxContent>
                </v:textbox>
                <w10:wrap type="topAndBottom"/>
              </v:shape>
            </w:pict>
          </mc:Fallback>
        </mc:AlternateContent>
      </w:r>
      <w:r w:rsidR="00386B1E">
        <w:rPr>
          <w:rFonts w:ascii="Tahoma" w:hAnsi="Tahoma" w:cs="Tahoma"/>
        </w:rPr>
        <w:t>Overall</w:t>
      </w:r>
      <w:r w:rsidR="00392010">
        <w:rPr>
          <w:rFonts w:ascii="Tahoma" w:hAnsi="Tahoma" w:cs="Tahoma"/>
        </w:rPr>
        <w:t xml:space="preserve">, from </w:t>
      </w:r>
      <w:r w:rsidR="00B1209D">
        <w:rPr>
          <w:rFonts w:ascii="Tahoma" w:hAnsi="Tahoma" w:cs="Tahoma"/>
        </w:rPr>
        <w:t xml:space="preserve">the </w:t>
      </w:r>
      <w:r w:rsidR="00392010">
        <w:rPr>
          <w:rFonts w:ascii="Tahoma" w:hAnsi="Tahoma" w:cs="Tahoma"/>
        </w:rPr>
        <w:t>following three plots,</w:t>
      </w:r>
      <w:r w:rsidR="00392010" w:rsidRPr="00081F39">
        <w:rPr>
          <w:rFonts w:ascii="Tahoma" w:hAnsi="Tahoma" w:cs="Tahoma"/>
        </w:rPr>
        <w:t xml:space="preserve"> we know that </w:t>
      </w:r>
      <w:r w:rsidR="0014198F" w:rsidRPr="00081F39">
        <w:rPr>
          <w:rFonts w:ascii="Tahoma" w:hAnsi="Tahoma" w:cs="Tahoma"/>
        </w:rPr>
        <w:t>the</w:t>
      </w:r>
      <w:r w:rsidR="00392010" w:rsidRPr="00081F39">
        <w:rPr>
          <w:rFonts w:ascii="Tahoma" w:hAnsi="Tahoma" w:cs="Tahoma"/>
        </w:rPr>
        <w:t xml:space="preserve"> </w:t>
      </w:r>
      <w:r w:rsidR="00FF2ACC" w:rsidRPr="00081F39">
        <w:rPr>
          <w:rFonts w:ascii="Tahoma" w:hAnsi="Tahoma" w:cs="Tahoma" w:hint="eastAsia"/>
        </w:rPr>
        <w:t>contribution</w:t>
      </w:r>
      <w:r w:rsidR="00392010" w:rsidRPr="00081F39">
        <w:rPr>
          <w:rFonts w:ascii="Tahoma" w:hAnsi="Tahoma" w:cs="Tahoma" w:hint="eastAsia"/>
        </w:rPr>
        <w:t xml:space="preserve"> </w:t>
      </w:r>
      <w:r w:rsidR="00392010" w:rsidRPr="00081F39">
        <w:rPr>
          <w:rFonts w:ascii="Tahoma" w:hAnsi="Tahoma" w:cs="Tahoma"/>
        </w:rPr>
        <w:t xml:space="preserve">of seven domains </w:t>
      </w:r>
      <w:r w:rsidR="00386B1E" w:rsidRPr="00081F39">
        <w:rPr>
          <w:rFonts w:ascii="Tahoma" w:hAnsi="Tahoma" w:cs="Tahoma"/>
        </w:rPr>
        <w:t>ha</w:t>
      </w:r>
      <w:r w:rsidR="00B1209D">
        <w:rPr>
          <w:rFonts w:ascii="Tahoma" w:hAnsi="Tahoma" w:cs="Tahoma"/>
        </w:rPr>
        <w:t>s</w:t>
      </w:r>
      <w:r w:rsidR="00386B1E" w:rsidRPr="00081F39">
        <w:rPr>
          <w:rFonts w:ascii="Tahoma" w:hAnsi="Tahoma" w:cs="Tahoma"/>
        </w:rPr>
        <w:t xml:space="preserve"> different structure</w:t>
      </w:r>
      <w:r w:rsidR="00B1209D">
        <w:rPr>
          <w:rFonts w:ascii="Tahoma" w:hAnsi="Tahoma" w:cs="Tahoma"/>
        </w:rPr>
        <w:t>s</w:t>
      </w:r>
      <w:r w:rsidR="00386B1E" w:rsidRPr="00081F39">
        <w:rPr>
          <w:rFonts w:ascii="Tahoma" w:hAnsi="Tahoma" w:cs="Tahoma"/>
        </w:rPr>
        <w:t xml:space="preserve"> in</w:t>
      </w:r>
      <w:r w:rsidR="00392010" w:rsidRPr="00081F39">
        <w:rPr>
          <w:rFonts w:ascii="Tahoma" w:hAnsi="Tahoma" w:cs="Tahoma"/>
        </w:rPr>
        <w:t xml:space="preserve"> four clusters</w:t>
      </w:r>
      <w:r w:rsidR="00386B1E" w:rsidRPr="00081F39">
        <w:rPr>
          <w:rFonts w:ascii="Tahoma" w:hAnsi="Tahoma" w:cs="Tahoma"/>
        </w:rPr>
        <w:t xml:space="preserve"> a</w:t>
      </w:r>
      <w:r w:rsidR="00FF2ACC" w:rsidRPr="00081F39">
        <w:rPr>
          <w:rFonts w:ascii="Tahoma" w:hAnsi="Tahoma" w:cs="Tahoma"/>
        </w:rPr>
        <w:t xml:space="preserve">nd it provides </w:t>
      </w:r>
      <w:r w:rsidR="00386B1E" w:rsidRPr="00081F39">
        <w:rPr>
          <w:rFonts w:ascii="Tahoma" w:hAnsi="Tahoma" w:cs="Tahoma"/>
        </w:rPr>
        <w:t>the answer to our research question</w:t>
      </w:r>
      <w:r w:rsidR="00FF2ACC" w:rsidRPr="00081F39">
        <w:rPr>
          <w:rFonts w:ascii="Tahoma" w:hAnsi="Tahoma" w:cs="Tahoma"/>
        </w:rPr>
        <w:t xml:space="preserve"> that there are variations of the contributions of seven deprivation domain scores to the Index of Multiple Deprivation (IMD) across LSOAs.</w:t>
      </w:r>
    </w:p>
    <w:p w14:paraId="237F8C21" w14:textId="15F4AB61" w:rsidR="00C66541" w:rsidRPr="00081F39" w:rsidRDefault="009A425B" w:rsidP="00C66541">
      <w:pPr>
        <w:rPr>
          <w:rFonts w:ascii="Tahoma" w:hAnsi="Tahoma" w:cs="Tahoma"/>
        </w:rPr>
      </w:pPr>
      <w:r>
        <w:rPr>
          <w:rFonts w:ascii="Tahoma" w:hAnsi="Tahoma" w:cs="Tahoma"/>
          <w:noProof/>
        </w:rPr>
        <mc:AlternateContent>
          <mc:Choice Requires="wpg">
            <w:drawing>
              <wp:anchor distT="0" distB="0" distL="114300" distR="114300" simplePos="0" relativeHeight="251748352" behindDoc="0" locked="0" layoutInCell="1" allowOverlap="1" wp14:anchorId="21051E00" wp14:editId="40F27474">
                <wp:simplePos x="0" y="0"/>
                <wp:positionH relativeFrom="column">
                  <wp:posOffset>-279400</wp:posOffset>
                </wp:positionH>
                <wp:positionV relativeFrom="paragraph">
                  <wp:posOffset>152400</wp:posOffset>
                </wp:positionV>
                <wp:extent cx="5959475" cy="2351405"/>
                <wp:effectExtent l="0" t="0" r="3175" b="0"/>
                <wp:wrapTopAndBottom/>
                <wp:docPr id="96" name="Group 96"/>
                <wp:cNvGraphicFramePr/>
                <a:graphic xmlns:a="http://schemas.openxmlformats.org/drawingml/2006/main">
                  <a:graphicData uri="http://schemas.microsoft.com/office/word/2010/wordprocessingGroup">
                    <wpg:wgp>
                      <wpg:cNvGrpSpPr/>
                      <wpg:grpSpPr>
                        <a:xfrm>
                          <a:off x="0" y="0"/>
                          <a:ext cx="5959475" cy="2351405"/>
                          <a:chOff x="-2912574" y="-150243"/>
                          <a:chExt cx="5415109" cy="2208913"/>
                        </a:xfrm>
                      </wpg:grpSpPr>
                      <pic:pic xmlns:pic="http://schemas.openxmlformats.org/drawingml/2006/picture">
                        <pic:nvPicPr>
                          <pic:cNvPr id="13" name="Picture 1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912574" y="-150243"/>
                            <a:ext cx="2731124" cy="1970659"/>
                          </a:xfrm>
                          <a:prstGeom prst="rect">
                            <a:avLst/>
                          </a:prstGeom>
                        </pic:spPr>
                      </pic:pic>
                      <wps:wsp>
                        <wps:cNvPr id="95" name="Text Box 95"/>
                        <wps:cNvSpPr txBox="1"/>
                        <wps:spPr>
                          <a:xfrm>
                            <a:off x="0" y="1860550"/>
                            <a:ext cx="2502535" cy="198120"/>
                          </a:xfrm>
                          <a:prstGeom prst="rect">
                            <a:avLst/>
                          </a:prstGeom>
                          <a:solidFill>
                            <a:prstClr val="white"/>
                          </a:solidFill>
                          <a:ln>
                            <a:noFill/>
                          </a:ln>
                        </wps:spPr>
                        <wps:txbx>
                          <w:txbxContent>
                            <w:p w14:paraId="71C16962" w14:textId="2DA22145" w:rsidR="000C11D1" w:rsidRPr="009642C5" w:rsidRDefault="000C11D1" w:rsidP="004568F6">
                              <w:pPr>
                                <w:pStyle w:val="Caption"/>
                                <w:rPr>
                                  <w:rFonts w:ascii="Tahoma" w:hAnsi="Tahoma" w:cs="Tahoma"/>
                                  <w:noProof/>
                                  <w:sz w:val="21"/>
                                </w:rPr>
                              </w:pPr>
                              <w:bookmarkStart w:id="124" w:name="_Toc80821924"/>
                              <w:r>
                                <w:t xml:space="preserve">Figure </w:t>
                              </w:r>
                              <w:fldSimple w:instr=" SEQ Figure \* ARABIC ">
                                <w:r>
                                  <w:rPr>
                                    <w:noProof/>
                                  </w:rPr>
                                  <w:t>19</w:t>
                                </w:r>
                              </w:fldSimple>
                              <w:r>
                                <w:t xml:space="preserve"> </w:t>
                              </w:r>
                              <w:r w:rsidRPr="00B457BE">
                                <w:t xml:space="preserve">Radar plot of </w:t>
                              </w:r>
                              <w:r>
                                <w:t xml:space="preserve">the </w:t>
                              </w:r>
                              <w:r w:rsidRPr="001876EA">
                                <w:t>cluster</w:t>
                              </w:r>
                              <w:r>
                                <w:t>s</w:t>
                              </w:r>
                              <w:r w:rsidRPr="00B457BE">
                                <w:t xml:space="preserve"> for Score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51E00" id="Group 96" o:spid="_x0000_s1087" style="position:absolute;left:0;text-align:left;margin-left:-22pt;margin-top:12pt;width:469.25pt;height:185.15pt;z-index:251748352;mso-width-relative:margin;mso-height-relative:margin" coordorigin="-29125,-1502" coordsize="54151,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">
                <v:shape id="Picture 13" o:spid="_x0000_s1088" type="#_x0000_t75" style="position:absolute;left:-29125;top:-1502;width:27311;height:1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">
                  <v:imagedata r:id="rId55" o:title=""/>
                </v:shape>
                <v:shape id="Text Box 95" o:spid="_x0000_s1089" type="#_x0000_t202" style="position:absolute;top:18605;width:250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71C16962" w14:textId="2DA22145" w:rsidR="000C11D1" w:rsidRPr="009642C5" w:rsidRDefault="000C11D1" w:rsidP="004568F6">
                        <w:pPr>
                          <w:pStyle w:val="Caption"/>
                          <w:rPr>
                            <w:rFonts w:ascii="Tahoma" w:hAnsi="Tahoma" w:cs="Tahoma"/>
                            <w:noProof/>
                            <w:sz w:val="21"/>
                          </w:rPr>
                        </w:pPr>
                        <w:bookmarkStart w:id="125" w:name="_Toc80821924"/>
                        <w:r>
                          <w:t xml:space="preserve">Figure </w:t>
                        </w:r>
                        <w:fldSimple w:instr=" SEQ Figure \* ARABIC ">
                          <w:r>
                            <w:rPr>
                              <w:noProof/>
                            </w:rPr>
                            <w:t>19</w:t>
                          </w:r>
                        </w:fldSimple>
                        <w:r>
                          <w:t xml:space="preserve"> </w:t>
                        </w:r>
                        <w:r w:rsidRPr="00B457BE">
                          <w:t xml:space="preserve">Radar plot of </w:t>
                        </w:r>
                        <w:r>
                          <w:t xml:space="preserve">the </w:t>
                        </w:r>
                        <w:r w:rsidRPr="001876EA">
                          <w:t>cluster</w:t>
                        </w:r>
                        <w:r>
                          <w:t>s</w:t>
                        </w:r>
                        <w:r w:rsidRPr="00B457BE">
                          <w:t xml:space="preserve"> for Score</w:t>
                        </w:r>
                        <w:bookmarkEnd w:id="125"/>
                      </w:p>
                    </w:txbxContent>
                  </v:textbox>
                </v:shape>
                <w10:wrap type="topAndBottom"/>
              </v:group>
            </w:pict>
          </mc:Fallback>
        </mc:AlternateContent>
      </w:r>
      <w:r w:rsidR="000C7B63">
        <w:rPr>
          <w:rFonts w:ascii="Tahoma" w:hAnsi="Tahoma" w:cs="Tahoma"/>
        </w:rPr>
        <w:t xml:space="preserve"> </w:t>
      </w:r>
    </w:p>
    <w:p w14:paraId="49FA1D53" w14:textId="4E206EDD" w:rsidR="00CB3BED" w:rsidRPr="00081F39" w:rsidRDefault="00CB0987" w:rsidP="00AD3DB2">
      <w:pPr>
        <w:spacing w:before="240"/>
        <w:rPr>
          <w:rFonts w:ascii="Tahoma" w:hAnsi="Tahoma" w:cs="Tahoma"/>
        </w:rPr>
      </w:pPr>
      <w:r w:rsidRPr="00081F39">
        <w:rPr>
          <w:rFonts w:ascii="Tahoma" w:hAnsi="Tahoma" w:cs="Tahoma"/>
        </w:rPr>
        <w:t>To confirm the</w:t>
      </w:r>
      <w:r w:rsidR="004F3647" w:rsidRPr="00081F39">
        <w:rPr>
          <w:rFonts w:ascii="Tahoma" w:hAnsi="Tahoma" w:cs="Tahoma"/>
        </w:rPr>
        <w:t xml:space="preserve"> </w:t>
      </w:r>
      <w:r w:rsidR="005F59EA" w:rsidRPr="00081F39">
        <w:rPr>
          <w:rFonts w:ascii="Tahoma" w:hAnsi="Tahoma" w:cs="Tahoma"/>
        </w:rPr>
        <w:t xml:space="preserve">deprivation </w:t>
      </w:r>
      <w:r w:rsidR="004F3647" w:rsidRPr="00081F39">
        <w:rPr>
          <w:rFonts w:ascii="Tahoma" w:hAnsi="Tahoma" w:cs="Tahoma"/>
        </w:rPr>
        <w:t>rank of the</w:t>
      </w:r>
      <w:r w:rsidR="005F59EA" w:rsidRPr="00081F39">
        <w:rPr>
          <w:rFonts w:ascii="Tahoma" w:hAnsi="Tahoma" w:cs="Tahoma"/>
        </w:rPr>
        <w:t xml:space="preserve"> four</w:t>
      </w:r>
      <w:r w:rsidR="004F3647" w:rsidRPr="00081F39">
        <w:rPr>
          <w:rFonts w:ascii="Tahoma" w:hAnsi="Tahoma" w:cs="Tahoma"/>
        </w:rPr>
        <w:t xml:space="preserve"> clusters. We compare them to the</w:t>
      </w:r>
      <w:r w:rsidRPr="00081F39">
        <w:rPr>
          <w:rFonts w:ascii="Tahoma" w:hAnsi="Tahoma" w:cs="Tahoma"/>
        </w:rPr>
        <w:t xml:space="preserve"> </w:t>
      </w:r>
      <w:r w:rsidR="004F3647" w:rsidRPr="00081F39">
        <w:rPr>
          <w:rFonts w:ascii="Tahoma" w:hAnsi="Tahoma" w:cs="Tahoma"/>
        </w:rPr>
        <w:t>f</w:t>
      </w:r>
      <w:r w:rsidR="00C66541" w:rsidRPr="00081F39">
        <w:rPr>
          <w:rFonts w:ascii="Tahoma" w:hAnsi="Tahoma" w:cs="Tahoma"/>
        </w:rPr>
        <w:t xml:space="preserve">ollowing map </w:t>
      </w:r>
      <w:r w:rsidR="004F3647" w:rsidRPr="00081F39">
        <w:rPr>
          <w:rFonts w:ascii="Tahoma" w:hAnsi="Tahoma" w:cs="Tahoma"/>
        </w:rPr>
        <w:t xml:space="preserve">which </w:t>
      </w:r>
      <w:r w:rsidR="00C66541" w:rsidRPr="00081F39">
        <w:rPr>
          <w:rFonts w:ascii="Tahoma" w:hAnsi="Tahoma" w:cs="Tahoma"/>
        </w:rPr>
        <w:t xml:space="preserve">depicts </w:t>
      </w:r>
      <w:r w:rsidR="00B1209D">
        <w:rPr>
          <w:rFonts w:ascii="Tahoma" w:hAnsi="Tahoma" w:cs="Tahoma"/>
        </w:rPr>
        <w:t xml:space="preserve">the </w:t>
      </w:r>
      <w:r w:rsidR="00C66541" w:rsidRPr="00081F39">
        <w:rPr>
          <w:rFonts w:ascii="Tahoma" w:hAnsi="Tahoma" w:cs="Tahoma"/>
        </w:rPr>
        <w:t>decile of LSOAs where 1 is most deprived</w:t>
      </w:r>
      <w:r w:rsidR="00AA314C" w:rsidRPr="00081F39">
        <w:rPr>
          <w:rFonts w:ascii="Tahoma" w:hAnsi="Tahoma" w:cs="Tahoma"/>
        </w:rPr>
        <w:t xml:space="preserve"> and 10</w:t>
      </w:r>
      <w:r w:rsidR="00194F73" w:rsidRPr="00081F39">
        <w:rPr>
          <w:rFonts w:ascii="Tahoma" w:hAnsi="Tahoma" w:cs="Tahoma"/>
        </w:rPr>
        <w:t xml:space="preserve"> i</w:t>
      </w:r>
      <w:r w:rsidR="00AA314C" w:rsidRPr="00081F39">
        <w:rPr>
          <w:rFonts w:ascii="Tahoma" w:hAnsi="Tahoma" w:cs="Tahoma"/>
        </w:rPr>
        <w:t>s least deprived.</w:t>
      </w:r>
      <w:r w:rsidR="002A4A7B" w:rsidRPr="002A4A7B">
        <w:rPr>
          <w:rFonts w:ascii="Tahoma" w:hAnsi="Tahoma" w:cs="Tahoma"/>
        </w:rPr>
        <w:t xml:space="preserve"> </w:t>
      </w:r>
      <w:r w:rsidR="00043F00">
        <w:rPr>
          <w:rFonts w:ascii="Tahoma" w:hAnsi="Tahoma" w:cs="Tahoma"/>
        </w:rPr>
        <w:t xml:space="preserve">We can roughly divide the color into </w:t>
      </w:r>
      <w:r w:rsidR="00043F00" w:rsidRPr="00081F39">
        <w:rPr>
          <w:rFonts w:ascii="Tahoma" w:hAnsi="Tahoma" w:cs="Tahoma"/>
        </w:rPr>
        <w:t>crimson, red, pale red, Cambridge blue, blue</w:t>
      </w:r>
      <w:r w:rsidR="00B1209D">
        <w:rPr>
          <w:rFonts w:ascii="Tahoma" w:hAnsi="Tahoma" w:cs="Tahoma"/>
        </w:rPr>
        <w:t>,</w:t>
      </w:r>
      <w:r w:rsidR="00043F00" w:rsidRPr="00081F39">
        <w:rPr>
          <w:rFonts w:ascii="Tahoma" w:hAnsi="Tahoma" w:cs="Tahoma"/>
        </w:rPr>
        <w:t xml:space="preserve"> and </w:t>
      </w:r>
      <w:r w:rsidR="00194F73" w:rsidRPr="00081F39">
        <w:rPr>
          <w:rFonts w:ascii="Tahoma" w:hAnsi="Tahoma" w:cs="Tahoma"/>
        </w:rPr>
        <w:t>mazarine.</w:t>
      </w:r>
      <w:r w:rsidR="00043F00">
        <w:rPr>
          <w:rFonts w:ascii="Tahoma" w:hAnsi="Tahoma" w:cs="Tahoma"/>
        </w:rPr>
        <w:t xml:space="preserve"> </w:t>
      </w:r>
      <w:r w:rsidR="00BE1F73">
        <w:rPr>
          <w:rFonts w:ascii="Tahoma" w:hAnsi="Tahoma" w:cs="Tahoma" w:hint="eastAsia"/>
        </w:rPr>
        <w:t>From</w:t>
      </w:r>
      <w:r w:rsidR="00BE1F73">
        <w:rPr>
          <w:rFonts w:ascii="Tahoma" w:hAnsi="Tahoma" w:cs="Tahoma"/>
        </w:rPr>
        <w:t xml:space="preserve"> the perspective of IMD, the</w:t>
      </w:r>
      <w:r w:rsidR="00B813F8">
        <w:rPr>
          <w:rFonts w:ascii="Tahoma" w:hAnsi="Tahoma" w:cs="Tahoma"/>
        </w:rPr>
        <w:t xml:space="preserve"> relatively most</w:t>
      </w:r>
      <w:r w:rsidR="00BE1F73">
        <w:rPr>
          <w:rFonts w:ascii="Tahoma" w:hAnsi="Tahoma" w:cs="Tahoma"/>
        </w:rPr>
        <w:t xml:space="preserve"> deprived areas</w:t>
      </w:r>
      <w:r w:rsidR="00043F00">
        <w:rPr>
          <w:rFonts w:ascii="Tahoma" w:hAnsi="Tahoma" w:cs="Tahoma"/>
        </w:rPr>
        <w:t xml:space="preserve"> which </w:t>
      </w:r>
      <w:r w:rsidR="00B1209D">
        <w:rPr>
          <w:rFonts w:ascii="Tahoma" w:hAnsi="Tahoma" w:cs="Tahoma"/>
        </w:rPr>
        <w:t>are</w:t>
      </w:r>
      <w:r w:rsidR="00043F00">
        <w:rPr>
          <w:rFonts w:ascii="Tahoma" w:hAnsi="Tahoma" w:cs="Tahoma"/>
        </w:rPr>
        <w:t xml:space="preserve"> colored dark red</w:t>
      </w:r>
      <w:r w:rsidR="00BE1F73">
        <w:rPr>
          <w:rFonts w:ascii="Tahoma" w:hAnsi="Tahoma" w:cs="Tahoma"/>
        </w:rPr>
        <w:t xml:space="preserve"> are</w:t>
      </w:r>
      <w:r w:rsidR="002A4A7B" w:rsidRPr="00D857B2">
        <w:rPr>
          <w:rFonts w:ascii="Tahoma" w:hAnsi="Tahoma" w:cs="Tahoma"/>
        </w:rPr>
        <w:t xml:space="preserve"> concentrated in the </w:t>
      </w:r>
      <w:r w:rsidR="00BE1F73">
        <w:rPr>
          <w:rFonts w:ascii="Tahoma" w:hAnsi="Tahoma" w:cs="Tahoma"/>
        </w:rPr>
        <w:t xml:space="preserve">middle </w:t>
      </w:r>
      <w:r w:rsidR="002A4A7B" w:rsidRPr="00D857B2">
        <w:rPr>
          <w:rFonts w:ascii="Tahoma" w:hAnsi="Tahoma" w:cs="Tahoma"/>
        </w:rPr>
        <w:t>eastern</w:t>
      </w:r>
      <w:r w:rsidR="00BE1F73">
        <w:rPr>
          <w:rFonts w:ascii="Tahoma" w:hAnsi="Tahoma" w:cs="Tahoma"/>
        </w:rPr>
        <w:t xml:space="preserve"> and </w:t>
      </w:r>
      <w:r w:rsidR="00BE1F73" w:rsidRPr="00BE1F73">
        <w:rPr>
          <w:rFonts w:ascii="Tahoma" w:hAnsi="Tahoma" w:cs="Tahoma"/>
        </w:rPr>
        <w:t>northeast</w:t>
      </w:r>
      <w:r w:rsidR="002A4A7B" w:rsidRPr="00D857B2">
        <w:rPr>
          <w:rFonts w:ascii="Tahoma" w:hAnsi="Tahoma" w:cs="Tahoma"/>
        </w:rPr>
        <w:t xml:space="preserve"> seaboard</w:t>
      </w:r>
      <w:r w:rsidR="00D604F9">
        <w:rPr>
          <w:rFonts w:ascii="Tahoma" w:hAnsi="Tahoma" w:cs="Tahoma"/>
        </w:rPr>
        <w:t xml:space="preserve">, and also </w:t>
      </w:r>
      <w:r w:rsidR="00D604F9">
        <w:rPr>
          <w:rFonts w:ascii="Tahoma" w:hAnsi="Tahoma" w:cs="Tahoma"/>
        </w:rPr>
        <w:lastRenderedPageBreak/>
        <w:t xml:space="preserve">scattered in </w:t>
      </w:r>
      <w:r w:rsidR="00B1209D">
        <w:rPr>
          <w:rFonts w:ascii="Tahoma" w:hAnsi="Tahoma" w:cs="Tahoma"/>
        </w:rPr>
        <w:t xml:space="preserve">the </w:t>
      </w:r>
      <w:r w:rsidR="00D604F9">
        <w:rPr>
          <w:rFonts w:ascii="Tahoma" w:hAnsi="Tahoma" w:cs="Tahoma"/>
        </w:rPr>
        <w:t xml:space="preserve">region of </w:t>
      </w:r>
      <w:r w:rsidR="00D604F9" w:rsidRPr="00D604F9">
        <w:rPr>
          <w:rFonts w:ascii="Tahoma" w:hAnsi="Tahoma" w:cs="Tahoma"/>
        </w:rPr>
        <w:t>north</w:t>
      </w:r>
      <w:r w:rsidR="00B1209D">
        <w:rPr>
          <w:rFonts w:ascii="Tahoma" w:hAnsi="Tahoma" w:cs="Tahoma"/>
        </w:rPr>
        <w:t>-</w:t>
      </w:r>
      <w:r w:rsidR="00D604F9" w:rsidRPr="00D604F9">
        <w:rPr>
          <w:rFonts w:ascii="Tahoma" w:hAnsi="Tahoma" w:cs="Tahoma"/>
        </w:rPr>
        <w:t>central</w:t>
      </w:r>
      <w:r w:rsidR="00D604F9">
        <w:rPr>
          <w:rFonts w:ascii="Tahoma" w:hAnsi="Tahoma" w:cs="Tahoma"/>
        </w:rPr>
        <w:t xml:space="preserve"> </w:t>
      </w:r>
      <w:r w:rsidR="00214536">
        <w:rPr>
          <w:rFonts w:ascii="Tahoma" w:hAnsi="Tahoma" w:cs="Tahoma"/>
        </w:rPr>
        <w:t>and northwest</w:t>
      </w:r>
      <w:r w:rsidR="00D604F9" w:rsidRPr="00D604F9">
        <w:rPr>
          <w:rFonts w:ascii="Tahoma" w:hAnsi="Tahoma" w:cs="Tahoma"/>
        </w:rPr>
        <w:t>-central</w:t>
      </w:r>
      <w:r w:rsidR="00292F27">
        <w:rPr>
          <w:rFonts w:ascii="Tahoma" w:hAnsi="Tahoma" w:cs="Tahoma"/>
        </w:rPr>
        <w:t xml:space="preserve"> in England</w:t>
      </w:r>
      <w:r w:rsidR="00E92F95">
        <w:rPr>
          <w:rFonts w:ascii="Tahoma" w:hAnsi="Tahoma" w:cs="Tahoma"/>
        </w:rPr>
        <w:t>.</w:t>
      </w:r>
      <w:r w:rsidR="00292F27">
        <w:rPr>
          <w:rFonts w:ascii="Tahoma" w:hAnsi="Tahoma" w:cs="Tahoma"/>
        </w:rPr>
        <w:t xml:space="preserve"> The proportion of the</w:t>
      </w:r>
      <w:r w:rsidR="00043F00">
        <w:rPr>
          <w:rFonts w:ascii="Tahoma" w:hAnsi="Tahoma" w:cs="Tahoma"/>
        </w:rPr>
        <w:t>se</w:t>
      </w:r>
      <w:r w:rsidR="00292F27">
        <w:rPr>
          <w:rFonts w:ascii="Tahoma" w:hAnsi="Tahoma" w:cs="Tahoma"/>
        </w:rPr>
        <w:t xml:space="preserve"> areas are </w:t>
      </w:r>
      <w:r w:rsidR="003D72FF">
        <w:rPr>
          <w:rFonts w:ascii="Tahoma" w:hAnsi="Tahoma" w:cs="Tahoma"/>
        </w:rPr>
        <w:t xml:space="preserve">higher in London and they </w:t>
      </w:r>
      <w:r w:rsidR="003D72FF" w:rsidRPr="00462F43">
        <w:rPr>
          <w:rFonts w:ascii="Tahoma" w:hAnsi="Tahoma" w:cs="Tahoma"/>
        </w:rPr>
        <w:t>disperse</w:t>
      </w:r>
      <w:r w:rsidR="003D72FF">
        <w:rPr>
          <w:rFonts w:ascii="Tahoma" w:hAnsi="Tahoma" w:cs="Tahoma"/>
        </w:rPr>
        <w:t xml:space="preserve"> mainly in the middle</w:t>
      </w:r>
      <w:r w:rsidR="00214536">
        <w:rPr>
          <w:rFonts w:ascii="Tahoma" w:hAnsi="Tahoma" w:cs="Tahoma"/>
        </w:rPr>
        <w:t xml:space="preserve"> (especially central north and</w:t>
      </w:r>
      <w:r w:rsidR="003D72FF">
        <w:rPr>
          <w:rFonts w:ascii="Tahoma" w:hAnsi="Tahoma" w:cs="Tahoma"/>
        </w:rPr>
        <w:t xml:space="preserve"> </w:t>
      </w:r>
      <w:r w:rsidR="00214536">
        <w:rPr>
          <w:rFonts w:ascii="Tahoma" w:hAnsi="Tahoma" w:cs="Tahoma"/>
        </w:rPr>
        <w:t xml:space="preserve">central east) </w:t>
      </w:r>
      <w:r w:rsidR="003D72FF">
        <w:rPr>
          <w:rFonts w:ascii="Tahoma" w:hAnsi="Tahoma" w:cs="Tahoma"/>
        </w:rPr>
        <w:t xml:space="preserve">of London. </w:t>
      </w:r>
      <w:r w:rsidR="00214536" w:rsidRPr="00081F39">
        <w:rPr>
          <w:rFonts w:ascii="Tahoma" w:hAnsi="Tahoma" w:cs="Tahoma"/>
        </w:rPr>
        <w:t xml:space="preserve">Recall the map get by performing clustering for Shapley values, it seems </w:t>
      </w:r>
      <w:r w:rsidR="00B1209D">
        <w:rPr>
          <w:rFonts w:ascii="Tahoma" w:hAnsi="Tahoma" w:cs="Tahoma"/>
        </w:rPr>
        <w:t xml:space="preserve">the </w:t>
      </w:r>
      <w:r w:rsidR="00214536" w:rsidRPr="00081F39">
        <w:rPr>
          <w:rFonts w:ascii="Tahoma" w:hAnsi="Tahoma" w:cs="Tahoma"/>
        </w:rPr>
        <w:t>above areas correspond to the areas for cluster 3.</w:t>
      </w:r>
      <w:r w:rsidR="00043F00" w:rsidRPr="00081F39">
        <w:rPr>
          <w:rFonts w:ascii="Tahoma" w:hAnsi="Tahoma" w:cs="Tahoma"/>
        </w:rPr>
        <w:t xml:space="preserve"> </w:t>
      </w:r>
      <w:r w:rsidR="00B813F8" w:rsidRPr="00081F39">
        <w:rPr>
          <w:rFonts w:ascii="Tahoma" w:hAnsi="Tahoma" w:cs="Tahoma"/>
        </w:rPr>
        <w:t xml:space="preserve">Similarly, </w:t>
      </w:r>
      <w:r w:rsidR="00CB3BED" w:rsidRPr="00081F39">
        <w:rPr>
          <w:rFonts w:ascii="Tahoma" w:hAnsi="Tahoma" w:cs="Tahoma"/>
        </w:rPr>
        <w:t>the</w:t>
      </w:r>
      <w:r w:rsidR="00B813F8" w:rsidRPr="00081F39">
        <w:rPr>
          <w:rFonts w:ascii="Tahoma" w:hAnsi="Tahoma" w:cs="Tahoma"/>
        </w:rPr>
        <w:t xml:space="preserve"> navy-blue areas in </w:t>
      </w:r>
      <w:r w:rsidR="00B1209D">
        <w:rPr>
          <w:rFonts w:ascii="Tahoma" w:hAnsi="Tahoma" w:cs="Tahoma"/>
        </w:rPr>
        <w:t xml:space="preserve">the </w:t>
      </w:r>
      <w:r w:rsidR="00B813F8" w:rsidRPr="00081F39">
        <w:rPr>
          <w:rFonts w:ascii="Tahoma" w:hAnsi="Tahoma" w:cs="Tahoma"/>
        </w:rPr>
        <w:t xml:space="preserve">decile map correspond to </w:t>
      </w:r>
      <w:r w:rsidR="00824991" w:rsidRPr="00081F39">
        <w:rPr>
          <w:rFonts w:ascii="Tahoma" w:hAnsi="Tahoma" w:cs="Tahoma"/>
        </w:rPr>
        <w:t xml:space="preserve">cluster 2. On the whole, </w:t>
      </w:r>
      <w:r w:rsidR="00CB3BED" w:rsidRPr="00081F39">
        <w:rPr>
          <w:rFonts w:ascii="Tahoma" w:hAnsi="Tahoma" w:cs="Tahoma"/>
        </w:rPr>
        <w:t>the map for SHAP clustering in L</w:t>
      </w:r>
      <w:r w:rsidR="00CB3BED" w:rsidRPr="00081F39">
        <w:rPr>
          <w:rFonts w:ascii="Tahoma" w:hAnsi="Tahoma" w:cs="Tahoma" w:hint="eastAsia"/>
        </w:rPr>
        <w:t>ondon</w:t>
      </w:r>
      <w:r w:rsidR="00CB3BED" w:rsidRPr="00081F39">
        <w:rPr>
          <w:rFonts w:ascii="Tahoma" w:hAnsi="Tahoma" w:cs="Tahoma"/>
        </w:rPr>
        <w:t xml:space="preserve"> has a comparatively even composition, which means, each cluster correspond</w:t>
      </w:r>
      <w:r w:rsidR="00B1209D">
        <w:rPr>
          <w:rFonts w:ascii="Tahoma" w:hAnsi="Tahoma" w:cs="Tahoma"/>
        </w:rPr>
        <w:t>s</w:t>
      </w:r>
      <w:r w:rsidR="00CB3BED" w:rsidRPr="00081F39">
        <w:rPr>
          <w:rFonts w:ascii="Tahoma" w:hAnsi="Tahoma" w:cs="Tahoma"/>
        </w:rPr>
        <w:t xml:space="preserve"> to a similar number of deciles. On the contrary, the clustering result for domain scores is mainly composed </w:t>
      </w:r>
      <w:r w:rsidR="00B1209D">
        <w:rPr>
          <w:rFonts w:ascii="Tahoma" w:hAnsi="Tahoma" w:cs="Tahoma"/>
        </w:rPr>
        <w:t>of</w:t>
      </w:r>
      <w:r w:rsidR="00CB3BED" w:rsidRPr="00081F39">
        <w:rPr>
          <w:rFonts w:ascii="Tahoma" w:hAnsi="Tahoma" w:cs="Tahoma"/>
        </w:rPr>
        <w:t xml:space="preserve"> two colors, red and blue</w:t>
      </w:r>
      <w:r w:rsidR="0010160A" w:rsidRPr="00081F39">
        <w:rPr>
          <w:rFonts w:ascii="Tahoma" w:hAnsi="Tahoma" w:cs="Tahoma"/>
        </w:rPr>
        <w:t>, especially for London</w:t>
      </w:r>
      <w:r w:rsidR="00CB3BED" w:rsidRPr="00081F39">
        <w:rPr>
          <w:rFonts w:ascii="Tahoma" w:hAnsi="Tahoma" w:cs="Tahoma"/>
        </w:rPr>
        <w:t xml:space="preserve">. </w:t>
      </w:r>
    </w:p>
    <w:p w14:paraId="6AC1AC6D" w14:textId="481F0EF8" w:rsidR="00CB3BED" w:rsidRPr="00081F39" w:rsidRDefault="004568F6" w:rsidP="00AD3DB2">
      <w:pPr>
        <w:spacing w:before="240"/>
        <w:rPr>
          <w:rFonts w:ascii="Tahoma" w:hAnsi="Tahoma" w:cs="Tahoma"/>
        </w:rPr>
      </w:pPr>
      <w:r>
        <w:rPr>
          <w:rFonts w:ascii="Tahoma" w:hAnsi="Tahoma" w:cs="Tahoma"/>
          <w:noProof/>
        </w:rPr>
        <mc:AlternateContent>
          <mc:Choice Requires="wpg">
            <w:drawing>
              <wp:anchor distT="0" distB="0" distL="114300" distR="114300" simplePos="0" relativeHeight="251754496" behindDoc="0" locked="0" layoutInCell="1" allowOverlap="1" wp14:anchorId="6A8E1A4E" wp14:editId="06174D08">
                <wp:simplePos x="0" y="0"/>
                <wp:positionH relativeFrom="column">
                  <wp:posOffset>127000</wp:posOffset>
                </wp:positionH>
                <wp:positionV relativeFrom="paragraph">
                  <wp:posOffset>369570</wp:posOffset>
                </wp:positionV>
                <wp:extent cx="5108575" cy="5411470"/>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108575" cy="5411470"/>
                          <a:chOff x="0" y="0"/>
                          <a:chExt cx="5108575" cy="5411470"/>
                        </a:xfrm>
                      </wpg:grpSpPr>
                      <wpg:grpSp>
                        <wpg:cNvPr id="16" name="Group 16"/>
                        <wpg:cNvGrpSpPr/>
                        <wpg:grpSpPr>
                          <a:xfrm>
                            <a:off x="0" y="0"/>
                            <a:ext cx="5108575" cy="5316220"/>
                            <a:chOff x="0" y="0"/>
                            <a:chExt cx="5108631" cy="5316386"/>
                          </a:xfrm>
                        </wpg:grpSpPr>
                        <pic:pic xmlns:pic="http://schemas.openxmlformats.org/drawingml/2006/picture">
                          <pic:nvPicPr>
                            <pic:cNvPr id="2" name="Picture 2"/>
                            <pic:cNvPicPr>
                              <a:picLocks noChangeAspect="1"/>
                            </pic:cNvPicPr>
                          </pic:nvPicPr>
                          <pic:blipFill rotWithShape="1">
                            <a:blip r:embed="rId56">
                              <a:extLst>
                                <a:ext uri="{28A0092B-C50C-407E-A947-70E740481C1C}">
                                  <a14:useLocalDpi xmlns:a14="http://schemas.microsoft.com/office/drawing/2010/main" val="0"/>
                                </a:ext>
                              </a:extLst>
                            </a:blip>
                            <a:srcRect l="10275" t="20530" r="25349" b="18325"/>
                            <a:stretch/>
                          </pic:blipFill>
                          <pic:spPr bwMode="auto">
                            <a:xfrm>
                              <a:off x="0" y="49696"/>
                              <a:ext cx="4312285" cy="5266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56">
                              <a:extLst>
                                <a:ext uri="{28A0092B-C50C-407E-A947-70E740481C1C}">
                                  <a14:useLocalDpi xmlns:a14="http://schemas.microsoft.com/office/drawing/2010/main" val="0"/>
                                </a:ext>
                              </a:extLst>
                            </a:blip>
                            <a:srcRect l="73802" t="10999" r="9419" b="11064"/>
                            <a:stretch/>
                          </pic:blipFill>
                          <pic:spPr bwMode="auto">
                            <a:xfrm>
                              <a:off x="4283766" y="0"/>
                              <a:ext cx="824865" cy="4928870"/>
                            </a:xfrm>
                            <a:prstGeom prst="rect">
                              <a:avLst/>
                            </a:prstGeom>
                            <a:noFill/>
                            <a:ln>
                              <a:noFill/>
                            </a:ln>
                            <a:extLst>
                              <a:ext uri="{53640926-AAD7-44D8-BBD7-CCE9431645EC}">
                                <a14:shadowObscured xmlns:a14="http://schemas.microsoft.com/office/drawing/2010/main"/>
                              </a:ext>
                            </a:extLst>
                          </pic:spPr>
                        </pic:pic>
                      </wpg:grpSp>
                      <wps:wsp>
                        <wps:cNvPr id="99" name="Text Box 99"/>
                        <wps:cNvSpPr txBox="1"/>
                        <wps:spPr>
                          <a:xfrm>
                            <a:off x="0" y="5213350"/>
                            <a:ext cx="5108575" cy="198120"/>
                          </a:xfrm>
                          <a:prstGeom prst="rect">
                            <a:avLst/>
                          </a:prstGeom>
                          <a:solidFill>
                            <a:prstClr val="white"/>
                          </a:solidFill>
                          <a:ln>
                            <a:noFill/>
                          </a:ln>
                        </wps:spPr>
                        <wps:txbx>
                          <w:txbxContent>
                            <w:p w14:paraId="1B819012" w14:textId="6B77184A" w:rsidR="000C11D1" w:rsidRPr="003923A6" w:rsidRDefault="000C11D1" w:rsidP="004568F6">
                              <w:pPr>
                                <w:pStyle w:val="Caption"/>
                                <w:rPr>
                                  <w:rFonts w:ascii="Tahoma" w:hAnsi="Tahoma" w:cs="Tahoma"/>
                                  <w:noProof/>
                                  <w:sz w:val="21"/>
                                </w:rPr>
                              </w:pPr>
                              <w:bookmarkStart w:id="126" w:name="_Toc80737433"/>
                              <w:r>
                                <w:t xml:space="preserve">Map </w:t>
                              </w:r>
                              <w:fldSimple w:instr=" SEQ Map \* ARABIC ">
                                <w:r>
                                  <w:rPr>
                                    <w:noProof/>
                                  </w:rPr>
                                  <w:t>3</w:t>
                                </w:r>
                              </w:fldSimple>
                              <w:r>
                                <w:t xml:space="preserve"> </w:t>
                              </w:r>
                              <w:r w:rsidRPr="007F1130">
                                <w:t>Distribution of clusters from decile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E1A4E" id="Group 100" o:spid="_x0000_s1090" style="position:absolute;left:0;text-align:left;margin-left:10pt;margin-top:29.1pt;width:402.25pt;height:426.1pt;z-index:251754496" coordsize="51085,5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">
                <v:group id="Group 16" o:spid="_x0000_s1091" style="position:absolute;width:51085;height:53162" coordsize="51086,5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2" o:spid="_x0000_s1092" type="#_x0000_t75" style="position:absolute;top:496;width:43122;height:5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">
                    <v:imagedata r:id="rId57" o:title="" croptop="13455f" cropbottom="12009f" cropleft="6734f" cropright="16613f"/>
                  </v:shape>
                  <v:shape id="Picture 15" o:spid="_x0000_s1093" type="#_x0000_t75" style="position:absolute;left:42837;width:8249;height:49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">
                    <v:imagedata r:id="rId57" o:title="" croptop="7208f" cropbottom="7251f" cropleft="48367f" cropright="6173f"/>
                  </v:shape>
                </v:group>
                <v:shape id="Text Box 99" o:spid="_x0000_s1094" type="#_x0000_t202" style="position:absolute;top:52133;width:5108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1B819012" w14:textId="6B77184A" w:rsidR="000C11D1" w:rsidRPr="003923A6" w:rsidRDefault="000C11D1" w:rsidP="004568F6">
                        <w:pPr>
                          <w:pStyle w:val="Caption"/>
                          <w:rPr>
                            <w:rFonts w:ascii="Tahoma" w:hAnsi="Tahoma" w:cs="Tahoma"/>
                            <w:noProof/>
                            <w:sz w:val="21"/>
                          </w:rPr>
                        </w:pPr>
                        <w:bookmarkStart w:id="127" w:name="_Toc80737433"/>
                        <w:r>
                          <w:t xml:space="preserve">Map </w:t>
                        </w:r>
                        <w:fldSimple w:instr=" SEQ Map \* ARABIC ">
                          <w:r>
                            <w:rPr>
                              <w:noProof/>
                            </w:rPr>
                            <w:t>3</w:t>
                          </w:r>
                        </w:fldSimple>
                        <w:r>
                          <w:t xml:space="preserve"> </w:t>
                        </w:r>
                        <w:r w:rsidRPr="007F1130">
                          <w:t>Distribution of clusters from decile</w:t>
                        </w:r>
                        <w:bookmarkEnd w:id="127"/>
                      </w:p>
                    </w:txbxContent>
                  </v:textbox>
                </v:shape>
                <w10:wrap type="topAndBottom"/>
              </v:group>
            </w:pict>
          </mc:Fallback>
        </mc:AlternateContent>
      </w:r>
    </w:p>
    <w:p w14:paraId="28BF1AC2" w14:textId="77777777" w:rsidR="00CB3BED" w:rsidRPr="00081F39" w:rsidRDefault="00CB3BED" w:rsidP="00AD3DB2">
      <w:pPr>
        <w:spacing w:before="240"/>
        <w:rPr>
          <w:rFonts w:ascii="Tahoma" w:hAnsi="Tahoma" w:cs="Tahoma"/>
        </w:rPr>
      </w:pPr>
    </w:p>
    <w:p w14:paraId="1A99B723" w14:textId="475A4201" w:rsidR="001F0437" w:rsidRPr="00081F39" w:rsidRDefault="00242E10" w:rsidP="00AD3DB2">
      <w:pPr>
        <w:spacing w:before="240"/>
        <w:rPr>
          <w:rFonts w:ascii="Tahoma" w:hAnsi="Tahoma" w:cs="Tahoma"/>
        </w:rPr>
      </w:pPr>
      <w:r w:rsidRPr="00081F39">
        <w:rPr>
          <w:rFonts w:ascii="Tahoma" w:hAnsi="Tahoma" w:cs="Tahoma"/>
        </w:rPr>
        <w:t>A</w:t>
      </w:r>
      <w:r w:rsidRPr="00081F39">
        <w:rPr>
          <w:rFonts w:ascii="Tahoma" w:hAnsi="Tahoma" w:cs="Tahoma" w:hint="eastAsia"/>
        </w:rPr>
        <w:t>fter</w:t>
      </w:r>
      <w:r w:rsidRPr="00081F39">
        <w:rPr>
          <w:rFonts w:ascii="Tahoma" w:hAnsi="Tahoma" w:cs="Tahoma"/>
        </w:rPr>
        <w:t xml:space="preserve"> comparing the </w:t>
      </w:r>
      <w:r w:rsidR="00695574" w:rsidRPr="00081F39">
        <w:rPr>
          <w:rFonts w:ascii="Tahoma" w:hAnsi="Tahoma" w:cs="Tahoma"/>
        </w:rPr>
        <w:t>three maps</w:t>
      </w:r>
      <w:r w:rsidR="00CB3BED" w:rsidRPr="00081F39">
        <w:rPr>
          <w:rFonts w:ascii="Tahoma" w:hAnsi="Tahoma" w:cs="Tahoma"/>
        </w:rPr>
        <w:t xml:space="preserve"> more meticulously</w:t>
      </w:r>
      <w:r w:rsidR="00695574" w:rsidRPr="00081F39">
        <w:rPr>
          <w:rFonts w:ascii="Tahoma" w:hAnsi="Tahoma" w:cs="Tahoma"/>
        </w:rPr>
        <w:t>, w</w:t>
      </w:r>
      <w:r w:rsidRPr="00081F39">
        <w:rPr>
          <w:rFonts w:ascii="Tahoma" w:hAnsi="Tahoma" w:cs="Tahoma"/>
        </w:rPr>
        <w:t xml:space="preserve">e listed a table to </w:t>
      </w:r>
      <w:r w:rsidR="00695574" w:rsidRPr="00081F39">
        <w:rPr>
          <w:rFonts w:ascii="Tahoma" w:hAnsi="Tahoma" w:cs="Tahoma"/>
        </w:rPr>
        <w:t xml:space="preserve">make things clear. </w:t>
      </w:r>
      <w:r w:rsidR="00993E3B" w:rsidRPr="00081F39">
        <w:rPr>
          <w:rFonts w:ascii="Tahoma" w:hAnsi="Tahoma" w:cs="Tahoma"/>
        </w:rPr>
        <w:t xml:space="preserve">Clusters or the colors in </w:t>
      </w:r>
      <w:r w:rsidR="00B1209D">
        <w:rPr>
          <w:rFonts w:ascii="Tahoma" w:hAnsi="Tahoma" w:cs="Tahoma"/>
        </w:rPr>
        <w:t xml:space="preserve">the </w:t>
      </w:r>
      <w:r w:rsidR="00993E3B" w:rsidRPr="00081F39">
        <w:rPr>
          <w:rFonts w:ascii="Tahoma" w:hAnsi="Tahoma" w:cs="Tahoma"/>
        </w:rPr>
        <w:t>different map</w:t>
      </w:r>
      <w:r w:rsidR="00B1209D">
        <w:rPr>
          <w:rFonts w:ascii="Tahoma" w:hAnsi="Tahoma" w:cs="Tahoma"/>
        </w:rPr>
        <w:t>s</w:t>
      </w:r>
      <w:r w:rsidR="00993E3B" w:rsidRPr="00081F39">
        <w:rPr>
          <w:rFonts w:ascii="Tahoma" w:hAnsi="Tahoma" w:cs="Tahoma"/>
        </w:rPr>
        <w:t xml:space="preserve"> that are suspected to be </w:t>
      </w:r>
      <w:r w:rsidR="00894CE4" w:rsidRPr="00081F39">
        <w:rPr>
          <w:rFonts w:ascii="Tahoma" w:hAnsi="Tahoma" w:cs="Tahoma"/>
        </w:rPr>
        <w:t>relevant</w:t>
      </w:r>
      <w:r w:rsidR="00993E3B" w:rsidRPr="00081F39">
        <w:rPr>
          <w:rFonts w:ascii="Tahoma" w:hAnsi="Tahoma" w:cs="Tahoma"/>
        </w:rPr>
        <w:t xml:space="preserve"> are put in one column and these columns are arranged according to </w:t>
      </w:r>
      <w:r w:rsidR="00E026E3" w:rsidRPr="00081F39">
        <w:rPr>
          <w:rFonts w:ascii="Tahoma" w:hAnsi="Tahoma" w:cs="Tahoma"/>
        </w:rPr>
        <w:t>their corresponding clusters’ degree of deprivation.</w:t>
      </w:r>
      <w:r w:rsidR="00993E3B" w:rsidRPr="00081F39">
        <w:rPr>
          <w:rFonts w:ascii="Tahoma" w:hAnsi="Tahoma" w:cs="Tahoma"/>
        </w:rPr>
        <w:t xml:space="preserve"> </w:t>
      </w:r>
      <w:r w:rsidR="00695574" w:rsidRPr="00081F39">
        <w:rPr>
          <w:rFonts w:ascii="Tahoma" w:hAnsi="Tahoma" w:cs="Tahoma"/>
        </w:rPr>
        <w:t>The</w:t>
      </w:r>
      <w:r w:rsidR="00E026E3" w:rsidRPr="00081F39">
        <w:rPr>
          <w:rFonts w:ascii="Tahoma" w:hAnsi="Tahoma" w:cs="Tahoma"/>
        </w:rPr>
        <w:t xml:space="preserve">re are 4 rows and 4 columns of the content. The first row </w:t>
      </w:r>
      <w:r w:rsidR="002A4A7B" w:rsidRPr="00081F39">
        <w:rPr>
          <w:rFonts w:ascii="Tahoma" w:hAnsi="Tahoma" w:cs="Tahoma"/>
        </w:rPr>
        <w:lastRenderedPageBreak/>
        <w:t>represents</w:t>
      </w:r>
      <w:r w:rsidR="00E026E3" w:rsidRPr="00081F39">
        <w:rPr>
          <w:rFonts w:ascii="Tahoma" w:hAnsi="Tahoma" w:cs="Tahoma"/>
        </w:rPr>
        <w:t xml:space="preserve"> the clusters and the</w:t>
      </w:r>
      <w:r w:rsidR="00894CE4" w:rsidRPr="00081F39">
        <w:rPr>
          <w:rFonts w:ascii="Tahoma" w:hAnsi="Tahoma" w:cs="Tahoma"/>
        </w:rPr>
        <w:t>ir</w:t>
      </w:r>
      <w:r w:rsidR="00E026E3" w:rsidRPr="00081F39">
        <w:rPr>
          <w:rFonts w:ascii="Tahoma" w:hAnsi="Tahoma" w:cs="Tahoma"/>
        </w:rPr>
        <w:t xml:space="preserve"> corresponding color</w:t>
      </w:r>
      <w:r w:rsidR="00894CE4" w:rsidRPr="00081F39">
        <w:rPr>
          <w:rFonts w:ascii="Tahoma" w:hAnsi="Tahoma" w:cs="Tahoma"/>
        </w:rPr>
        <w:t>s</w:t>
      </w:r>
      <w:r w:rsidR="00E026E3" w:rsidRPr="00081F39">
        <w:rPr>
          <w:rFonts w:ascii="Tahoma" w:hAnsi="Tahoma" w:cs="Tahoma"/>
        </w:rPr>
        <w:t xml:space="preserve"> for </w:t>
      </w:r>
      <w:r w:rsidR="00386B1E" w:rsidRPr="00081F39">
        <w:rPr>
          <w:rFonts w:ascii="Tahoma" w:hAnsi="Tahoma" w:cs="Tahoma"/>
        </w:rPr>
        <w:t xml:space="preserve">SHAP </w:t>
      </w:r>
      <w:r w:rsidR="00894CE4" w:rsidRPr="00081F39">
        <w:rPr>
          <w:rFonts w:ascii="Tahoma" w:hAnsi="Tahoma" w:cs="Tahoma"/>
        </w:rPr>
        <w:t xml:space="preserve">from the most deprived one to the least deprived </w:t>
      </w:r>
      <w:r w:rsidR="00E026E3" w:rsidRPr="00081F39">
        <w:rPr>
          <w:rFonts w:ascii="Tahoma" w:hAnsi="Tahoma" w:cs="Tahoma"/>
        </w:rPr>
        <w:t xml:space="preserve">and </w:t>
      </w:r>
      <w:r w:rsidR="002A4A7B" w:rsidRPr="00081F39">
        <w:rPr>
          <w:rFonts w:ascii="Tahoma" w:hAnsi="Tahoma" w:cs="Tahoma"/>
        </w:rPr>
        <w:t>its</w:t>
      </w:r>
      <w:r w:rsidR="003240BB" w:rsidRPr="00081F39">
        <w:rPr>
          <w:rFonts w:ascii="Tahoma" w:hAnsi="Tahoma" w:cs="Tahoma"/>
        </w:rPr>
        <w:t xml:space="preserve"> next row is the corresponding decile in map </w:t>
      </w:r>
      <w:r w:rsidR="009A425B">
        <w:rPr>
          <w:rFonts w:ascii="Tahoma" w:hAnsi="Tahoma" w:cs="Tahoma"/>
        </w:rPr>
        <w:t>3</w:t>
      </w:r>
      <w:r w:rsidR="003240BB" w:rsidRPr="00081F39">
        <w:rPr>
          <w:rFonts w:ascii="Tahoma" w:hAnsi="Tahoma" w:cs="Tahoma"/>
        </w:rPr>
        <w:t xml:space="preserve">. Similarly, the third and the </w:t>
      </w:r>
      <w:r w:rsidR="002A4A7B" w:rsidRPr="00081F39">
        <w:rPr>
          <w:rFonts w:ascii="Tahoma" w:hAnsi="Tahoma" w:cs="Tahoma"/>
        </w:rPr>
        <w:t>fourth</w:t>
      </w:r>
      <w:r w:rsidR="003240BB" w:rsidRPr="00081F39">
        <w:rPr>
          <w:rFonts w:ascii="Tahoma" w:hAnsi="Tahoma" w:cs="Tahoma"/>
        </w:rPr>
        <w:t xml:space="preserve"> rows</w:t>
      </w:r>
      <w:r w:rsidR="00E026E3" w:rsidRPr="00081F39">
        <w:rPr>
          <w:rFonts w:ascii="Tahoma" w:hAnsi="Tahoma" w:cs="Tahoma"/>
        </w:rPr>
        <w:t xml:space="preserve"> show the </w:t>
      </w:r>
      <w:r w:rsidR="003240BB" w:rsidRPr="00081F39">
        <w:rPr>
          <w:rFonts w:ascii="Tahoma" w:hAnsi="Tahoma" w:cs="Tahoma"/>
        </w:rPr>
        <w:t xml:space="preserve">cluster and corresponding deciles for score. </w:t>
      </w:r>
    </w:p>
    <w:p w14:paraId="45AB55A6" w14:textId="488EFEDD" w:rsidR="003240BB" w:rsidRDefault="0010160A" w:rsidP="00AD3DB2">
      <w:pPr>
        <w:spacing w:before="240"/>
      </w:pPr>
      <w:r w:rsidRPr="00081F39">
        <w:rPr>
          <w:rFonts w:ascii="Tahoma" w:hAnsi="Tahoma" w:cs="Tahoma"/>
        </w:rPr>
        <w:t xml:space="preserve">Just as we have mentioned that there are mainly two colors in the clustering result for </w:t>
      </w:r>
      <w:r w:rsidR="00B1209D">
        <w:rPr>
          <w:rFonts w:ascii="Tahoma" w:hAnsi="Tahoma" w:cs="Tahoma"/>
        </w:rPr>
        <w:t xml:space="preserve">a </w:t>
      </w:r>
      <w:r w:rsidRPr="00081F39">
        <w:rPr>
          <w:rFonts w:ascii="Tahoma" w:hAnsi="Tahoma" w:cs="Tahoma"/>
        </w:rPr>
        <w:t xml:space="preserve">domain, </w:t>
      </w:r>
      <w:r w:rsidR="00DE77C1" w:rsidRPr="00081F39">
        <w:rPr>
          <w:rFonts w:ascii="Tahoma" w:hAnsi="Tahoma" w:cs="Tahoma"/>
        </w:rPr>
        <w:t>cluster</w:t>
      </w:r>
      <w:r w:rsidR="00B1209D">
        <w:rPr>
          <w:rFonts w:ascii="Tahoma" w:hAnsi="Tahoma" w:cs="Tahoma"/>
        </w:rPr>
        <w:t>s</w:t>
      </w:r>
      <w:r w:rsidR="00DE77C1" w:rsidRPr="00081F39">
        <w:rPr>
          <w:rFonts w:ascii="Tahoma" w:hAnsi="Tahoma" w:cs="Tahoma"/>
        </w:rPr>
        <w:t xml:space="preserve"> 2 and 3 for score covers a wide range of decile</w:t>
      </w:r>
      <w:r w:rsidR="006C36E0" w:rsidRPr="00081F39">
        <w:rPr>
          <w:rFonts w:ascii="Tahoma" w:hAnsi="Tahoma" w:cs="Tahoma"/>
        </w:rPr>
        <w:t>, from 2 to 10</w:t>
      </w:r>
      <w:r w:rsidR="00DE77C1" w:rsidRPr="00081F39">
        <w:rPr>
          <w:rFonts w:ascii="Tahoma" w:hAnsi="Tahoma" w:cs="Tahoma"/>
        </w:rPr>
        <w:t xml:space="preserve">. </w:t>
      </w:r>
      <w:r w:rsidR="006C36E0" w:rsidRPr="00081F39">
        <w:rPr>
          <w:rFonts w:ascii="Tahoma" w:hAnsi="Tahoma" w:cs="Tahoma"/>
        </w:rPr>
        <w:t>T</w:t>
      </w:r>
      <w:r w:rsidR="00DE77C1" w:rsidRPr="00081F39">
        <w:rPr>
          <w:rFonts w:ascii="Tahoma" w:hAnsi="Tahoma" w:cs="Tahoma"/>
        </w:rPr>
        <w:t>he</w:t>
      </w:r>
      <w:r w:rsidR="006C36E0" w:rsidRPr="00081F39">
        <w:rPr>
          <w:rFonts w:ascii="Tahoma" w:hAnsi="Tahoma" w:cs="Tahoma"/>
        </w:rPr>
        <w:t>n, it comes to a question:</w:t>
      </w:r>
      <w:r w:rsidR="00DE77C1" w:rsidRPr="00081F39">
        <w:rPr>
          <w:rFonts w:ascii="Tahoma" w:hAnsi="Tahoma" w:cs="Tahoma"/>
        </w:rPr>
        <w:t xml:space="preserve"> </w:t>
      </w:r>
      <w:r w:rsidR="006C36E0" w:rsidRPr="00081F39">
        <w:rPr>
          <w:rFonts w:ascii="Tahoma" w:hAnsi="Tahoma" w:cs="Tahoma"/>
        </w:rPr>
        <w:t>Why cluster 0 is separated</w:t>
      </w:r>
      <w:r w:rsidR="00DE77C1" w:rsidRPr="00081F39">
        <w:rPr>
          <w:rFonts w:ascii="Tahoma" w:hAnsi="Tahoma" w:cs="Tahoma"/>
        </w:rPr>
        <w:t xml:space="preserve"> </w:t>
      </w:r>
      <w:r w:rsidR="006C36E0" w:rsidRPr="00081F39">
        <w:rPr>
          <w:rFonts w:ascii="Tahoma" w:hAnsi="Tahoma" w:cs="Tahoma"/>
        </w:rPr>
        <w:t xml:space="preserve">to be an individual cluster based on the fact that the corresponding decile for </w:t>
      </w:r>
      <w:r w:rsidR="00DE77C1" w:rsidRPr="00081F39">
        <w:rPr>
          <w:rFonts w:ascii="Tahoma" w:hAnsi="Tahoma" w:cs="Tahoma"/>
        </w:rPr>
        <w:t>cluster 0 is</w:t>
      </w:r>
      <w:r w:rsidR="006C36E0" w:rsidRPr="00081F39">
        <w:rPr>
          <w:rFonts w:ascii="Tahoma" w:hAnsi="Tahoma" w:cs="Tahoma"/>
        </w:rPr>
        <w:t xml:space="preserve"> included in cluster 2</w:t>
      </w:r>
      <w:r w:rsidR="0020426E" w:rsidRPr="00081F39">
        <w:rPr>
          <w:rFonts w:ascii="Tahoma" w:hAnsi="Tahoma" w:cs="Tahoma"/>
        </w:rPr>
        <w:t>?</w:t>
      </w:r>
      <w:r w:rsidR="006C36E0" w:rsidRPr="00081F39">
        <w:rPr>
          <w:rFonts w:ascii="Tahoma" w:hAnsi="Tahoma" w:cs="Tahoma" w:hint="eastAsia"/>
        </w:rPr>
        <w:t xml:space="preserve"> </w:t>
      </w:r>
      <w:r w:rsidR="006C36E0" w:rsidRPr="00081F39">
        <w:rPr>
          <w:rFonts w:ascii="Tahoma" w:hAnsi="Tahoma" w:cs="Tahoma"/>
        </w:rPr>
        <w:t>I</w:t>
      </w:r>
      <w:r w:rsidR="006C36E0" w:rsidRPr="00081F39">
        <w:rPr>
          <w:rFonts w:ascii="Tahoma" w:hAnsi="Tahoma" w:cs="Tahoma" w:hint="eastAsia"/>
        </w:rPr>
        <w:t>f</w:t>
      </w:r>
      <w:r w:rsidR="006C36E0" w:rsidRPr="00081F39">
        <w:rPr>
          <w:rFonts w:ascii="Tahoma" w:hAnsi="Tahoma" w:cs="Tahoma"/>
        </w:rPr>
        <w:t xml:space="preserve"> we turn back to the radar plots. We </w:t>
      </w:r>
      <w:r w:rsidR="0056409E" w:rsidRPr="00081F39">
        <w:rPr>
          <w:rFonts w:ascii="Tahoma" w:hAnsi="Tahoma" w:cs="Tahoma" w:hint="eastAsia"/>
        </w:rPr>
        <w:t>may</w:t>
      </w:r>
      <w:r w:rsidR="0056409E" w:rsidRPr="00081F39">
        <w:rPr>
          <w:rFonts w:ascii="Tahoma" w:hAnsi="Tahoma" w:cs="Tahoma"/>
        </w:rPr>
        <w:t xml:space="preserve"> get the answer: cluster 2 has the highest score for live and house domain</w:t>
      </w:r>
      <w:r w:rsidR="006E449E" w:rsidRPr="00081F39">
        <w:rPr>
          <w:rFonts w:ascii="Tahoma" w:hAnsi="Tahoma" w:cs="Tahoma" w:hint="eastAsia"/>
        </w:rPr>
        <w:t>s</w:t>
      </w:r>
      <w:r w:rsidR="0056409E" w:rsidRPr="00081F39">
        <w:rPr>
          <w:rFonts w:ascii="Tahoma" w:hAnsi="Tahoma" w:cs="Tahoma"/>
        </w:rPr>
        <w:t xml:space="preserve">, and their difference with </w:t>
      </w:r>
      <w:r w:rsidR="0056409E" w:rsidRPr="00081F39">
        <w:rPr>
          <w:rFonts w:ascii="Tahoma" w:hAnsi="Tahoma" w:cs="Tahoma" w:hint="eastAsia"/>
        </w:rPr>
        <w:t>the</w:t>
      </w:r>
      <w:r w:rsidR="0056409E" w:rsidRPr="00081F39">
        <w:rPr>
          <w:rFonts w:ascii="Tahoma" w:hAnsi="Tahoma" w:cs="Tahoma"/>
        </w:rPr>
        <w:t xml:space="preserve"> same </w:t>
      </w:r>
      <w:r w:rsidR="00C512BC" w:rsidRPr="00081F39">
        <w:rPr>
          <w:rFonts w:ascii="Tahoma" w:hAnsi="Tahoma" w:cs="Tahoma"/>
        </w:rPr>
        <w:t>domains for cluster 2</w:t>
      </w:r>
      <w:r w:rsidR="0056409E" w:rsidRPr="00081F39">
        <w:rPr>
          <w:rFonts w:ascii="Tahoma" w:hAnsi="Tahoma" w:cs="Tahoma"/>
        </w:rPr>
        <w:t xml:space="preserve"> is larger than </w:t>
      </w:r>
      <w:r w:rsidR="00C512BC" w:rsidRPr="00081F39">
        <w:rPr>
          <w:rFonts w:ascii="Tahoma" w:hAnsi="Tahoma" w:cs="Tahoma"/>
        </w:rPr>
        <w:t xml:space="preserve">the difference for </w:t>
      </w:r>
      <w:r w:rsidR="00B1209D">
        <w:rPr>
          <w:rFonts w:ascii="Tahoma" w:hAnsi="Tahoma" w:cs="Tahoma"/>
        </w:rPr>
        <w:t xml:space="preserve">the </w:t>
      </w:r>
      <w:r w:rsidR="0056409E" w:rsidRPr="00081F39">
        <w:rPr>
          <w:rFonts w:ascii="Tahoma" w:hAnsi="Tahoma" w:cs="Tahoma"/>
        </w:rPr>
        <w:t>other five domains</w:t>
      </w:r>
      <w:r w:rsidR="00C512BC" w:rsidRPr="00081F39">
        <w:rPr>
          <w:rFonts w:ascii="Tahoma" w:hAnsi="Tahoma" w:cs="Tahoma"/>
        </w:rPr>
        <w:t xml:space="preserve">. Thus, </w:t>
      </w:r>
      <w:r w:rsidR="0039436E" w:rsidRPr="00081F39">
        <w:rPr>
          <w:rFonts w:ascii="Tahoma" w:hAnsi="Tahoma" w:cs="Tahoma"/>
        </w:rPr>
        <w:t>despite</w:t>
      </w:r>
      <w:r w:rsidR="00C512BC" w:rsidRPr="00081F39">
        <w:rPr>
          <w:rFonts w:ascii="Tahoma" w:hAnsi="Tahoma" w:cs="Tahoma"/>
        </w:rPr>
        <w:t xml:space="preserve"> the weight for live and house domain is relatively small, their overall IMD is similar and we overturn the suspect that cluster 1 is more deprived than cluster 2 with respect to score. </w:t>
      </w:r>
      <w:r w:rsidR="006E449E" w:rsidRPr="00081F39">
        <w:rPr>
          <w:rFonts w:ascii="Tahoma" w:hAnsi="Tahoma" w:cs="Tahoma"/>
        </w:rPr>
        <w:t>W</w:t>
      </w:r>
      <w:r w:rsidR="006E449E" w:rsidRPr="00081F39">
        <w:rPr>
          <w:rFonts w:ascii="Tahoma" w:hAnsi="Tahoma" w:cs="Tahoma" w:hint="eastAsia"/>
        </w:rPr>
        <w:t>e</w:t>
      </w:r>
      <w:r w:rsidR="006E449E" w:rsidRPr="00081F39">
        <w:rPr>
          <w:rFonts w:ascii="Tahoma" w:hAnsi="Tahoma" w:cs="Tahoma"/>
        </w:rPr>
        <w:t xml:space="preserve"> can only say that the data whose structure b</w:t>
      </w:r>
      <w:r w:rsidR="00FF2ACC" w:rsidRPr="00081F39">
        <w:rPr>
          <w:rFonts w:ascii="Tahoma" w:hAnsi="Tahoma" w:cs="Tahoma" w:hint="eastAsia"/>
        </w:rPr>
        <w:t>elong</w:t>
      </w:r>
      <w:r w:rsidR="006E449E" w:rsidRPr="00081F39">
        <w:rPr>
          <w:rFonts w:ascii="Tahoma" w:hAnsi="Tahoma" w:cs="Tahoma"/>
        </w:rPr>
        <w:t>s</w:t>
      </w:r>
      <w:r w:rsidR="00FF2ACC" w:rsidRPr="00081F39">
        <w:rPr>
          <w:rFonts w:ascii="Tahoma" w:hAnsi="Tahoma" w:cs="Tahoma"/>
        </w:rPr>
        <w:t xml:space="preserve"> </w:t>
      </w:r>
      <w:r w:rsidR="00FF2ACC" w:rsidRPr="00081F39">
        <w:rPr>
          <w:rFonts w:ascii="Tahoma" w:hAnsi="Tahoma" w:cs="Tahoma" w:hint="eastAsia"/>
        </w:rPr>
        <w:t>to</w:t>
      </w:r>
      <w:r w:rsidR="00FF2ACC" w:rsidRPr="00081F39">
        <w:rPr>
          <w:rFonts w:ascii="Tahoma" w:hAnsi="Tahoma" w:cs="Tahoma"/>
        </w:rPr>
        <w:t xml:space="preserve"> </w:t>
      </w:r>
      <w:r w:rsidR="00FF2ACC" w:rsidRPr="00081F39">
        <w:rPr>
          <w:rFonts w:ascii="Tahoma" w:hAnsi="Tahoma" w:cs="Tahoma" w:hint="eastAsia"/>
        </w:rPr>
        <w:t>cluster</w:t>
      </w:r>
      <w:r w:rsidR="00FF2ACC" w:rsidRPr="00081F39">
        <w:rPr>
          <w:rFonts w:ascii="Tahoma" w:hAnsi="Tahoma" w:cs="Tahoma"/>
        </w:rPr>
        <w:t xml:space="preserve"> </w:t>
      </w:r>
      <w:r w:rsidR="006E449E" w:rsidRPr="00081F39">
        <w:rPr>
          <w:rFonts w:ascii="Tahoma" w:hAnsi="Tahoma" w:cs="Tahoma"/>
        </w:rPr>
        <w:t>1</w:t>
      </w:r>
      <w:r w:rsidR="006E449E" w:rsidRPr="00081F39">
        <w:rPr>
          <w:rFonts w:ascii="Tahoma" w:hAnsi="Tahoma" w:cs="Tahoma" w:hint="eastAsia"/>
        </w:rPr>
        <w:t xml:space="preserve"> </w:t>
      </w:r>
      <w:r w:rsidR="00B1209D">
        <w:rPr>
          <w:rFonts w:ascii="Tahoma" w:hAnsi="Tahoma" w:cs="Tahoma"/>
        </w:rPr>
        <w:t>is</w:t>
      </w:r>
      <w:r w:rsidR="006E449E" w:rsidRPr="00081F39">
        <w:rPr>
          <w:rFonts w:ascii="Tahoma" w:hAnsi="Tahoma" w:cs="Tahoma"/>
        </w:rPr>
        <w:t xml:space="preserve"> less than that of cluster </w:t>
      </w:r>
      <w:r w:rsidR="0020426E" w:rsidRPr="00081F39">
        <w:rPr>
          <w:rFonts w:ascii="Tahoma" w:hAnsi="Tahoma" w:cs="Tahoma"/>
        </w:rPr>
        <w:t>2, and</w:t>
      </w:r>
      <w:r w:rsidR="006E449E" w:rsidRPr="00081F39">
        <w:rPr>
          <w:rFonts w:ascii="Tahoma" w:hAnsi="Tahoma" w:cs="Tahoma"/>
        </w:rPr>
        <w:t xml:space="preserve"> that’</w:t>
      </w:r>
      <w:r w:rsidR="0020426E" w:rsidRPr="00081F39">
        <w:rPr>
          <w:rFonts w:ascii="Tahoma" w:hAnsi="Tahoma" w:cs="Tahoma"/>
        </w:rPr>
        <w:t xml:space="preserve">s why the areas for cluster 1 </w:t>
      </w:r>
      <w:r w:rsidR="00B1209D">
        <w:rPr>
          <w:rFonts w:ascii="Tahoma" w:hAnsi="Tahoma" w:cs="Tahoma"/>
        </w:rPr>
        <w:t>are</w:t>
      </w:r>
      <w:r w:rsidR="0020426E" w:rsidRPr="00081F39">
        <w:rPr>
          <w:rFonts w:ascii="Tahoma" w:hAnsi="Tahoma" w:cs="Tahoma"/>
        </w:rPr>
        <w:t xml:space="preserve"> small. </w:t>
      </w:r>
      <w:r w:rsidR="00C512BC" w:rsidRPr="00081F39">
        <w:rPr>
          <w:rFonts w:ascii="Tahoma" w:hAnsi="Tahoma" w:cs="Tahoma"/>
        </w:rPr>
        <w:t xml:space="preserve">Moreover, </w:t>
      </w:r>
      <w:r w:rsidR="00386B1E" w:rsidRPr="00081F39">
        <w:rPr>
          <w:rFonts w:ascii="Tahoma" w:hAnsi="Tahoma" w:cs="Tahoma"/>
        </w:rPr>
        <w:t>it</w:t>
      </w:r>
      <w:r w:rsidR="00C512BC" w:rsidRPr="00081F39">
        <w:rPr>
          <w:rFonts w:ascii="Tahoma" w:hAnsi="Tahoma" w:cs="Tahoma"/>
        </w:rPr>
        <w:t xml:space="preserve"> </w:t>
      </w:r>
      <w:r w:rsidR="00386B1E" w:rsidRPr="00081F39">
        <w:rPr>
          <w:rFonts w:ascii="Tahoma" w:hAnsi="Tahoma" w:cs="Tahoma"/>
        </w:rPr>
        <w:t>reveals</w:t>
      </w:r>
      <w:r w:rsidR="00C512BC" w:rsidRPr="00081F39">
        <w:rPr>
          <w:rFonts w:ascii="Tahoma" w:hAnsi="Tahoma" w:cs="Tahoma"/>
        </w:rPr>
        <w:t xml:space="preserve"> the shortcoming of IMD which is we cannot use the same strategy for the area in the same decile of deprivation, as they may be deprived in different domains. </w:t>
      </w:r>
      <w:r w:rsidR="00386B1E" w:rsidRPr="00081F39">
        <w:rPr>
          <w:rFonts w:ascii="Tahoma" w:hAnsi="Tahoma" w:cs="Tahoma"/>
        </w:rPr>
        <w:t>That’s also the reason why the</w:t>
      </w:r>
      <w:r w:rsidR="00386B1E" w:rsidRPr="00A51D81">
        <w:rPr>
          <w:rFonts w:ascii="Tahoma" w:hAnsi="Tahoma" w:cs="Tahoma"/>
        </w:rPr>
        <w:t xml:space="preserve"> corresponding decile for cluster 0 in SHAP partially intersects with cluster 3 and cluster 1</w:t>
      </w:r>
      <w:r w:rsidR="00386B1E" w:rsidRPr="00A51D81">
        <w:rPr>
          <w:rFonts w:ascii="Tahoma" w:hAnsi="Tahoma" w:cs="Tahoma" w:hint="eastAsia"/>
        </w:rPr>
        <w:t>.</w:t>
      </w:r>
      <w:r w:rsidR="00793865">
        <w:rPr>
          <w:rFonts w:ascii="Tahoma" w:hAnsi="Tahoma" w:cs="Tahoma"/>
        </w:rPr>
        <w:t xml:space="preserve"> </w:t>
      </w:r>
      <w:r w:rsidR="00B813F8">
        <w:t xml:space="preserve"> </w:t>
      </w:r>
    </w:p>
    <w:p w14:paraId="0E74EDA9" w14:textId="05011B3D" w:rsidR="00C66541" w:rsidRDefault="00C66541" w:rsidP="00AD3DB2">
      <w:pPr>
        <w:spacing w:before="240"/>
      </w:pPr>
    </w:p>
    <w:p w14:paraId="41E7597E" w14:textId="30317496" w:rsidR="00A51D81" w:rsidRDefault="00A51D81" w:rsidP="00A51D81">
      <w:pPr>
        <w:pStyle w:val="Caption"/>
        <w:keepNext/>
      </w:pPr>
      <w:bookmarkStart w:id="128" w:name="_Toc80774330"/>
      <w:r>
        <w:t xml:space="preserve">Table </w:t>
      </w:r>
      <w:fldSimple w:instr=" SEQ Table \* ARABIC ">
        <w:r>
          <w:t>5</w:t>
        </w:r>
      </w:fldSimple>
      <w:r>
        <w:t xml:space="preserve"> </w:t>
      </w:r>
      <w:r w:rsidRPr="007E1238">
        <w:t>Matching cluster to decile</w:t>
      </w:r>
      <w:bookmarkEnd w:id="128"/>
    </w:p>
    <w:tbl>
      <w:tblPr>
        <w:tblStyle w:val="TableGrid"/>
        <w:tblW w:w="0" w:type="auto"/>
        <w:tblLook w:val="04A0" w:firstRow="1" w:lastRow="0" w:firstColumn="1" w:lastColumn="0" w:noHBand="0" w:noVBand="1"/>
      </w:tblPr>
      <w:tblGrid>
        <w:gridCol w:w="1457"/>
        <w:gridCol w:w="1722"/>
        <w:gridCol w:w="1727"/>
        <w:gridCol w:w="1727"/>
        <w:gridCol w:w="1663"/>
      </w:tblGrid>
      <w:tr w:rsidR="001832A9" w:rsidRPr="00162937" w14:paraId="4AE34C8D" w14:textId="77777777" w:rsidTr="000C11D1">
        <w:tc>
          <w:tcPr>
            <w:tcW w:w="8296" w:type="dxa"/>
            <w:gridSpan w:val="5"/>
          </w:tcPr>
          <w:p w14:paraId="4810E30D" w14:textId="355332DB" w:rsidR="001832A9" w:rsidRPr="00162937" w:rsidRDefault="001832A9" w:rsidP="009D7A4D">
            <w:pPr>
              <w:spacing w:before="240"/>
              <w:rPr>
                <w:rFonts w:ascii="Times New Roman" w:hAnsi="Times New Roman" w:cs="Times New Roman"/>
              </w:rPr>
            </w:pPr>
            <w:r w:rsidRPr="00162937">
              <w:rPr>
                <w:rFonts w:ascii="Times New Roman" w:hAnsi="Times New Roman" w:cs="Times New Roman"/>
              </w:rPr>
              <w:t xml:space="preserve">Most deprived             </w:t>
            </w:r>
            <m:oMath>
              <m:r>
                <m:rPr>
                  <m:sty m:val="p"/>
                </m:rPr>
                <w:rPr>
                  <w:rFonts w:ascii="Cambria Math" w:hAnsi="Cambria Math" w:cs="Times New Roman"/>
                </w:rPr>
                <m:t xml:space="preserve">  →</m:t>
              </m:r>
            </m:oMath>
            <w:r w:rsidRPr="00162937">
              <w:rPr>
                <w:rFonts w:ascii="Times New Roman" w:hAnsi="Times New Roman" w:cs="Times New Roman"/>
              </w:rPr>
              <w:t xml:space="preserve">        </w:t>
            </w:r>
            <m:oMath>
              <m:r>
                <m:rPr>
                  <m:sty m:val="p"/>
                </m:rPr>
                <w:rPr>
                  <w:rFonts w:ascii="Cambria Math" w:hAnsi="Cambria Math" w:cs="Times New Roman"/>
                </w:rPr>
                <m:t xml:space="preserve"> </m:t>
              </m:r>
            </m:oMath>
            <w:r w:rsidRPr="00162937">
              <w:rPr>
                <w:rFonts w:ascii="Times New Roman" w:hAnsi="Times New Roman" w:cs="Times New Roman"/>
              </w:rPr>
              <w:t xml:space="preserve"> …        </w:t>
            </w:r>
            <m:oMath>
              <m:r>
                <m:rPr>
                  <m:sty m:val="p"/>
                </m:rPr>
                <w:rPr>
                  <w:rFonts w:ascii="Cambria Math" w:hAnsi="Cambria Math" w:cs="Times New Roman"/>
                </w:rPr>
                <m:t xml:space="preserve">  →</m:t>
              </m:r>
            </m:oMath>
            <w:r w:rsidRPr="00162937">
              <w:rPr>
                <w:rFonts w:ascii="Times New Roman" w:hAnsi="Times New Roman" w:cs="Times New Roman"/>
              </w:rPr>
              <w:t xml:space="preserve">               least deprived</w:t>
            </w:r>
          </w:p>
        </w:tc>
      </w:tr>
      <w:tr w:rsidR="00F73856" w:rsidRPr="00162937" w14:paraId="212DF4DA" w14:textId="77777777" w:rsidTr="00F73856">
        <w:tc>
          <w:tcPr>
            <w:tcW w:w="1457" w:type="dxa"/>
          </w:tcPr>
          <w:p w14:paraId="30D8854E" w14:textId="3D4B22C9" w:rsidR="00F73856" w:rsidRPr="00162937" w:rsidRDefault="00F73856" w:rsidP="009D7A4D">
            <w:pPr>
              <w:spacing w:before="240"/>
              <w:rPr>
                <w:rFonts w:ascii="Times New Roman" w:hAnsi="Times New Roman" w:cs="Times New Roman"/>
              </w:rPr>
            </w:pPr>
            <w:proofErr w:type="spellStart"/>
            <w:r w:rsidRPr="00162937">
              <w:rPr>
                <w:rFonts w:ascii="Times New Roman" w:hAnsi="Times New Roman" w:cs="Times New Roman"/>
              </w:rPr>
              <w:t>shap</w:t>
            </w:r>
            <w:proofErr w:type="spellEnd"/>
          </w:p>
        </w:tc>
        <w:tc>
          <w:tcPr>
            <w:tcW w:w="1722" w:type="dxa"/>
          </w:tcPr>
          <w:p w14:paraId="44735D6F" w14:textId="32A64CAE"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3(blue)</w:t>
            </w:r>
          </w:p>
        </w:tc>
        <w:tc>
          <w:tcPr>
            <w:tcW w:w="1727" w:type="dxa"/>
          </w:tcPr>
          <w:p w14:paraId="18D450C8" w14:textId="1818097C"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0 (yellow)</w:t>
            </w:r>
          </w:p>
        </w:tc>
        <w:tc>
          <w:tcPr>
            <w:tcW w:w="1727" w:type="dxa"/>
          </w:tcPr>
          <w:p w14:paraId="242BB9E3" w14:textId="6D309277"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1(purple)</w:t>
            </w:r>
          </w:p>
        </w:tc>
        <w:tc>
          <w:tcPr>
            <w:tcW w:w="1663" w:type="dxa"/>
          </w:tcPr>
          <w:p w14:paraId="3C86F9E7" w14:textId="7B6FD6D0" w:rsidR="00F73856" w:rsidRPr="00162937" w:rsidRDefault="00F73856" w:rsidP="009D7A4D">
            <w:pPr>
              <w:spacing w:before="240"/>
              <w:rPr>
                <w:rFonts w:ascii="Times New Roman" w:hAnsi="Times New Roman" w:cs="Times New Roman"/>
              </w:rPr>
            </w:pPr>
            <w:r w:rsidRPr="00162937">
              <w:rPr>
                <w:rFonts w:ascii="Times New Roman" w:hAnsi="Times New Roman" w:cs="Times New Roman"/>
              </w:rPr>
              <w:t>2(red)</w:t>
            </w:r>
          </w:p>
        </w:tc>
      </w:tr>
      <w:tr w:rsidR="00F73856" w:rsidRPr="00162937" w14:paraId="76054064" w14:textId="77777777" w:rsidTr="00F73856">
        <w:tc>
          <w:tcPr>
            <w:tcW w:w="1457" w:type="dxa"/>
          </w:tcPr>
          <w:p w14:paraId="04F9128D" w14:textId="31D0AC50" w:rsidR="00F73856" w:rsidRPr="00162937" w:rsidRDefault="00F73856" w:rsidP="00AD3DB2">
            <w:pPr>
              <w:spacing w:before="240"/>
              <w:rPr>
                <w:rFonts w:ascii="Times New Roman" w:hAnsi="Times New Roman" w:cs="Times New Roman"/>
              </w:rPr>
            </w:pPr>
            <w:proofErr w:type="spellStart"/>
            <w:r w:rsidRPr="00162937">
              <w:rPr>
                <w:rFonts w:ascii="Times New Roman" w:hAnsi="Times New Roman" w:cs="Times New Roman"/>
              </w:rPr>
              <w:t>Shap</w:t>
            </w:r>
            <w:proofErr w:type="spellEnd"/>
            <w:r w:rsidRPr="00162937">
              <w:rPr>
                <w:rFonts w:ascii="Times New Roman" w:hAnsi="Times New Roman" w:cs="Times New Roman"/>
              </w:rPr>
              <w:t>-decile</w:t>
            </w:r>
          </w:p>
        </w:tc>
        <w:tc>
          <w:tcPr>
            <w:tcW w:w="1722" w:type="dxa"/>
          </w:tcPr>
          <w:p w14:paraId="7B17122E" w14:textId="7D7ECFDB"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Deep red 1-2</w:t>
            </w:r>
          </w:p>
        </w:tc>
        <w:tc>
          <w:tcPr>
            <w:tcW w:w="1727" w:type="dxa"/>
          </w:tcPr>
          <w:p w14:paraId="3F215763" w14:textId="4D68AF77"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 xml:space="preserve">red </w:t>
            </w:r>
            <w:r w:rsidR="001832A9" w:rsidRPr="00162937">
              <w:rPr>
                <w:rFonts w:ascii="Times New Roman" w:hAnsi="Times New Roman" w:cs="Times New Roman"/>
              </w:rPr>
              <w:t>2-4</w:t>
            </w:r>
          </w:p>
        </w:tc>
        <w:tc>
          <w:tcPr>
            <w:tcW w:w="1727" w:type="dxa"/>
          </w:tcPr>
          <w:p w14:paraId="7D22415C" w14:textId="321DA947" w:rsidR="00F73856" w:rsidRPr="00162937" w:rsidRDefault="00FF2ACC" w:rsidP="00AD3DB2">
            <w:pPr>
              <w:spacing w:before="240"/>
              <w:rPr>
                <w:rFonts w:ascii="Times New Roman" w:hAnsi="Times New Roman" w:cs="Times New Roman"/>
              </w:rPr>
            </w:pPr>
            <w:r w:rsidRPr="00162937">
              <w:rPr>
                <w:rFonts w:ascii="Times New Roman" w:hAnsi="Times New Roman" w:cs="Times New Roman"/>
              </w:rPr>
              <w:t>light red and light blue</w:t>
            </w:r>
            <w:r w:rsidR="00556569" w:rsidRPr="00162937">
              <w:rPr>
                <w:rFonts w:ascii="Times New Roman" w:hAnsi="Times New Roman" w:cs="Times New Roman"/>
              </w:rPr>
              <w:t xml:space="preserve"> </w:t>
            </w:r>
            <w:r w:rsidR="00F73856" w:rsidRPr="00162937">
              <w:rPr>
                <w:rFonts w:ascii="Times New Roman" w:hAnsi="Times New Roman" w:cs="Times New Roman"/>
              </w:rPr>
              <w:t>4-7</w:t>
            </w:r>
          </w:p>
        </w:tc>
        <w:tc>
          <w:tcPr>
            <w:tcW w:w="1663" w:type="dxa"/>
          </w:tcPr>
          <w:p w14:paraId="263262CE" w14:textId="3516D6BB" w:rsidR="00F73856" w:rsidRPr="00162937" w:rsidRDefault="00194F73" w:rsidP="00AD3DB2">
            <w:pPr>
              <w:spacing w:before="240"/>
              <w:rPr>
                <w:rFonts w:ascii="Times New Roman" w:hAnsi="Times New Roman" w:cs="Times New Roman"/>
              </w:rPr>
            </w:pPr>
            <w:r w:rsidRPr="00162937">
              <w:rPr>
                <w:rFonts w:ascii="Times New Roman" w:hAnsi="Times New Roman" w:cs="Times New Roman"/>
              </w:rPr>
              <w:t>ultramarine</w:t>
            </w:r>
            <w:r w:rsidR="00F73856" w:rsidRPr="00162937">
              <w:rPr>
                <w:rFonts w:ascii="Times New Roman" w:hAnsi="Times New Roman" w:cs="Times New Roman"/>
              </w:rPr>
              <w:t xml:space="preserve"> 8-10</w:t>
            </w:r>
          </w:p>
        </w:tc>
      </w:tr>
      <w:tr w:rsidR="00F73856" w:rsidRPr="00162937" w14:paraId="2CB76666" w14:textId="77777777" w:rsidTr="00F73856">
        <w:tc>
          <w:tcPr>
            <w:tcW w:w="1457" w:type="dxa"/>
          </w:tcPr>
          <w:p w14:paraId="34F93CBC" w14:textId="70EEB0B9"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score</w:t>
            </w:r>
          </w:p>
        </w:tc>
        <w:tc>
          <w:tcPr>
            <w:tcW w:w="1722" w:type="dxa"/>
          </w:tcPr>
          <w:p w14:paraId="42842813" w14:textId="624966CA"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0(yellow)</w:t>
            </w:r>
          </w:p>
        </w:tc>
        <w:tc>
          <w:tcPr>
            <w:tcW w:w="1727" w:type="dxa"/>
          </w:tcPr>
          <w:p w14:paraId="63024288" w14:textId="1B368010"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1(purple)</w:t>
            </w:r>
          </w:p>
        </w:tc>
        <w:tc>
          <w:tcPr>
            <w:tcW w:w="1727" w:type="dxa"/>
          </w:tcPr>
          <w:p w14:paraId="68BF4F3E" w14:textId="6144BE48"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2(red)</w:t>
            </w:r>
          </w:p>
        </w:tc>
        <w:tc>
          <w:tcPr>
            <w:tcW w:w="1663" w:type="dxa"/>
          </w:tcPr>
          <w:p w14:paraId="0E4FF6B0" w14:textId="6166A186"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3(blue)</w:t>
            </w:r>
          </w:p>
        </w:tc>
      </w:tr>
      <w:tr w:rsidR="00F73856" w:rsidRPr="00162937" w14:paraId="67CD60E3" w14:textId="77777777" w:rsidTr="00F73856">
        <w:tc>
          <w:tcPr>
            <w:tcW w:w="1457" w:type="dxa"/>
          </w:tcPr>
          <w:p w14:paraId="6952C2FE" w14:textId="771A204B"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Score-decile</w:t>
            </w:r>
          </w:p>
        </w:tc>
        <w:tc>
          <w:tcPr>
            <w:tcW w:w="1722" w:type="dxa"/>
          </w:tcPr>
          <w:p w14:paraId="12E03432" w14:textId="370FC948"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D</w:t>
            </w:r>
            <w:r w:rsidR="00194F73" w:rsidRPr="00162937">
              <w:rPr>
                <w:rFonts w:ascii="Times New Roman" w:hAnsi="Times New Roman" w:cs="Times New Roman"/>
              </w:rPr>
              <w:t>ark</w:t>
            </w:r>
            <w:r w:rsidRPr="00162937">
              <w:rPr>
                <w:rFonts w:ascii="Times New Roman" w:hAnsi="Times New Roman" w:cs="Times New Roman"/>
              </w:rPr>
              <w:t xml:space="preserve"> red 1</w:t>
            </w:r>
          </w:p>
        </w:tc>
        <w:tc>
          <w:tcPr>
            <w:tcW w:w="1727" w:type="dxa"/>
          </w:tcPr>
          <w:p w14:paraId="3E3F0D2C" w14:textId="6F5C9262" w:rsidR="00F73856" w:rsidRPr="00162937" w:rsidRDefault="00194F73" w:rsidP="00AD3DB2">
            <w:pPr>
              <w:spacing w:before="240"/>
              <w:rPr>
                <w:rFonts w:ascii="Times New Roman" w:hAnsi="Times New Roman" w:cs="Times New Roman"/>
              </w:rPr>
            </w:pPr>
            <w:r w:rsidRPr="00162937">
              <w:rPr>
                <w:rFonts w:ascii="Times New Roman" w:hAnsi="Times New Roman" w:cs="Times New Roman"/>
              </w:rPr>
              <w:t xml:space="preserve">Red and </w:t>
            </w:r>
            <w:r w:rsidR="00F73856" w:rsidRPr="00162937">
              <w:rPr>
                <w:rFonts w:ascii="Times New Roman" w:hAnsi="Times New Roman" w:cs="Times New Roman"/>
              </w:rPr>
              <w:t>Light red (3-5)</w:t>
            </w:r>
          </w:p>
        </w:tc>
        <w:tc>
          <w:tcPr>
            <w:tcW w:w="1727" w:type="dxa"/>
          </w:tcPr>
          <w:p w14:paraId="13E934DE" w14:textId="09B669EE" w:rsidR="00F73856" w:rsidRPr="00162937" w:rsidRDefault="00F73856" w:rsidP="00AD3DB2">
            <w:pPr>
              <w:spacing w:before="240"/>
              <w:rPr>
                <w:rFonts w:ascii="Times New Roman" w:hAnsi="Times New Roman" w:cs="Times New Roman"/>
              </w:rPr>
            </w:pPr>
            <w:r w:rsidRPr="00162937">
              <w:rPr>
                <w:rFonts w:ascii="Times New Roman" w:hAnsi="Times New Roman" w:cs="Times New Roman"/>
              </w:rPr>
              <w:t>Most red and light blue (2-7)</w:t>
            </w:r>
          </w:p>
        </w:tc>
        <w:tc>
          <w:tcPr>
            <w:tcW w:w="1663" w:type="dxa"/>
          </w:tcPr>
          <w:p w14:paraId="749DE0FE" w14:textId="4E98ABC1" w:rsidR="00F73856" w:rsidRPr="00162937" w:rsidRDefault="00194F73" w:rsidP="00AD3DB2">
            <w:pPr>
              <w:spacing w:before="240"/>
              <w:rPr>
                <w:rFonts w:ascii="Times New Roman" w:hAnsi="Times New Roman" w:cs="Times New Roman"/>
              </w:rPr>
            </w:pPr>
            <w:r w:rsidRPr="00162937">
              <w:rPr>
                <w:rFonts w:ascii="Times New Roman" w:hAnsi="Times New Roman" w:cs="Times New Roman"/>
              </w:rPr>
              <w:t xml:space="preserve">Most Blue </w:t>
            </w:r>
            <w:r w:rsidR="001832A9" w:rsidRPr="00162937">
              <w:rPr>
                <w:rFonts w:ascii="Times New Roman" w:hAnsi="Times New Roman" w:cs="Times New Roman"/>
              </w:rPr>
              <w:t>7</w:t>
            </w:r>
            <w:r w:rsidR="00F73856" w:rsidRPr="00162937">
              <w:rPr>
                <w:rFonts w:ascii="Times New Roman" w:hAnsi="Times New Roman" w:cs="Times New Roman"/>
              </w:rPr>
              <w:t>-10</w:t>
            </w:r>
          </w:p>
        </w:tc>
      </w:tr>
    </w:tbl>
    <w:p w14:paraId="01EB6177" w14:textId="17B35202" w:rsidR="00A31D3C" w:rsidRDefault="00A31D3C" w:rsidP="00111A54">
      <w:pPr>
        <w:rPr>
          <w:rFonts w:ascii="Tahoma" w:hAnsi="Tahoma" w:cs="Tahoma"/>
        </w:rPr>
      </w:pPr>
    </w:p>
    <w:p w14:paraId="1E357B85" w14:textId="7637A76E" w:rsidR="00671CFD" w:rsidRDefault="00671CFD" w:rsidP="00371514">
      <w:pPr>
        <w:pStyle w:val="Heading2"/>
        <w:numPr>
          <w:ilvl w:val="0"/>
          <w:numId w:val="12"/>
        </w:numPr>
        <w:rPr>
          <w:rFonts w:ascii="Tahoma" w:hAnsi="Tahoma" w:cs="Tahoma"/>
          <w:b w:val="0"/>
          <w:bCs w:val="0"/>
        </w:rPr>
      </w:pPr>
      <w:bookmarkStart w:id="129" w:name="_Toc80656381"/>
      <w:r w:rsidRPr="00371514">
        <w:rPr>
          <w:rFonts w:ascii="Tahoma" w:hAnsi="Tahoma" w:cs="Tahoma" w:hint="eastAsia"/>
          <w:b w:val="0"/>
          <w:bCs w:val="0"/>
        </w:rPr>
        <w:t>D</w:t>
      </w:r>
      <w:r w:rsidRPr="00371514">
        <w:rPr>
          <w:rFonts w:ascii="Tahoma" w:hAnsi="Tahoma" w:cs="Tahoma"/>
          <w:b w:val="0"/>
          <w:bCs w:val="0"/>
        </w:rPr>
        <w:t>iscussion</w:t>
      </w:r>
      <w:bookmarkEnd w:id="129"/>
    </w:p>
    <w:p w14:paraId="4F51412A" w14:textId="0E0ED5AE" w:rsidR="00C06D1B" w:rsidRDefault="0010160A" w:rsidP="00B47067">
      <w:pPr>
        <w:rPr>
          <w:rFonts w:ascii="Tahoma" w:hAnsi="Tahoma" w:cs="Tahoma"/>
          <w:sz w:val="22"/>
        </w:rPr>
      </w:pPr>
      <w:r w:rsidRPr="00081F39">
        <w:rPr>
          <w:rFonts w:ascii="Tahoma" w:hAnsi="Tahoma" w:cs="Tahoma"/>
        </w:rPr>
        <w:t>From the randomly selected example of the f</w:t>
      </w:r>
      <w:r w:rsidR="00B47067" w:rsidRPr="00081F39">
        <w:rPr>
          <w:rFonts w:ascii="Tahoma" w:hAnsi="Tahoma" w:cs="Tahoma"/>
        </w:rPr>
        <w:t>orce plot</w:t>
      </w:r>
      <w:r w:rsidRPr="00081F39">
        <w:rPr>
          <w:rFonts w:ascii="Tahoma" w:hAnsi="Tahoma" w:cs="Tahoma"/>
        </w:rPr>
        <w:t>, we find that the contribution of 7 domains var</w:t>
      </w:r>
      <w:r w:rsidR="00B1209D">
        <w:rPr>
          <w:rFonts w:ascii="Tahoma" w:hAnsi="Tahoma" w:cs="Tahoma"/>
        </w:rPr>
        <w:t>ies</w:t>
      </w:r>
      <w:r w:rsidRPr="00081F39">
        <w:rPr>
          <w:rFonts w:ascii="Tahoma" w:hAnsi="Tahoma" w:cs="Tahoma"/>
        </w:rPr>
        <w:t xml:space="preserve"> a lot in these areas. T</w:t>
      </w:r>
      <w:r w:rsidRPr="00081F39">
        <w:rPr>
          <w:rFonts w:ascii="Tahoma" w:hAnsi="Tahoma" w:cs="Tahoma" w:hint="eastAsia"/>
        </w:rPr>
        <w:t>hey</w:t>
      </w:r>
      <w:r w:rsidRPr="00081F39">
        <w:rPr>
          <w:rFonts w:ascii="Tahoma" w:hAnsi="Tahoma" w:cs="Tahoma"/>
        </w:rPr>
        <w:t xml:space="preserve"> can have positive or negative effect</w:t>
      </w:r>
      <w:r w:rsidR="00B1209D">
        <w:rPr>
          <w:rFonts w:ascii="Tahoma" w:hAnsi="Tahoma" w:cs="Tahoma"/>
        </w:rPr>
        <w:t>s</w:t>
      </w:r>
      <w:r w:rsidRPr="00081F39">
        <w:rPr>
          <w:rFonts w:ascii="Tahoma" w:hAnsi="Tahoma" w:cs="Tahoma"/>
        </w:rPr>
        <w:t xml:space="preserve"> in different areas</w:t>
      </w:r>
      <w:r w:rsidR="00346CD1" w:rsidRPr="00081F39">
        <w:rPr>
          <w:rFonts w:ascii="Tahoma" w:hAnsi="Tahoma" w:cs="Tahoma"/>
        </w:rPr>
        <w:t>. T</w:t>
      </w:r>
      <w:r w:rsidR="00346CD1" w:rsidRPr="00081F39">
        <w:rPr>
          <w:rFonts w:ascii="Tahoma" w:hAnsi="Tahoma" w:cs="Tahoma" w:hint="eastAsia"/>
        </w:rPr>
        <w:t>h</w:t>
      </w:r>
      <w:r w:rsidR="00346CD1" w:rsidRPr="00081F39">
        <w:rPr>
          <w:rFonts w:ascii="Tahoma" w:hAnsi="Tahoma" w:cs="Tahoma"/>
        </w:rPr>
        <w:t>eir absolute contribution can also be the largest in one area but be the smallest in another area.</w:t>
      </w:r>
      <w:del w:id="130" w:author="Chen, Huanfa" w:date="2021-08-26T11:02:00Z">
        <w:r w:rsidR="00346CD1" w:rsidRPr="00081F39" w:rsidDel="00C7561E">
          <w:rPr>
            <w:rFonts w:ascii="Tahoma" w:hAnsi="Tahoma" w:cs="Tahoma"/>
          </w:rPr>
          <w:delText xml:space="preserve"> Besides, </w:delText>
        </w:r>
      </w:del>
      <w:ins w:id="131" w:author="Chen, Huanfa" w:date="2021-08-26T11:02:00Z">
        <w:r w:rsidR="00C7561E">
          <w:rPr>
            <w:rFonts w:ascii="Tahoma" w:hAnsi="Tahoma" w:cs="Tahoma"/>
          </w:rPr>
          <w:t xml:space="preserve"> </w:t>
        </w:r>
      </w:ins>
      <w:del w:id="132" w:author="Chen, Huanfa" w:date="2021-08-26T11:02:00Z">
        <w:r w:rsidR="00346CD1" w:rsidRPr="00081F39" w:rsidDel="00C7561E">
          <w:rPr>
            <w:rFonts w:ascii="Tahoma" w:hAnsi="Tahoma" w:cs="Tahoma"/>
          </w:rPr>
          <w:delText>i</w:delText>
        </w:r>
      </w:del>
      <w:ins w:id="133" w:author="Chen, Huanfa" w:date="2021-08-26T11:02:00Z">
        <w:r w:rsidR="00C7561E">
          <w:rPr>
            <w:rFonts w:ascii="Tahoma" w:hAnsi="Tahoma" w:cs="Tahoma"/>
          </w:rPr>
          <w:t>I</w:t>
        </w:r>
      </w:ins>
      <w:r w:rsidR="00346CD1" w:rsidRPr="00081F39">
        <w:rPr>
          <w:rFonts w:ascii="Tahoma" w:hAnsi="Tahoma" w:cs="Tahoma"/>
        </w:rPr>
        <w:t>f</w:t>
      </w:r>
      <w:r w:rsidR="00161FFC" w:rsidRPr="00081F39">
        <w:rPr>
          <w:rFonts w:ascii="Tahoma" w:hAnsi="Tahoma" w:cs="Tahoma"/>
        </w:rPr>
        <w:t xml:space="preserve"> the contribution in LSOAs </w:t>
      </w:r>
      <w:r w:rsidR="00985C8C" w:rsidRPr="00081F39">
        <w:rPr>
          <w:rFonts w:ascii="Tahoma" w:hAnsi="Tahoma" w:cs="Tahoma"/>
        </w:rPr>
        <w:t>is</w:t>
      </w:r>
      <w:r w:rsidR="00161FFC" w:rsidRPr="00081F39">
        <w:rPr>
          <w:rFonts w:ascii="Tahoma" w:hAnsi="Tahoma" w:cs="Tahoma"/>
        </w:rPr>
        <w:t xml:space="preserve"> of the same weight for seven domains, the scatter plot should be like a linear line. However, most of them behave from the </w:t>
      </w:r>
      <w:proofErr w:type="spellStart"/>
      <w:r w:rsidR="00161FFC" w:rsidRPr="00081F39">
        <w:rPr>
          <w:rFonts w:ascii="Tahoma" w:hAnsi="Tahoma" w:cs="Tahoma"/>
        </w:rPr>
        <w:t>superlinear</w:t>
      </w:r>
      <w:proofErr w:type="spellEnd"/>
      <w:r w:rsidR="00161FFC" w:rsidRPr="00081F39">
        <w:rPr>
          <w:rFonts w:ascii="Tahoma" w:hAnsi="Tahoma" w:cs="Tahoma"/>
        </w:rPr>
        <w:t xml:space="preserve"> at the beginning to</w:t>
      </w:r>
      <w:r w:rsidR="00985C8C" w:rsidRPr="00081F39">
        <w:rPr>
          <w:rFonts w:ascii="Tahoma" w:hAnsi="Tahoma" w:cs="Tahoma"/>
        </w:rPr>
        <w:t xml:space="preserve"> </w:t>
      </w:r>
      <w:r w:rsidR="00985C8C" w:rsidRPr="00081F39">
        <w:rPr>
          <w:rFonts w:ascii="Tahoma" w:hAnsi="Tahoma" w:cs="Tahoma" w:hint="eastAsia"/>
        </w:rPr>
        <w:t>the</w:t>
      </w:r>
      <w:r w:rsidR="00161FFC" w:rsidRPr="00081F39">
        <w:rPr>
          <w:rFonts w:ascii="Tahoma" w:hAnsi="Tahoma" w:cs="Tahoma"/>
        </w:rPr>
        <w:t xml:space="preserve"> sublinear at last, which means when the domain scores are below the average, the increase of score’s value will </w:t>
      </w:r>
      <w:r w:rsidR="0026361E" w:rsidRPr="00081F39">
        <w:rPr>
          <w:rFonts w:ascii="Tahoma" w:hAnsi="Tahoma" w:cs="Tahoma" w:hint="eastAsia"/>
        </w:rPr>
        <w:t>s</w:t>
      </w:r>
      <w:r w:rsidR="0026361E" w:rsidRPr="00081F39">
        <w:rPr>
          <w:rFonts w:ascii="Tahoma" w:hAnsi="Tahoma" w:cs="Tahoma"/>
        </w:rPr>
        <w:t>peed up the growth of</w:t>
      </w:r>
      <w:r w:rsidR="00161FFC" w:rsidRPr="00081F39">
        <w:rPr>
          <w:rFonts w:ascii="Tahoma" w:hAnsi="Tahoma" w:cs="Tahoma"/>
        </w:rPr>
        <w:t xml:space="preserve"> Shapley value, while when the score is large, the increment of </w:t>
      </w:r>
      <w:r w:rsidR="00B1209D">
        <w:rPr>
          <w:rFonts w:ascii="Tahoma" w:hAnsi="Tahoma" w:cs="Tahoma"/>
        </w:rPr>
        <w:t xml:space="preserve">the </w:t>
      </w:r>
      <w:r w:rsidR="00161FFC" w:rsidRPr="00081F39">
        <w:rPr>
          <w:rFonts w:ascii="Tahoma" w:hAnsi="Tahoma" w:cs="Tahoma"/>
        </w:rPr>
        <w:t>score will not significantly improve its contribution to IMD.</w:t>
      </w:r>
      <w:r w:rsidR="004308E1" w:rsidRPr="00081F39">
        <w:rPr>
          <w:rFonts w:ascii="Tahoma" w:hAnsi="Tahoma" w:cs="Tahoma"/>
        </w:rPr>
        <w:t xml:space="preserve"> Moreover, f</w:t>
      </w:r>
      <w:r w:rsidR="0026361E" w:rsidRPr="00081F39">
        <w:rPr>
          <w:rFonts w:ascii="Tahoma" w:hAnsi="Tahoma" w:cs="Tahoma"/>
        </w:rPr>
        <w:t xml:space="preserve">or lower-than-average points, they are more concentrated </w:t>
      </w:r>
      <w:r w:rsidR="0026361E" w:rsidRPr="00081F39">
        <w:rPr>
          <w:rFonts w:ascii="Tahoma" w:hAnsi="Tahoma" w:cs="Tahoma"/>
        </w:rPr>
        <w:lastRenderedPageBreak/>
        <w:t xml:space="preserve">but </w:t>
      </w:r>
      <w:r w:rsidR="004308E1" w:rsidRPr="00081F39">
        <w:rPr>
          <w:rFonts w:ascii="Tahoma" w:hAnsi="Tahoma" w:cs="Tahoma"/>
        </w:rPr>
        <w:t>when the scores are high, the</w:t>
      </w:r>
      <w:r w:rsidR="0026361E" w:rsidRPr="00081F39">
        <w:rPr>
          <w:rFonts w:ascii="Tahoma" w:hAnsi="Tahoma" w:cs="Tahoma"/>
        </w:rPr>
        <w:t xml:space="preserve"> </w:t>
      </w:r>
      <w:r w:rsidR="004308E1" w:rsidRPr="00D857B2">
        <w:rPr>
          <w:rFonts w:ascii="Tahoma" w:hAnsi="Tahoma" w:cs="Tahoma"/>
        </w:rPr>
        <w:t>vertical dispersion</w:t>
      </w:r>
      <w:r w:rsidR="004308E1">
        <w:rPr>
          <w:rFonts w:ascii="Tahoma" w:hAnsi="Tahoma" w:cs="Tahoma"/>
        </w:rPr>
        <w:t xml:space="preserve"> </w:t>
      </w:r>
      <w:r w:rsidR="004308E1" w:rsidRPr="00081F39">
        <w:rPr>
          <w:rFonts w:ascii="Tahoma" w:hAnsi="Tahoma" w:cs="Tahoma"/>
        </w:rPr>
        <w:t xml:space="preserve">of the scatter plot </w:t>
      </w:r>
      <w:r w:rsidR="00B1209D">
        <w:rPr>
          <w:rFonts w:ascii="Tahoma" w:hAnsi="Tahoma" w:cs="Tahoma"/>
        </w:rPr>
        <w:t>is</w:t>
      </w:r>
      <w:r w:rsidR="004308E1" w:rsidRPr="00081F39">
        <w:rPr>
          <w:rFonts w:ascii="Tahoma" w:hAnsi="Tahoma" w:cs="Tahoma"/>
        </w:rPr>
        <w:t xml:space="preserve"> large. </w:t>
      </w:r>
      <w:r w:rsidR="004308E1" w:rsidRPr="00D857B2">
        <w:rPr>
          <w:rFonts w:ascii="Tahoma" w:hAnsi="Tahoma" w:cs="Tahoma"/>
        </w:rPr>
        <w:t>This might result from non-linear interaction effects in the model</w:t>
      </w:r>
      <w:r w:rsidR="004308E1" w:rsidRPr="00D857B2">
        <w:rPr>
          <w:rFonts w:ascii="Tahoma" w:hAnsi="Tahoma" w:cs="Tahoma" w:hint="eastAsia"/>
        </w:rPr>
        <w:t xml:space="preserve"> </w:t>
      </w:r>
      <w:r w:rsidR="004308E1" w:rsidRPr="00D857B2">
        <w:rPr>
          <w:rFonts w:ascii="Tahoma" w:hAnsi="Tahoma" w:cs="Tahoma"/>
        </w:rPr>
        <w:t>between</w:t>
      </w:r>
      <w:r w:rsidR="004308E1">
        <w:rPr>
          <w:rFonts w:ascii="Tahoma" w:hAnsi="Tahoma" w:cs="Tahoma"/>
        </w:rPr>
        <w:t xml:space="preserve"> different domains</w:t>
      </w:r>
      <w:r w:rsidR="004308E1" w:rsidRPr="00D857B2">
        <w:rPr>
          <w:rFonts w:ascii="Tahoma" w:hAnsi="Tahoma" w:cs="Tahoma"/>
        </w:rPr>
        <w:t>.</w:t>
      </w:r>
      <w:r w:rsidR="00E563AD">
        <w:rPr>
          <w:rFonts w:ascii="Tahoma" w:hAnsi="Tahoma" w:cs="Tahoma"/>
        </w:rPr>
        <w:t xml:space="preserve"> Just as</w:t>
      </w:r>
      <w:del w:id="134" w:author="Chen, Huanfa" w:date="2021-08-26T11:02:00Z">
        <w:r w:rsidR="00E563AD" w:rsidDel="005F128E">
          <w:rPr>
            <w:rFonts w:ascii="Tahoma" w:hAnsi="Tahoma" w:cs="Tahoma"/>
          </w:rPr>
          <w:delText xml:space="preserve"> </w:delText>
        </w:r>
      </w:del>
      <w:r w:rsidR="00E563AD">
        <w:rPr>
          <w:rFonts w:ascii="Tahoma" w:hAnsi="Tahoma" w:cs="Tahoma"/>
        </w:rPr>
        <w:t xml:space="preserve"> </w:t>
      </w:r>
      <w:r w:rsidR="00E563AD"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2008)","manualFormatting":"Briggs et al. (2008)","plainTextFormattedCitation":"(Briggs, Abellan and Fecht, 2008)","previouslyFormattedCitation":"(Briggs, Abellan and Fecht, 2008)"},"properties":{"noteIndex":0},"schema":"https://github.com/citation-style-language/schema/raw/master/csl-citation.json"}</w:instrText>
      </w:r>
      <w:r w:rsidR="00E563AD" w:rsidRPr="00B063EC">
        <w:rPr>
          <w:rFonts w:ascii="Tahoma" w:hAnsi="Tahoma" w:cs="Tahoma"/>
          <w:sz w:val="22"/>
        </w:rPr>
        <w:fldChar w:fldCharType="separate"/>
      </w:r>
      <w:r w:rsidR="00E563AD" w:rsidRPr="00A228BD">
        <w:rPr>
          <w:rFonts w:ascii="Tahoma" w:hAnsi="Tahoma" w:cs="Tahoma"/>
          <w:sz w:val="22"/>
        </w:rPr>
        <w:t xml:space="preserve">Briggs et al. </w:t>
      </w:r>
      <w:r w:rsidR="00E563AD">
        <w:rPr>
          <w:rFonts w:ascii="Tahoma" w:hAnsi="Tahoma" w:cs="Tahoma"/>
          <w:sz w:val="22"/>
        </w:rPr>
        <w:t>(</w:t>
      </w:r>
      <w:r w:rsidR="00E563AD" w:rsidRPr="00A228BD">
        <w:rPr>
          <w:rFonts w:ascii="Tahoma" w:hAnsi="Tahoma" w:cs="Tahoma"/>
          <w:sz w:val="22"/>
        </w:rPr>
        <w:t>2008)</w:t>
      </w:r>
      <w:r w:rsidR="00E563AD" w:rsidRPr="00B063EC">
        <w:rPr>
          <w:rFonts w:ascii="Tahoma" w:hAnsi="Tahoma" w:cs="Tahoma"/>
          <w:sz w:val="22"/>
        </w:rPr>
        <w:fldChar w:fldCharType="end"/>
      </w:r>
      <w:r w:rsidR="00E563AD">
        <w:rPr>
          <w:rFonts w:ascii="Tahoma" w:hAnsi="Tahoma" w:cs="Tahoma"/>
          <w:sz w:val="22"/>
        </w:rPr>
        <w:t xml:space="preserve"> claim that it is hard to eliminate the influence from other domains because these domain</w:t>
      </w:r>
      <w:r w:rsidR="00B1209D">
        <w:rPr>
          <w:rFonts w:ascii="Tahoma" w:hAnsi="Tahoma" w:cs="Tahoma"/>
          <w:sz w:val="22"/>
        </w:rPr>
        <w:t>s</w:t>
      </w:r>
      <w:r w:rsidR="00E563AD">
        <w:rPr>
          <w:rFonts w:ascii="Tahoma" w:hAnsi="Tahoma" w:cs="Tahoma"/>
          <w:sz w:val="22"/>
        </w:rPr>
        <w:t xml:space="preserve"> are not independent </w:t>
      </w:r>
      <w:r w:rsidR="00B1209D">
        <w:rPr>
          <w:rFonts w:ascii="Tahoma" w:hAnsi="Tahoma" w:cs="Tahoma"/>
          <w:sz w:val="22"/>
        </w:rPr>
        <w:t>of</w:t>
      </w:r>
      <w:r w:rsidR="00E563AD">
        <w:rPr>
          <w:rFonts w:ascii="Tahoma" w:hAnsi="Tahoma" w:cs="Tahoma"/>
          <w:sz w:val="22"/>
        </w:rPr>
        <w:t xml:space="preserve"> each other. </w:t>
      </w:r>
    </w:p>
    <w:p w14:paraId="286CC731" w14:textId="119DEFE4" w:rsidR="00207C29" w:rsidRDefault="00C06D1B" w:rsidP="00A835FE">
      <w:pPr>
        <w:rPr>
          <w:rFonts w:ascii="Tahoma" w:hAnsi="Tahoma" w:cs="Tahoma"/>
          <w:sz w:val="22"/>
        </w:rPr>
      </w:pPr>
      <w:r>
        <w:rPr>
          <w:rFonts w:ascii="Tahoma" w:hAnsi="Tahoma" w:cs="Tahoma"/>
          <w:sz w:val="22"/>
        </w:rPr>
        <w:t xml:space="preserve">From </w:t>
      </w:r>
      <w:r w:rsidR="00B1209D">
        <w:rPr>
          <w:rFonts w:ascii="Tahoma" w:hAnsi="Tahoma" w:cs="Tahoma"/>
          <w:sz w:val="22"/>
        </w:rPr>
        <w:t xml:space="preserve">the </w:t>
      </w:r>
      <w:r>
        <w:rPr>
          <w:rFonts w:ascii="Tahoma" w:hAnsi="Tahoma" w:cs="Tahoma"/>
          <w:sz w:val="22"/>
        </w:rPr>
        <w:t>above exploration, we have confirmed the bias of the seven domains’ contribution to the overall IMD</w:t>
      </w:r>
      <w:r w:rsidR="00B65A2D">
        <w:rPr>
          <w:rFonts w:ascii="Tahoma" w:hAnsi="Tahoma" w:cs="Tahoma"/>
          <w:sz w:val="22"/>
        </w:rPr>
        <w:t xml:space="preserve"> in </w:t>
      </w:r>
      <w:r w:rsidR="00B65A2D" w:rsidRPr="00B65A2D">
        <w:rPr>
          <w:rFonts w:ascii="Tahoma" w:hAnsi="Tahoma" w:cs="Tahoma"/>
          <w:sz w:val="22"/>
        </w:rPr>
        <w:t>various</w:t>
      </w:r>
      <w:r w:rsidR="00B65A2D">
        <w:rPr>
          <w:rFonts w:ascii="Tahoma" w:hAnsi="Tahoma" w:cs="Tahoma"/>
          <w:sz w:val="22"/>
        </w:rPr>
        <w:t xml:space="preserve"> areas</w:t>
      </w:r>
      <w:r>
        <w:rPr>
          <w:rFonts w:ascii="Tahoma" w:hAnsi="Tahoma" w:cs="Tahoma"/>
          <w:sz w:val="22"/>
        </w:rPr>
        <w:t xml:space="preserve">. </w:t>
      </w:r>
      <w:r w:rsidR="00B65A2D">
        <w:rPr>
          <w:rFonts w:ascii="Tahoma" w:hAnsi="Tahoma" w:cs="Tahoma"/>
          <w:sz w:val="22"/>
        </w:rPr>
        <w:t xml:space="preserve">Then, we do clustering analysis to roughly divide them so that we can see how disparate they are. </w:t>
      </w:r>
      <w:r w:rsidR="00E66764">
        <w:rPr>
          <w:rFonts w:ascii="Tahoma" w:hAnsi="Tahoma" w:cs="Tahoma"/>
          <w:sz w:val="22"/>
        </w:rPr>
        <w:t xml:space="preserve">We can </w:t>
      </w:r>
      <w:r w:rsidR="00E66764" w:rsidRPr="00E66764">
        <w:rPr>
          <w:rFonts w:ascii="Tahoma" w:hAnsi="Tahoma" w:cs="Tahoma"/>
          <w:sz w:val="22"/>
        </w:rPr>
        <w:t>explicitly</w:t>
      </w:r>
      <w:r w:rsidR="00E66764">
        <w:rPr>
          <w:rFonts w:ascii="Tahoma" w:hAnsi="Tahoma" w:cs="Tahoma"/>
          <w:sz w:val="22"/>
        </w:rPr>
        <w:t xml:space="preserve"> see that the contribution</w:t>
      </w:r>
      <w:r w:rsidR="00B1209D">
        <w:rPr>
          <w:rFonts w:ascii="Tahoma" w:hAnsi="Tahoma" w:cs="Tahoma"/>
          <w:sz w:val="22"/>
        </w:rPr>
        <w:t>s</w:t>
      </w:r>
      <w:r w:rsidR="00E66764">
        <w:rPr>
          <w:rFonts w:ascii="Tahoma" w:hAnsi="Tahoma" w:cs="Tahoma"/>
          <w:sz w:val="22"/>
        </w:rPr>
        <w:t xml:space="preserve"> of seven domains var</w:t>
      </w:r>
      <w:r w:rsidR="00B1209D">
        <w:rPr>
          <w:rFonts w:ascii="Tahoma" w:hAnsi="Tahoma" w:cs="Tahoma"/>
          <w:sz w:val="22"/>
        </w:rPr>
        <w:t>y</w:t>
      </w:r>
      <w:r w:rsidR="00E66764">
        <w:rPr>
          <w:rFonts w:ascii="Tahoma" w:hAnsi="Tahoma" w:cs="Tahoma"/>
          <w:sz w:val="22"/>
        </w:rPr>
        <w:t xml:space="preserve"> a lot not only in the magnitude of the Shapley value but the structure of the data for 4 clusters. </w:t>
      </w:r>
      <w:r w:rsidR="00895514">
        <w:rPr>
          <w:rFonts w:ascii="Tahoma" w:hAnsi="Tahoma" w:cs="Tahoma"/>
          <w:sz w:val="22"/>
        </w:rPr>
        <w:t xml:space="preserve">Thus, different areas should have different </w:t>
      </w:r>
      <w:r w:rsidR="00441022">
        <w:rPr>
          <w:rFonts w:ascii="Tahoma" w:hAnsi="Tahoma" w:cs="Tahoma"/>
          <w:sz w:val="22"/>
        </w:rPr>
        <w:t xml:space="preserve">measurements. </w:t>
      </w:r>
    </w:p>
    <w:p w14:paraId="162334CD" w14:textId="00B45456" w:rsidR="00A835FE" w:rsidRDefault="006471CB" w:rsidP="00A835FE">
      <w:pPr>
        <w:rPr>
          <w:rFonts w:ascii="Tahoma" w:hAnsi="Tahoma" w:cs="Tahoma"/>
          <w:sz w:val="22"/>
        </w:rPr>
      </w:pPr>
      <w:commentRangeStart w:id="135"/>
      <w:r>
        <w:rPr>
          <w:rFonts w:ascii="Tahoma" w:hAnsi="Tahoma" w:cs="Tahoma"/>
          <w:sz w:val="22"/>
        </w:rPr>
        <w:t>Firstly, we will focus on the cluster that covers most areas, which is cluster1</w:t>
      </w:r>
      <w:commentRangeEnd w:id="135"/>
      <w:r w:rsidR="00C15DBF">
        <w:rPr>
          <w:rStyle w:val="CommentReference"/>
        </w:rPr>
        <w:commentReference w:id="135"/>
      </w:r>
      <w:r>
        <w:rPr>
          <w:rFonts w:ascii="Tahoma" w:hAnsi="Tahoma" w:cs="Tahoma"/>
          <w:sz w:val="22"/>
        </w:rPr>
        <w:t>, as it could reflect the overall situation of England and would help to explain certain deprivation reasons for areas in other cluster</w:t>
      </w:r>
      <w:r w:rsidR="00207C29">
        <w:rPr>
          <w:rFonts w:ascii="Tahoma" w:hAnsi="Tahoma" w:cs="Tahoma"/>
          <w:sz w:val="22"/>
        </w:rPr>
        <w:t>s</w:t>
      </w:r>
      <w:r>
        <w:rPr>
          <w:rFonts w:ascii="Tahoma" w:hAnsi="Tahoma" w:cs="Tahoma"/>
          <w:sz w:val="22"/>
        </w:rPr>
        <w:t xml:space="preserve">. It is obvious that the </w:t>
      </w:r>
      <w:r w:rsidRPr="008D44E1">
        <w:rPr>
          <w:rFonts w:ascii="Tahoma" w:hAnsi="Tahoma" w:cs="Tahoma"/>
          <w:sz w:val="22"/>
        </w:rPr>
        <w:t>Barriers to Housing and Services Domain</w:t>
      </w:r>
      <w:r>
        <w:rPr>
          <w:rFonts w:ascii="Tahoma" w:hAnsi="Tahoma" w:cs="Tahoma"/>
          <w:sz w:val="22"/>
        </w:rPr>
        <w:t xml:space="preserve"> is the main reason for the deprivation for cluster 1</w:t>
      </w:r>
      <w:r w:rsidR="00FD3942">
        <w:rPr>
          <w:rFonts w:ascii="Tahoma" w:hAnsi="Tahoma" w:cs="Tahoma"/>
          <w:sz w:val="22"/>
        </w:rPr>
        <w:t>,</w:t>
      </w:r>
      <w:r w:rsidR="00207C29">
        <w:rPr>
          <w:rFonts w:ascii="Tahoma" w:hAnsi="Tahoma" w:cs="Tahoma"/>
          <w:sz w:val="22"/>
        </w:rPr>
        <w:t xml:space="preserve"> </w:t>
      </w:r>
      <w:r>
        <w:rPr>
          <w:rFonts w:ascii="Tahoma" w:hAnsi="Tahoma" w:cs="Tahoma"/>
          <w:sz w:val="22"/>
        </w:rPr>
        <w:t>which means housing affordability is</w:t>
      </w:r>
      <w:r w:rsidR="006609A9">
        <w:rPr>
          <w:rFonts w:ascii="Tahoma" w:hAnsi="Tahoma" w:cs="Tahoma"/>
          <w:sz w:val="22"/>
        </w:rPr>
        <w:t xml:space="preserve"> likely to be one of the most</w:t>
      </w:r>
      <w:r>
        <w:rPr>
          <w:rFonts w:ascii="Tahoma" w:hAnsi="Tahoma" w:cs="Tahoma"/>
          <w:sz w:val="22"/>
        </w:rPr>
        <w:t xml:space="preserve"> severe problem</w:t>
      </w:r>
      <w:r w:rsidR="00B1209D">
        <w:rPr>
          <w:rFonts w:ascii="Tahoma" w:hAnsi="Tahoma" w:cs="Tahoma"/>
          <w:sz w:val="22"/>
        </w:rPr>
        <w:t>s</w:t>
      </w:r>
      <w:r>
        <w:rPr>
          <w:rFonts w:ascii="Tahoma" w:hAnsi="Tahoma" w:cs="Tahoma"/>
          <w:sz w:val="22"/>
        </w:rPr>
        <w:t xml:space="preserve"> in England</w:t>
      </w:r>
      <w:r w:rsidR="006609A9" w:rsidRPr="006609A9">
        <w:t xml:space="preserve"> </w:t>
      </w:r>
      <w:r w:rsidR="006609A9">
        <w:rPr>
          <w:rFonts w:ascii="Tahoma" w:hAnsi="Tahoma" w:cs="Tahoma"/>
          <w:sz w:val="22"/>
        </w:rPr>
        <w:t>with respect to</w:t>
      </w:r>
      <w:r w:rsidR="006609A9" w:rsidRPr="006609A9">
        <w:rPr>
          <w:rFonts w:ascii="Tahoma" w:hAnsi="Tahoma" w:cs="Tahoma"/>
          <w:sz w:val="22"/>
        </w:rPr>
        <w:t xml:space="preserve"> obstacle</w:t>
      </w:r>
      <w:r w:rsidR="00B1209D">
        <w:rPr>
          <w:rFonts w:ascii="Tahoma" w:hAnsi="Tahoma" w:cs="Tahoma"/>
          <w:sz w:val="22"/>
        </w:rPr>
        <w:t>s</w:t>
      </w:r>
      <w:r w:rsidR="006609A9" w:rsidRPr="006609A9">
        <w:rPr>
          <w:rFonts w:ascii="Tahoma" w:hAnsi="Tahoma" w:cs="Tahoma"/>
          <w:sz w:val="22"/>
        </w:rPr>
        <w:t xml:space="preserve"> to </w:t>
      </w:r>
      <w:r w:rsidR="006609A9">
        <w:rPr>
          <w:rFonts w:ascii="Tahoma" w:hAnsi="Tahoma" w:cs="Tahoma"/>
          <w:sz w:val="22"/>
        </w:rPr>
        <w:t>h</w:t>
      </w:r>
      <w:r w:rsidR="006609A9" w:rsidRPr="006609A9">
        <w:rPr>
          <w:rFonts w:ascii="Tahoma" w:hAnsi="Tahoma" w:cs="Tahoma"/>
          <w:sz w:val="22"/>
        </w:rPr>
        <w:t>ousing</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{"citationItems":[{"id":"ITEM-1","itemData":{"DOI":"10.1016/j.regsciurbeco.2018.06.002","ISSN":"18792308","abstract":"This paper analyses the effect of major cuts to housing subsidies on property prices in England. Governments commonly give rental subsidies to poor households, but it is not known whether or to what extent this distorts underlying property prices. Using a difference-in-differences-type estimator to exploit variation in scale of the cuts across local areas, we find that the cuts lowered house prices from the time of the policy announcement. The impact was seen predominantly for types of property typically rented by recipients of subsidies and in areas where demand for housing is low relative to supply. Analysis of survey data of individuals finds that benefit recipients were more likely to move home after the cuts relative to other renters. Overall, the results suggest that rental subsidies, while helping recipients to afford otherwise too expensive properties, could contribute to affordability problems for buyers.","author":[{"dropping-particle":"","family":"Braakmann","given":"Nils","non-dropping-particle":"","parse-names":false,"suffix":""},{"dropping-particle":"","family":"McDonald","given":"Stephen","non-dropping-particle":"","parse-names":false,"suffix":""}],"container-title":"Regional Science and Urban Economics","id":"ITEM-1","issued":{"date-parts":[["2020"]]},"title":"Housing subsidies and property prices: Evidence from England","type":"article-journal","volume":"80"},"uris":["http://www.mendeley.com/documents/?uuid=0f11acb6-f9de-4dd2-abce-4b22dc0e704f"]}],"mendeley":{"formattedCitation":"(Braakmann and McDonald, 2020)","manualFormatting":"Braakmann and McDonald (2020)","plainTextFormattedCitation":"(Braakmann and McDonald, 2020)","previouslyFormattedCitation":"(Braakmann and McDonald, 2020)"},"properties":{"noteIndex":0},"schema":"https://github.com/citation-style-language/schema/raw/master/csl-citation.json"}</w:instrText>
      </w:r>
      <w:r>
        <w:rPr>
          <w:rFonts w:ascii="Tahoma" w:hAnsi="Tahoma" w:cs="Tahoma"/>
          <w:sz w:val="22"/>
        </w:rPr>
        <w:fldChar w:fldCharType="separate"/>
      </w:r>
      <w:r w:rsidRPr="006471CB">
        <w:rPr>
          <w:rFonts w:ascii="Tahoma" w:hAnsi="Tahoma" w:cs="Tahoma"/>
          <w:sz w:val="22"/>
        </w:rPr>
        <w:t xml:space="preserve">Braakmann and McDonald </w:t>
      </w:r>
      <w:r w:rsidR="00A91CF5">
        <w:rPr>
          <w:rFonts w:ascii="Tahoma" w:hAnsi="Tahoma" w:cs="Tahoma"/>
          <w:sz w:val="22"/>
        </w:rPr>
        <w:t>(</w:t>
      </w:r>
      <w:r w:rsidRPr="006471CB">
        <w:rPr>
          <w:rFonts w:ascii="Tahoma" w:hAnsi="Tahoma" w:cs="Tahoma"/>
          <w:sz w:val="22"/>
        </w:rPr>
        <w:t>2020)</w:t>
      </w:r>
      <w:r>
        <w:rPr>
          <w:rFonts w:ascii="Tahoma" w:hAnsi="Tahoma" w:cs="Tahoma"/>
          <w:sz w:val="22"/>
        </w:rPr>
        <w:fldChar w:fldCharType="end"/>
      </w:r>
      <w:r>
        <w:rPr>
          <w:rFonts w:ascii="Tahoma" w:hAnsi="Tahoma" w:cs="Tahoma"/>
          <w:sz w:val="22"/>
        </w:rPr>
        <w:t xml:space="preserve"> </w:t>
      </w:r>
      <w:r w:rsidR="00A91CF5">
        <w:rPr>
          <w:rFonts w:ascii="Tahoma" w:hAnsi="Tahoma" w:cs="Tahoma"/>
          <w:sz w:val="22"/>
        </w:rPr>
        <w:t>claimed that the subsidy for it comprised more than 3% of UK government spending and become the second</w:t>
      </w:r>
      <w:r w:rsidR="00B1209D">
        <w:rPr>
          <w:rFonts w:ascii="Tahoma" w:hAnsi="Tahoma" w:cs="Tahoma"/>
          <w:sz w:val="22"/>
        </w:rPr>
        <w:t>-</w:t>
      </w:r>
      <w:r w:rsidR="00A91CF5">
        <w:rPr>
          <w:rFonts w:ascii="Tahoma" w:hAnsi="Tahoma" w:cs="Tahoma"/>
          <w:sz w:val="22"/>
        </w:rPr>
        <w:t xml:space="preserve">largest expenditure in the aspect of </w:t>
      </w:r>
      <w:r w:rsidR="00A91CF5" w:rsidRPr="00A91CF5">
        <w:rPr>
          <w:rFonts w:ascii="Tahoma" w:hAnsi="Tahoma" w:cs="Tahoma"/>
          <w:sz w:val="22"/>
        </w:rPr>
        <w:t>welfare</w:t>
      </w:r>
      <w:r w:rsidR="00A91CF5">
        <w:rPr>
          <w:rFonts w:ascii="Tahoma" w:hAnsi="Tahoma" w:cs="Tahoma"/>
          <w:sz w:val="22"/>
        </w:rPr>
        <w:t xml:space="preserve"> (only less than the </w:t>
      </w:r>
      <w:r w:rsidR="00A91CF5" w:rsidRPr="00A91CF5">
        <w:rPr>
          <w:rFonts w:ascii="Tahoma" w:hAnsi="Tahoma" w:cs="Tahoma"/>
          <w:sz w:val="22"/>
        </w:rPr>
        <w:t>state pension</w:t>
      </w:r>
      <w:r w:rsidR="00A91CF5">
        <w:rPr>
          <w:rFonts w:ascii="Tahoma" w:hAnsi="Tahoma" w:cs="Tahoma"/>
          <w:sz w:val="22"/>
        </w:rPr>
        <w:t xml:space="preserve">) in 2011/2012. </w:t>
      </w:r>
      <w:r w:rsidR="00152CB7">
        <w:rPr>
          <w:rFonts w:ascii="Tahoma" w:hAnsi="Tahoma" w:cs="Tahoma"/>
          <w:sz w:val="22"/>
        </w:rPr>
        <w:t xml:space="preserve">Besides, the housing benefit could cover up to 100% for the rent of a tenant </w:t>
      </w:r>
      <w:r w:rsidR="00B950F7">
        <w:rPr>
          <w:rFonts w:ascii="Tahoma" w:hAnsi="Tahoma" w:cs="Tahoma"/>
          <w:sz w:val="22"/>
        </w:rPr>
        <w:t>who has low income after means</w:t>
      </w:r>
      <w:r w:rsidR="00B1209D">
        <w:rPr>
          <w:rFonts w:ascii="Tahoma" w:hAnsi="Tahoma" w:cs="Tahoma"/>
          <w:sz w:val="22"/>
        </w:rPr>
        <w:t>-</w:t>
      </w:r>
      <w:r w:rsidR="00B950F7">
        <w:rPr>
          <w:rFonts w:ascii="Tahoma" w:hAnsi="Tahoma" w:cs="Tahoma"/>
          <w:sz w:val="22"/>
        </w:rPr>
        <w:t xml:space="preserve">testing. </w:t>
      </w:r>
      <w:commentRangeStart w:id="136"/>
      <w:r w:rsidR="00B950F7">
        <w:rPr>
          <w:rFonts w:ascii="Tahoma" w:hAnsi="Tahoma" w:cs="Tahoma"/>
          <w:sz w:val="22"/>
        </w:rPr>
        <w:t xml:space="preserve">So why </w:t>
      </w:r>
      <w:r w:rsidR="00B1209D">
        <w:rPr>
          <w:rFonts w:ascii="Tahoma" w:hAnsi="Tahoma" w:cs="Tahoma"/>
          <w:sz w:val="22"/>
        </w:rPr>
        <w:t xml:space="preserve">do the </w:t>
      </w:r>
      <w:r w:rsidR="00B950F7" w:rsidRPr="008D44E1">
        <w:rPr>
          <w:rFonts w:ascii="Tahoma" w:hAnsi="Tahoma" w:cs="Tahoma"/>
          <w:sz w:val="22"/>
        </w:rPr>
        <w:t>Barriers to Housing</w:t>
      </w:r>
      <w:r w:rsidR="00B950F7">
        <w:rPr>
          <w:rFonts w:ascii="Tahoma" w:hAnsi="Tahoma" w:cs="Tahoma"/>
          <w:sz w:val="22"/>
        </w:rPr>
        <w:t xml:space="preserve"> still exist and ha</w:t>
      </w:r>
      <w:r w:rsidR="00B1209D">
        <w:rPr>
          <w:rFonts w:ascii="Tahoma" w:hAnsi="Tahoma" w:cs="Tahoma"/>
          <w:sz w:val="22"/>
        </w:rPr>
        <w:t>ve</w:t>
      </w:r>
      <w:r w:rsidR="00B950F7">
        <w:rPr>
          <w:rFonts w:ascii="Tahoma" w:hAnsi="Tahoma" w:cs="Tahoma"/>
          <w:sz w:val="22"/>
        </w:rPr>
        <w:t xml:space="preserve"> </w:t>
      </w:r>
      <w:r w:rsidR="00B1209D">
        <w:rPr>
          <w:rFonts w:ascii="Tahoma" w:hAnsi="Tahoma" w:cs="Tahoma"/>
          <w:sz w:val="22"/>
        </w:rPr>
        <w:t xml:space="preserve">a </w:t>
      </w:r>
      <w:r w:rsidR="00B950F7">
        <w:rPr>
          <w:rFonts w:ascii="Tahoma" w:hAnsi="Tahoma" w:cs="Tahoma"/>
          <w:sz w:val="22"/>
        </w:rPr>
        <w:t xml:space="preserve">huge impact? Actually, the subsidy may raise the house prices as it enables recipients to </w:t>
      </w:r>
      <w:r w:rsidR="000C0EA9">
        <w:rPr>
          <w:rFonts w:ascii="Tahoma" w:hAnsi="Tahoma" w:cs="Tahoma"/>
          <w:sz w:val="22"/>
        </w:rPr>
        <w:t xml:space="preserve">rent houses with more space and refined decoration that they could not afford without the </w:t>
      </w:r>
      <w:r w:rsidR="000C0EA9" w:rsidRPr="000C0EA9">
        <w:rPr>
          <w:rFonts w:ascii="Tahoma" w:hAnsi="Tahoma" w:cs="Tahoma"/>
          <w:sz w:val="22"/>
        </w:rPr>
        <w:t>allowance</w:t>
      </w:r>
      <w:r w:rsidR="000C0EA9">
        <w:rPr>
          <w:rFonts w:ascii="Tahoma" w:hAnsi="Tahoma" w:cs="Tahoma"/>
          <w:sz w:val="22"/>
        </w:rPr>
        <w:t xml:space="preserve"> and it </w:t>
      </w:r>
      <w:r w:rsidR="009D2E4A">
        <w:rPr>
          <w:rFonts w:ascii="Tahoma" w:hAnsi="Tahoma" w:cs="Tahoma"/>
          <w:sz w:val="22"/>
        </w:rPr>
        <w:t>would increase the pressure of other tenant</w:t>
      </w:r>
      <w:r w:rsidR="00B1209D">
        <w:rPr>
          <w:rFonts w:ascii="Tahoma" w:hAnsi="Tahoma" w:cs="Tahoma"/>
          <w:sz w:val="22"/>
        </w:rPr>
        <w:t>s</w:t>
      </w:r>
      <w:r w:rsidR="009D2E4A">
        <w:rPr>
          <w:rFonts w:ascii="Tahoma" w:hAnsi="Tahoma" w:cs="Tahoma"/>
          <w:sz w:val="22"/>
        </w:rPr>
        <w:t xml:space="preserve"> especially for those who </w:t>
      </w:r>
      <w:r w:rsidR="00B1209D">
        <w:rPr>
          <w:rFonts w:ascii="Tahoma" w:hAnsi="Tahoma" w:cs="Tahoma"/>
          <w:sz w:val="22"/>
        </w:rPr>
        <w:t>are</w:t>
      </w:r>
      <w:r w:rsidR="00993E58" w:rsidRPr="00993E58">
        <w:rPr>
          <w:rFonts w:ascii="Tahoma" w:hAnsi="Tahoma" w:cs="Tahoma"/>
          <w:sz w:val="22"/>
        </w:rPr>
        <w:t xml:space="preserve"> not entitled to welfare</w:t>
      </w:r>
      <w:r w:rsidR="009D2E4A">
        <w:rPr>
          <w:rFonts w:ascii="Tahoma" w:hAnsi="Tahoma" w:cs="Tahoma"/>
          <w:sz w:val="22"/>
        </w:rPr>
        <w:t xml:space="preserve"> but still in a </w:t>
      </w:r>
      <w:r w:rsidR="00993E58" w:rsidRPr="00993E58">
        <w:rPr>
          <w:rFonts w:ascii="Tahoma" w:hAnsi="Tahoma" w:cs="Tahoma"/>
          <w:sz w:val="22"/>
        </w:rPr>
        <w:t>straitened</w:t>
      </w:r>
      <w:r w:rsidR="009D2E4A">
        <w:rPr>
          <w:rFonts w:ascii="Tahoma" w:hAnsi="Tahoma" w:cs="Tahoma"/>
          <w:sz w:val="22"/>
        </w:rPr>
        <w:t xml:space="preserve"> economic </w:t>
      </w:r>
      <w:r w:rsidR="00993E58">
        <w:rPr>
          <w:rFonts w:ascii="Tahoma" w:hAnsi="Tahoma" w:cs="Tahoma"/>
          <w:sz w:val="22"/>
        </w:rPr>
        <w:t>condition</w:t>
      </w:r>
      <w:r w:rsidR="009D2E4A">
        <w:rPr>
          <w:rFonts w:ascii="Tahoma" w:hAnsi="Tahoma" w:cs="Tahoma"/>
          <w:sz w:val="22"/>
        </w:rPr>
        <w:t xml:space="preserve">. </w:t>
      </w:r>
      <w:r w:rsidR="006D1C5F">
        <w:rPr>
          <w:rFonts w:ascii="Tahoma" w:hAnsi="Tahoma" w:cs="Tahoma"/>
          <w:sz w:val="22"/>
        </w:rPr>
        <w:t>Thus, constrain</w:t>
      </w:r>
      <w:r w:rsidR="00B1209D">
        <w:rPr>
          <w:rFonts w:ascii="Tahoma" w:hAnsi="Tahoma" w:cs="Tahoma"/>
          <w:sz w:val="22"/>
        </w:rPr>
        <w:t>t</w:t>
      </w:r>
      <w:r w:rsidR="006D1C5F">
        <w:rPr>
          <w:rFonts w:ascii="Tahoma" w:hAnsi="Tahoma" w:cs="Tahoma"/>
          <w:sz w:val="22"/>
        </w:rPr>
        <w:t xml:space="preserve">s should be set on the property of the house that recipients could rent. </w:t>
      </w:r>
      <w:r w:rsidR="006609A9">
        <w:rPr>
          <w:rFonts w:ascii="Tahoma" w:hAnsi="Tahoma" w:cs="Tahoma"/>
          <w:sz w:val="22"/>
        </w:rPr>
        <w:t>Homelessness is also an important issue</w:t>
      </w:r>
      <w:r w:rsidR="00193060">
        <w:rPr>
          <w:rFonts w:ascii="Tahoma" w:hAnsi="Tahoma" w:cs="Tahoma"/>
          <w:sz w:val="22"/>
        </w:rPr>
        <w:t xml:space="preserve"> in the</w:t>
      </w:r>
      <w:r w:rsidR="006609A9">
        <w:rPr>
          <w:rFonts w:ascii="Tahoma" w:hAnsi="Tahoma" w:cs="Tahoma"/>
          <w:sz w:val="22"/>
        </w:rPr>
        <w:t xml:space="preserve"> </w:t>
      </w:r>
      <w:r w:rsidR="006609A9" w:rsidRPr="006609A9">
        <w:rPr>
          <w:rFonts w:ascii="Tahoma" w:hAnsi="Tahoma" w:cs="Tahoma"/>
          <w:sz w:val="22"/>
        </w:rPr>
        <w:t xml:space="preserve">composition of </w:t>
      </w:r>
      <w:r w:rsidR="00B1209D">
        <w:rPr>
          <w:rFonts w:ascii="Tahoma" w:hAnsi="Tahoma" w:cs="Tahoma"/>
          <w:sz w:val="22"/>
        </w:rPr>
        <w:t xml:space="preserve">the </w:t>
      </w:r>
      <w:r w:rsidR="006609A9" w:rsidRPr="006609A9">
        <w:rPr>
          <w:rFonts w:ascii="Tahoma" w:hAnsi="Tahoma" w:cs="Tahoma"/>
          <w:sz w:val="22"/>
        </w:rPr>
        <w:t xml:space="preserve">housing </w:t>
      </w:r>
      <w:r w:rsidR="00193060">
        <w:rPr>
          <w:rFonts w:ascii="Tahoma" w:hAnsi="Tahoma" w:cs="Tahoma"/>
          <w:sz w:val="22"/>
        </w:rPr>
        <w:t xml:space="preserve">problem. </w:t>
      </w:r>
      <w:r w:rsidR="006D1C5F">
        <w:rPr>
          <w:rFonts w:ascii="Tahoma" w:hAnsi="Tahoma" w:cs="Tahoma"/>
          <w:sz w:val="22"/>
        </w:rPr>
        <w:t xml:space="preserve">As for those unsheltered homeless adults, although </w:t>
      </w:r>
      <w:r w:rsidR="00B1209D">
        <w:rPr>
          <w:rFonts w:ascii="Tahoma" w:hAnsi="Tahoma" w:cs="Tahoma"/>
          <w:sz w:val="22"/>
        </w:rPr>
        <w:t xml:space="preserve">the </w:t>
      </w:r>
      <w:r w:rsidR="006D1C5F">
        <w:rPr>
          <w:rFonts w:ascii="Tahoma" w:hAnsi="Tahoma" w:cs="Tahoma"/>
          <w:sz w:val="22"/>
        </w:rPr>
        <w:t>government has provided city shelter, they prefer staying on the street rather than stay</w:t>
      </w:r>
      <w:r w:rsidR="00E31434">
        <w:rPr>
          <w:rFonts w:ascii="Tahoma" w:hAnsi="Tahoma" w:cs="Tahoma"/>
          <w:sz w:val="22"/>
        </w:rPr>
        <w:t xml:space="preserve">ing </w:t>
      </w:r>
      <w:r w:rsidR="00CF4909">
        <w:rPr>
          <w:rFonts w:ascii="Tahoma" w:hAnsi="Tahoma" w:cs="Tahoma"/>
          <w:sz w:val="22"/>
        </w:rPr>
        <w:t>in crowded shelters</w:t>
      </w:r>
      <w:r w:rsidR="00E31434">
        <w:rPr>
          <w:rFonts w:ascii="Tahoma" w:hAnsi="Tahoma" w:cs="Tahoma"/>
          <w:sz w:val="22"/>
        </w:rPr>
        <w:t xml:space="preserve"> </w:t>
      </w:r>
      <w:r w:rsidR="006D1C5F">
        <w:rPr>
          <w:rFonts w:ascii="Tahoma" w:hAnsi="Tahoma" w:cs="Tahoma"/>
          <w:sz w:val="22"/>
        </w:rPr>
        <w:t>mainly because of the threats of theft</w:t>
      </w:r>
      <w:r w:rsidR="00E31434">
        <w:rPr>
          <w:rFonts w:ascii="Tahoma" w:hAnsi="Tahoma" w:cs="Tahoma"/>
          <w:sz w:val="22"/>
        </w:rPr>
        <w:t xml:space="preserve"> and</w:t>
      </w:r>
      <w:r w:rsidR="00CF4909">
        <w:rPr>
          <w:rFonts w:ascii="Tahoma" w:hAnsi="Tahoma" w:cs="Tahoma" w:hint="eastAsia"/>
          <w:sz w:val="22"/>
        </w:rPr>
        <w:t xml:space="preserve"> </w:t>
      </w:r>
      <w:r w:rsidR="00E31434" w:rsidRPr="00E31434">
        <w:rPr>
          <w:rFonts w:ascii="Tahoma" w:hAnsi="Tahoma" w:cs="Tahoma"/>
          <w:sz w:val="22"/>
        </w:rPr>
        <w:t>physical harm</w:t>
      </w:r>
      <w:r w:rsidR="00E31434">
        <w:rPr>
          <w:rFonts w:ascii="Tahoma" w:hAnsi="Tahoma" w:cs="Tahoma"/>
          <w:sz w:val="22"/>
        </w:rPr>
        <w:t xml:space="preserve">. They also face barriers when applying </w:t>
      </w:r>
      <w:r w:rsidR="00B1209D">
        <w:rPr>
          <w:rFonts w:ascii="Tahoma" w:hAnsi="Tahoma" w:cs="Tahoma"/>
          <w:sz w:val="22"/>
        </w:rPr>
        <w:t xml:space="preserve">for </w:t>
      </w:r>
      <w:r w:rsidR="00CF4909">
        <w:rPr>
          <w:rFonts w:ascii="Tahoma" w:hAnsi="Tahoma" w:cs="Tahoma"/>
          <w:sz w:val="22"/>
        </w:rPr>
        <w:t xml:space="preserve">independent </w:t>
      </w:r>
      <w:r w:rsidR="00E31434">
        <w:rPr>
          <w:rFonts w:ascii="Tahoma" w:hAnsi="Tahoma" w:cs="Tahoma"/>
          <w:sz w:val="22"/>
        </w:rPr>
        <w:t>hous</w:t>
      </w:r>
      <w:r w:rsidR="00CF4909">
        <w:rPr>
          <w:rFonts w:ascii="Tahoma" w:hAnsi="Tahoma" w:cs="Tahoma"/>
          <w:sz w:val="22"/>
        </w:rPr>
        <w:t>ing</w:t>
      </w:r>
      <w:r w:rsidR="00E31434">
        <w:rPr>
          <w:rFonts w:ascii="Tahoma" w:hAnsi="Tahoma" w:cs="Tahoma"/>
          <w:sz w:val="22"/>
        </w:rPr>
        <w:t xml:space="preserve"> and other services</w:t>
      </w:r>
      <w:r w:rsidR="00CF4909">
        <w:rPr>
          <w:rFonts w:ascii="Tahoma" w:hAnsi="Tahoma" w:cs="Tahoma"/>
          <w:sz w:val="22"/>
        </w:rPr>
        <w:t xml:space="preserve">, like the difficulty in accessing necessary documents, </w:t>
      </w:r>
      <w:r w:rsidR="00B1209D">
        <w:rPr>
          <w:rFonts w:ascii="Tahoma" w:hAnsi="Tahoma" w:cs="Tahoma"/>
          <w:sz w:val="22"/>
        </w:rPr>
        <w:t xml:space="preserve">the </w:t>
      </w:r>
      <w:r w:rsidR="00CF4909" w:rsidRPr="00CF4909">
        <w:rPr>
          <w:rFonts w:ascii="Tahoma" w:hAnsi="Tahoma" w:cs="Tahoma"/>
          <w:sz w:val="22"/>
        </w:rPr>
        <w:t xml:space="preserve">frustration of </w:t>
      </w:r>
      <w:r w:rsidR="00B1209D">
        <w:rPr>
          <w:rFonts w:ascii="Tahoma" w:hAnsi="Tahoma" w:cs="Tahoma"/>
          <w:sz w:val="22"/>
        </w:rPr>
        <w:t xml:space="preserve">the </w:t>
      </w:r>
      <w:r w:rsidR="00CF4909">
        <w:rPr>
          <w:rFonts w:ascii="Tahoma" w:hAnsi="Tahoma" w:cs="Tahoma"/>
          <w:sz w:val="22"/>
        </w:rPr>
        <w:t xml:space="preserve">long </w:t>
      </w:r>
      <w:r w:rsidR="00CF4909" w:rsidRPr="00CF4909">
        <w:rPr>
          <w:rFonts w:ascii="Tahoma" w:hAnsi="Tahoma" w:cs="Tahoma"/>
          <w:sz w:val="22"/>
        </w:rPr>
        <w:t>waiting</w:t>
      </w:r>
      <w:r w:rsidR="00E31434">
        <w:rPr>
          <w:rFonts w:ascii="Tahoma" w:hAnsi="Tahoma" w:cs="Tahoma"/>
          <w:sz w:val="22"/>
        </w:rPr>
        <w:t xml:space="preserve"> </w:t>
      </w:r>
      <w:r w:rsidR="00CF4909">
        <w:rPr>
          <w:rFonts w:ascii="Tahoma" w:hAnsi="Tahoma" w:cs="Tahoma" w:hint="eastAsia"/>
          <w:sz w:val="22"/>
        </w:rPr>
        <w:t>process,</w:t>
      </w:r>
      <w:r w:rsidR="00CF4909">
        <w:rPr>
          <w:rFonts w:ascii="Tahoma" w:hAnsi="Tahoma" w:cs="Tahoma"/>
          <w:sz w:val="22"/>
        </w:rPr>
        <w:t xml:space="preserve"> </w:t>
      </w:r>
      <w:r w:rsidR="00CF4909" w:rsidRPr="00CF4909">
        <w:rPr>
          <w:rFonts w:ascii="Tahoma" w:hAnsi="Tahoma" w:cs="Tahoma"/>
          <w:sz w:val="22"/>
        </w:rPr>
        <w:t xml:space="preserve">bureaucratic </w:t>
      </w:r>
      <w:r w:rsidR="00955029" w:rsidRPr="00955029">
        <w:rPr>
          <w:rFonts w:ascii="Tahoma" w:hAnsi="Tahoma" w:cs="Tahoma"/>
          <w:sz w:val="22"/>
        </w:rPr>
        <w:t>obstacles</w:t>
      </w:r>
      <w:r w:rsidR="00B1209D">
        <w:rPr>
          <w:rFonts w:ascii="Tahoma" w:hAnsi="Tahoma" w:cs="Tahoma"/>
          <w:sz w:val="22"/>
        </w:rPr>
        <w:t>,</w:t>
      </w:r>
      <w:r w:rsidR="00CF4909" w:rsidRPr="00CF4909">
        <w:rPr>
          <w:rFonts w:ascii="Tahoma" w:hAnsi="Tahoma" w:cs="Tahoma"/>
          <w:sz w:val="22"/>
        </w:rPr>
        <w:t xml:space="preserve"> </w:t>
      </w:r>
      <w:r w:rsidR="00CF4909">
        <w:rPr>
          <w:rFonts w:ascii="Tahoma" w:hAnsi="Tahoma" w:cs="Tahoma"/>
          <w:sz w:val="22"/>
        </w:rPr>
        <w:t>and uncertainty of the result</w:t>
      </w:r>
      <w:r w:rsidR="00955029">
        <w:rPr>
          <w:rFonts w:ascii="Tahoma" w:hAnsi="Tahoma" w:cs="Tahoma"/>
          <w:sz w:val="22"/>
        </w:rPr>
        <w:t xml:space="preserve"> </w:t>
      </w:r>
      <w:r w:rsidR="00955029">
        <w:rPr>
          <w:rFonts w:ascii="Tahoma" w:hAnsi="Tahoma" w:cs="Tahoma"/>
          <w:sz w:val="22"/>
        </w:rPr>
        <w:fldChar w:fldCharType="begin" w:fldLock="1"/>
      </w:r>
      <w:r w:rsidR="003E42A0">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2019)","plainTextFormattedCitation":"(Wusinich et al., 2019)","previouslyFormattedCitation":"(Wusinich &lt;i&gt;et al.&lt;/i&gt;, 2019)"},"properties":{"noteIndex":0},"schema":"https://github.com/citation-style-language/schema/raw/master/csl-citation.json"}</w:instrText>
      </w:r>
      <w:r w:rsidR="00955029">
        <w:rPr>
          <w:rFonts w:ascii="Tahoma" w:hAnsi="Tahoma" w:cs="Tahoma"/>
          <w:sz w:val="22"/>
        </w:rPr>
        <w:fldChar w:fldCharType="separate"/>
      </w:r>
      <w:r w:rsidR="00955029" w:rsidRPr="00955029">
        <w:rPr>
          <w:rFonts w:ascii="Tahoma" w:hAnsi="Tahoma" w:cs="Tahoma"/>
          <w:sz w:val="22"/>
        </w:rPr>
        <w:t xml:space="preserve">(Wusinich </w:t>
      </w:r>
      <w:r w:rsidR="00955029" w:rsidRPr="00955029">
        <w:rPr>
          <w:rFonts w:ascii="Tahoma" w:hAnsi="Tahoma" w:cs="Tahoma"/>
          <w:i/>
          <w:sz w:val="22"/>
        </w:rPr>
        <w:t>et al.</w:t>
      </w:r>
      <w:r w:rsidR="00955029" w:rsidRPr="00955029">
        <w:rPr>
          <w:rFonts w:ascii="Tahoma" w:hAnsi="Tahoma" w:cs="Tahoma"/>
          <w:sz w:val="22"/>
        </w:rPr>
        <w:t>, 2019)</w:t>
      </w:r>
      <w:r w:rsidR="00955029">
        <w:rPr>
          <w:rFonts w:ascii="Tahoma" w:hAnsi="Tahoma" w:cs="Tahoma"/>
          <w:sz w:val="22"/>
        </w:rPr>
        <w:fldChar w:fldCharType="end"/>
      </w:r>
      <w:r w:rsidR="00CF4909">
        <w:rPr>
          <w:rFonts w:ascii="Tahoma" w:hAnsi="Tahoma" w:cs="Tahoma"/>
          <w:sz w:val="22"/>
        </w:rPr>
        <w:t xml:space="preserve">. </w:t>
      </w:r>
      <w:r w:rsidR="00955029">
        <w:rPr>
          <w:rFonts w:ascii="Tahoma" w:hAnsi="Tahoma" w:cs="Tahoma"/>
          <w:sz w:val="22"/>
        </w:rPr>
        <w:t xml:space="preserve">In this case, a safe and smaller haven </w:t>
      </w:r>
      <w:r w:rsidR="00B1209D">
        <w:rPr>
          <w:rFonts w:ascii="Tahoma" w:hAnsi="Tahoma" w:cs="Tahoma"/>
          <w:sz w:val="22"/>
        </w:rPr>
        <w:t>that</w:t>
      </w:r>
      <w:r w:rsidR="00955029">
        <w:rPr>
          <w:rFonts w:ascii="Tahoma" w:hAnsi="Tahoma" w:cs="Tahoma"/>
          <w:sz w:val="22"/>
        </w:rPr>
        <w:t xml:space="preserve"> could give them more privacy is an ideal transitional place before they get temporary housing. In additi</w:t>
      </w:r>
      <w:r w:rsidR="003C402F">
        <w:rPr>
          <w:rFonts w:ascii="Tahoma" w:hAnsi="Tahoma" w:cs="Tahoma"/>
          <w:sz w:val="22"/>
        </w:rPr>
        <w:t>on, s</w:t>
      </w:r>
      <w:r w:rsidR="003C402F" w:rsidRPr="003C402F">
        <w:rPr>
          <w:rFonts w:ascii="Tahoma" w:hAnsi="Tahoma" w:cs="Tahoma"/>
          <w:sz w:val="22"/>
        </w:rPr>
        <w:t>ervice coordinators</w:t>
      </w:r>
      <w:r w:rsidR="003C402F">
        <w:rPr>
          <w:rFonts w:ascii="Tahoma" w:hAnsi="Tahoma" w:cs="Tahoma"/>
          <w:sz w:val="22"/>
        </w:rPr>
        <w:t xml:space="preserve"> could be hired to give them individual guidance and after experiencing </w:t>
      </w:r>
      <w:r w:rsidR="003E42A0">
        <w:rPr>
          <w:rFonts w:ascii="Tahoma" w:hAnsi="Tahoma" w:cs="Tahoma"/>
          <w:sz w:val="22"/>
        </w:rPr>
        <w:t>the bureaucratic</w:t>
      </w:r>
      <w:r w:rsidR="003C402F" w:rsidRPr="003C402F">
        <w:rPr>
          <w:rFonts w:ascii="Tahoma" w:hAnsi="Tahoma" w:cs="Tahoma"/>
          <w:sz w:val="22"/>
        </w:rPr>
        <w:t xml:space="preserve"> inefficiencies</w:t>
      </w:r>
      <w:r w:rsidR="003C402F">
        <w:rPr>
          <w:rFonts w:ascii="Tahoma" w:hAnsi="Tahoma" w:cs="Tahoma"/>
          <w:sz w:val="22"/>
        </w:rPr>
        <w:t xml:space="preserve"> and other problems, coordinators</w:t>
      </w:r>
      <w:r w:rsidR="003C402F" w:rsidRPr="003C402F">
        <w:rPr>
          <w:rFonts w:ascii="Tahoma" w:hAnsi="Tahoma" w:cs="Tahoma"/>
          <w:sz w:val="22"/>
        </w:rPr>
        <w:t xml:space="preserve"> </w:t>
      </w:r>
      <w:r w:rsidR="003C402F">
        <w:rPr>
          <w:rFonts w:ascii="Tahoma" w:hAnsi="Tahoma" w:cs="Tahoma"/>
          <w:sz w:val="22"/>
        </w:rPr>
        <w:t xml:space="preserve">could give feedback and specific suggestions to help modify the inflexible and restrictive policy. </w:t>
      </w:r>
      <w:r w:rsidR="003E42A0">
        <w:rPr>
          <w:rFonts w:ascii="Tahoma" w:hAnsi="Tahoma" w:cs="Tahoma"/>
          <w:sz w:val="22"/>
        </w:rPr>
        <w:t xml:space="preserve">However, just as </w:t>
      </w:r>
      <w:r w:rsidR="003E42A0">
        <w:rPr>
          <w:rFonts w:ascii="Tahoma" w:hAnsi="Tahoma" w:cs="Tahoma"/>
          <w:sz w:val="22"/>
        </w:rPr>
        <w:fldChar w:fldCharType="begin" w:fldLock="1"/>
      </w:r>
      <w:r w:rsidR="008B318C">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2019)","manualFormatting":"Wusinich et al., (2019)","plainTextFormattedCitation":"(Wusinich et al., 2019)","previouslyFormattedCitation":"(Wusinich &lt;i&gt;et al.&lt;/i&gt;, 2019)"},"properties":{"noteIndex":0},"schema":"https://github.com/citation-style-language/schema/raw/master/csl-citation.json"}</w:instrText>
      </w:r>
      <w:r w:rsidR="003E42A0">
        <w:rPr>
          <w:rFonts w:ascii="Tahoma" w:hAnsi="Tahoma" w:cs="Tahoma"/>
          <w:sz w:val="22"/>
        </w:rPr>
        <w:fldChar w:fldCharType="separate"/>
      </w:r>
      <w:r w:rsidR="003E42A0" w:rsidRPr="003E42A0">
        <w:rPr>
          <w:rFonts w:ascii="Tahoma" w:hAnsi="Tahoma" w:cs="Tahoma"/>
          <w:sz w:val="22"/>
        </w:rPr>
        <w:t xml:space="preserve">Wusinich </w:t>
      </w:r>
      <w:r w:rsidR="003E42A0" w:rsidRPr="003E42A0">
        <w:rPr>
          <w:rFonts w:ascii="Tahoma" w:hAnsi="Tahoma" w:cs="Tahoma"/>
          <w:i/>
          <w:sz w:val="22"/>
        </w:rPr>
        <w:t>et al.</w:t>
      </w:r>
      <w:r w:rsidR="003E42A0" w:rsidRPr="003E42A0">
        <w:rPr>
          <w:rFonts w:ascii="Tahoma" w:hAnsi="Tahoma" w:cs="Tahoma"/>
          <w:sz w:val="22"/>
        </w:rPr>
        <w:t>, (2019)</w:t>
      </w:r>
      <w:r w:rsidR="003E42A0">
        <w:rPr>
          <w:rFonts w:ascii="Tahoma" w:hAnsi="Tahoma" w:cs="Tahoma"/>
          <w:sz w:val="22"/>
        </w:rPr>
        <w:fldChar w:fldCharType="end"/>
      </w:r>
      <w:r w:rsidR="003E42A0">
        <w:rPr>
          <w:rFonts w:ascii="Tahoma" w:hAnsi="Tahoma" w:cs="Tahoma"/>
          <w:sz w:val="22"/>
        </w:rPr>
        <w:t xml:space="preserve"> said:”</w:t>
      </w:r>
      <w:r w:rsidR="003E42A0" w:rsidRPr="003E42A0">
        <w:rPr>
          <w:rFonts w:ascii="Tahoma" w:hAnsi="Tahoma" w:cs="Tahoma"/>
          <w:sz w:val="22"/>
        </w:rPr>
        <w:t xml:space="preserve"> </w:t>
      </w:r>
      <w:r w:rsidR="00C17970">
        <w:rPr>
          <w:rFonts w:ascii="Tahoma" w:hAnsi="Tahoma" w:cs="Tahoma"/>
          <w:sz w:val="22"/>
        </w:rPr>
        <w:t>C</w:t>
      </w:r>
      <w:r w:rsidR="00C17970" w:rsidRPr="00C17970">
        <w:rPr>
          <w:rFonts w:ascii="Tahoma" w:hAnsi="Tahoma" w:cs="Tahoma"/>
          <w:sz w:val="22"/>
        </w:rPr>
        <w:t>reating more affordable housing is the only viable way of ending homelessness</w:t>
      </w:r>
      <w:r w:rsidR="003E42A0">
        <w:rPr>
          <w:rFonts w:ascii="Tahoma" w:hAnsi="Tahoma" w:cs="Tahoma"/>
          <w:sz w:val="22"/>
        </w:rPr>
        <w:t>”.</w:t>
      </w:r>
      <w:r w:rsidR="00861901">
        <w:rPr>
          <w:rFonts w:ascii="Tahoma" w:hAnsi="Tahoma" w:cs="Tahoma"/>
          <w:sz w:val="22"/>
        </w:rPr>
        <w:t xml:space="preserve"> </w:t>
      </w:r>
      <w:r w:rsidR="00207C29">
        <w:rPr>
          <w:rFonts w:ascii="Tahoma" w:hAnsi="Tahoma" w:cs="Tahoma"/>
          <w:sz w:val="22"/>
        </w:rPr>
        <w:t>I</w:t>
      </w:r>
      <w:r w:rsidR="00207C29">
        <w:rPr>
          <w:rFonts w:ascii="Tahoma" w:hAnsi="Tahoma" w:cs="Tahoma" w:hint="eastAsia"/>
          <w:sz w:val="22"/>
        </w:rPr>
        <w:t>n</w:t>
      </w:r>
      <w:r w:rsidR="00207C29">
        <w:rPr>
          <w:rFonts w:ascii="Tahoma" w:hAnsi="Tahoma" w:cs="Tahoma"/>
          <w:sz w:val="22"/>
        </w:rPr>
        <w:t xml:space="preserve"> the aspect of </w:t>
      </w:r>
      <w:r w:rsidR="006609A9">
        <w:rPr>
          <w:rFonts w:ascii="Tahoma" w:hAnsi="Tahoma" w:cs="Tahoma"/>
          <w:sz w:val="22"/>
        </w:rPr>
        <w:t>b</w:t>
      </w:r>
      <w:r w:rsidR="006609A9" w:rsidRPr="006609A9">
        <w:rPr>
          <w:rFonts w:ascii="Tahoma" w:hAnsi="Tahoma" w:cs="Tahoma"/>
          <w:sz w:val="22"/>
        </w:rPr>
        <w:t>arriers to</w:t>
      </w:r>
      <w:r w:rsidR="006609A9">
        <w:rPr>
          <w:rFonts w:ascii="Tahoma" w:hAnsi="Tahoma" w:cs="Tahoma"/>
          <w:sz w:val="22"/>
        </w:rPr>
        <w:t xml:space="preserve"> s</w:t>
      </w:r>
      <w:r w:rsidR="006609A9" w:rsidRPr="006609A9">
        <w:rPr>
          <w:rFonts w:ascii="Tahoma" w:hAnsi="Tahoma" w:cs="Tahoma"/>
          <w:sz w:val="22"/>
        </w:rPr>
        <w:t>ervices</w:t>
      </w:r>
      <w:r w:rsidR="00193060">
        <w:rPr>
          <w:rFonts w:ascii="Tahoma" w:hAnsi="Tahoma" w:cs="Tahoma"/>
          <w:sz w:val="22"/>
        </w:rPr>
        <w:t>,</w:t>
      </w:r>
      <w:r w:rsidR="006609A9" w:rsidRPr="006609A9">
        <w:rPr>
          <w:rFonts w:ascii="Tahoma" w:hAnsi="Tahoma" w:cs="Tahoma"/>
          <w:sz w:val="22"/>
        </w:rPr>
        <w:t xml:space="preserve"> </w:t>
      </w:r>
      <w:r w:rsidR="00B1209D">
        <w:rPr>
          <w:rFonts w:ascii="Tahoma" w:hAnsi="Tahoma" w:cs="Tahoma"/>
          <w:sz w:val="22"/>
        </w:rPr>
        <w:t xml:space="preserve">the </w:t>
      </w:r>
      <w:r w:rsidR="00193060">
        <w:rPr>
          <w:rFonts w:ascii="Tahoma" w:hAnsi="Tahoma" w:cs="Tahoma"/>
          <w:sz w:val="22"/>
        </w:rPr>
        <w:t>g</w:t>
      </w:r>
      <w:r w:rsidR="00861901">
        <w:rPr>
          <w:rFonts w:ascii="Tahoma" w:hAnsi="Tahoma" w:cs="Tahoma" w:hint="eastAsia"/>
          <w:sz w:val="22"/>
        </w:rPr>
        <w:t>eographical</w:t>
      </w:r>
      <w:r w:rsidR="00861901">
        <w:rPr>
          <w:rFonts w:ascii="Tahoma" w:hAnsi="Tahoma" w:cs="Tahoma"/>
          <w:sz w:val="22"/>
        </w:rPr>
        <w:t xml:space="preserve"> </w:t>
      </w:r>
      <w:r w:rsidR="00861901">
        <w:rPr>
          <w:rFonts w:ascii="Tahoma" w:hAnsi="Tahoma" w:cs="Tahoma" w:hint="eastAsia"/>
          <w:sz w:val="22"/>
        </w:rPr>
        <w:t>barrier</w:t>
      </w:r>
      <w:r w:rsidR="00D616AC">
        <w:rPr>
          <w:rFonts w:ascii="Tahoma" w:hAnsi="Tahoma" w:cs="Tahoma"/>
          <w:sz w:val="22"/>
        </w:rPr>
        <w:t xml:space="preserve"> </w:t>
      </w:r>
      <w:r w:rsidR="00D616AC">
        <w:rPr>
          <w:rFonts w:ascii="Tahoma" w:hAnsi="Tahoma" w:cs="Tahoma" w:hint="eastAsia"/>
          <w:sz w:val="22"/>
        </w:rPr>
        <w:t>to</w:t>
      </w:r>
      <w:r w:rsidR="00D616AC">
        <w:rPr>
          <w:rFonts w:ascii="Tahoma" w:hAnsi="Tahoma" w:cs="Tahoma"/>
          <w:sz w:val="22"/>
        </w:rPr>
        <w:t xml:space="preserve"> some </w:t>
      </w:r>
      <w:r w:rsidR="008C73AA" w:rsidRPr="008C73AA">
        <w:rPr>
          <w:rFonts w:ascii="Tahoma" w:hAnsi="Tahoma" w:cs="Tahoma"/>
          <w:sz w:val="22"/>
        </w:rPr>
        <w:t>peripheral support</w:t>
      </w:r>
      <w:r w:rsidR="008C73AA">
        <w:rPr>
          <w:rFonts w:ascii="Tahoma" w:hAnsi="Tahoma" w:cs="Tahoma"/>
          <w:sz w:val="22"/>
        </w:rPr>
        <w:t xml:space="preserve"> facilities like schools, post offices, supermarkets</w:t>
      </w:r>
      <w:r w:rsidR="00B1209D">
        <w:rPr>
          <w:rFonts w:ascii="Tahoma" w:hAnsi="Tahoma" w:cs="Tahoma"/>
          <w:sz w:val="22"/>
        </w:rPr>
        <w:t>,</w:t>
      </w:r>
      <w:r w:rsidR="008C73AA">
        <w:rPr>
          <w:rFonts w:ascii="Tahoma" w:hAnsi="Tahoma" w:cs="Tahoma"/>
          <w:sz w:val="22"/>
        </w:rPr>
        <w:t xml:space="preserve"> and GP surgery is the main problem. </w:t>
      </w:r>
      <w:bookmarkStart w:id="137" w:name="OLE_LINK6"/>
      <w:r w:rsidR="005E4E39">
        <w:rPr>
          <w:rFonts w:ascii="Tahoma" w:hAnsi="Tahoma" w:cs="Tahoma"/>
          <w:sz w:val="22"/>
        </w:rPr>
        <w:t xml:space="preserve">The most </w:t>
      </w:r>
      <w:r w:rsidR="005E4E39" w:rsidRPr="005E4E39">
        <w:rPr>
          <w:rFonts w:ascii="Tahoma" w:hAnsi="Tahoma" w:cs="Tahoma"/>
          <w:sz w:val="22"/>
        </w:rPr>
        <w:t>vulnerable grou</w:t>
      </w:r>
      <w:r w:rsidR="005E4E39">
        <w:rPr>
          <w:rFonts w:ascii="Tahoma" w:hAnsi="Tahoma" w:cs="Tahoma"/>
          <w:sz w:val="22"/>
        </w:rPr>
        <w:t xml:space="preserve">p to this issue is the old tenants who are over 70 years old and at the same time have </w:t>
      </w:r>
      <w:r w:rsidR="008735EC" w:rsidRPr="008735EC">
        <w:rPr>
          <w:rFonts w:ascii="Tahoma" w:hAnsi="Tahoma" w:cs="Tahoma"/>
          <w:sz w:val="22"/>
        </w:rPr>
        <w:t>chronic health problems</w:t>
      </w:r>
      <w:r w:rsidR="008B318C">
        <w:rPr>
          <w:rFonts w:ascii="Tahoma" w:hAnsi="Tahoma" w:cs="Tahoma"/>
          <w:sz w:val="22"/>
        </w:rPr>
        <w:t xml:space="preserve"> and </w:t>
      </w:r>
      <w:r w:rsidR="005E4E39">
        <w:rPr>
          <w:rFonts w:ascii="Tahoma" w:hAnsi="Tahoma" w:cs="Tahoma"/>
          <w:sz w:val="22"/>
        </w:rPr>
        <w:t xml:space="preserve">decrements </w:t>
      </w:r>
      <w:r w:rsidR="008735EC">
        <w:rPr>
          <w:rFonts w:ascii="Tahoma" w:hAnsi="Tahoma" w:cs="Tahoma"/>
          <w:sz w:val="22"/>
        </w:rPr>
        <w:t>in</w:t>
      </w:r>
      <w:r w:rsidR="008735EC" w:rsidRPr="008735EC">
        <w:t xml:space="preserve"> </w:t>
      </w:r>
      <w:r w:rsidR="008735EC" w:rsidRPr="008735EC">
        <w:rPr>
          <w:rFonts w:ascii="Tahoma" w:hAnsi="Tahoma" w:cs="Tahoma"/>
          <w:sz w:val="22"/>
        </w:rPr>
        <w:t>cognitive and physical functioning</w:t>
      </w:r>
      <w:bookmarkEnd w:id="137"/>
      <w:r w:rsidR="008B318C">
        <w:rPr>
          <w:rFonts w:ascii="Tahoma" w:hAnsi="Tahoma" w:cs="Tahoma"/>
          <w:sz w:val="22"/>
        </w:rPr>
        <w:t xml:space="preserve"> </w:t>
      </w:r>
      <w:r w:rsidR="008B318C">
        <w:rPr>
          <w:rFonts w:ascii="Tahoma" w:hAnsi="Tahoma" w:cs="Tahoma"/>
          <w:sz w:val="22"/>
        </w:rPr>
        <w:fldChar w:fldCharType="begin" w:fldLock="1"/>
      </w:r>
      <w:r w:rsidR="00752379">
        <w:rPr>
          <w:rFonts w:ascii="Tahoma" w:hAnsi="Tahoma" w:cs="Tahoma"/>
          <w:sz w:val="22"/>
        </w:rPr>
        <w: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instrText>
      </w:r>
      <w:r w:rsidR="008B318C">
        <w:rPr>
          <w:rFonts w:ascii="Tahoma" w:hAnsi="Tahoma" w:cs="Tahoma"/>
          <w:sz w:val="22"/>
        </w:rPr>
        <w:fldChar w:fldCharType="separate"/>
      </w:r>
      <w:r w:rsidR="008B318C" w:rsidRPr="008B318C">
        <w:rPr>
          <w:rFonts w:ascii="Tahoma" w:hAnsi="Tahoma" w:cs="Tahoma"/>
          <w:sz w:val="22"/>
        </w:rPr>
        <w:t>(Golant, 2003)</w:t>
      </w:r>
      <w:r w:rsidR="008B318C">
        <w:rPr>
          <w:rFonts w:ascii="Tahoma" w:hAnsi="Tahoma" w:cs="Tahoma"/>
          <w:sz w:val="22"/>
        </w:rPr>
        <w:fldChar w:fldCharType="end"/>
      </w:r>
      <w:r w:rsidR="008B318C">
        <w:rPr>
          <w:rFonts w:ascii="Tahoma" w:hAnsi="Tahoma" w:cs="Tahoma"/>
          <w:sz w:val="22"/>
        </w:rPr>
        <w:t>.</w:t>
      </w:r>
      <w:r w:rsidR="00752379">
        <w:rPr>
          <w:rFonts w:ascii="Tahoma" w:hAnsi="Tahoma" w:cs="Tahoma"/>
          <w:sz w:val="22"/>
        </w:rPr>
        <w:t xml:space="preserve"> </w:t>
      </w:r>
      <w:r w:rsidR="00752379">
        <w:rPr>
          <w:rFonts w:ascii="Tahoma" w:hAnsi="Tahoma" w:cs="Tahoma"/>
          <w:sz w:val="22"/>
        </w:rPr>
        <w:fldChar w:fldCharType="begin" w:fldLock="1"/>
      </w:r>
      <w:r w:rsidR="005E6114">
        <w:rPr>
          <w:rFonts w:ascii="Tahoma" w:hAnsi="Tahoma" w:cs="Tahoma"/>
          <w:sz w:val="22"/>
        </w:rPr>
        <w:instrText>ADDIN CSL_CITATION {"citationItems":[{"id":"ITEM-1","itemData":{"DOI":"10.1093/geront/9.1.15","ISSN":"0016-9013","author":[{"dropping-particle":"","family":"Lawton","given":"M. P.","non-dropping-particle":"","parse-names":false,"suffix":""}],"container-title":"The Gerontologist","id":"ITEM-1","issue":"1","issued":{"date-parts":[["1969","3","1"]]},"page":"15-19","title":"Supportive Services in the Context of the Housing Environment","type":"article-journal","volume":"9"},"uris":["http://www.mendeley.com/documents/?uuid=3b16752d-a332-4d1d-a732-c4bf7703c5a5"]}],"mendeley":{"formattedCitation":"(Lawton, 1969)","manualFormatting":"Lawton (1969)","plainTextFormattedCitation":"(Lawton, 1969)","previouslyFormattedCitation":"(Lawton, 1969)"},"properties":{"noteIndex":0},"schema":"https://github.com/citation-style-language/schema/raw/master/csl-citation.json"}</w:instrText>
      </w:r>
      <w:r w:rsidR="00752379">
        <w:rPr>
          <w:rFonts w:ascii="Tahoma" w:hAnsi="Tahoma" w:cs="Tahoma"/>
          <w:sz w:val="22"/>
        </w:rPr>
        <w:fldChar w:fldCharType="separate"/>
      </w:r>
      <w:r w:rsidR="00752379" w:rsidRPr="00752379">
        <w:rPr>
          <w:rFonts w:ascii="Tahoma" w:hAnsi="Tahoma" w:cs="Tahoma"/>
          <w:sz w:val="22"/>
        </w:rPr>
        <w:t xml:space="preserve">Lawton </w:t>
      </w:r>
      <w:r w:rsidR="00752379">
        <w:rPr>
          <w:rFonts w:ascii="Tahoma" w:hAnsi="Tahoma" w:cs="Tahoma"/>
          <w:sz w:val="22"/>
        </w:rPr>
        <w:t>(</w:t>
      </w:r>
      <w:r w:rsidR="00752379" w:rsidRPr="00752379">
        <w:rPr>
          <w:rFonts w:ascii="Tahoma" w:hAnsi="Tahoma" w:cs="Tahoma"/>
          <w:sz w:val="22"/>
        </w:rPr>
        <w:t>1969)</w:t>
      </w:r>
      <w:r w:rsidR="00752379">
        <w:rPr>
          <w:rFonts w:ascii="Tahoma" w:hAnsi="Tahoma" w:cs="Tahoma"/>
          <w:sz w:val="22"/>
        </w:rPr>
        <w:fldChar w:fldCharType="end"/>
      </w:r>
      <w:r w:rsidR="00752379">
        <w:rPr>
          <w:rFonts w:ascii="Tahoma" w:hAnsi="Tahoma" w:cs="Tahoma"/>
          <w:sz w:val="22"/>
        </w:rPr>
        <w:t xml:space="preserve"> early realizes the problem of unmet supportive service needs for elderly residents and </w:t>
      </w:r>
      <w:r w:rsidR="00752379">
        <w:rPr>
          <w:rFonts w:ascii="Tahoma" w:hAnsi="Tahoma" w:cs="Tahoma"/>
          <w:sz w:val="22"/>
        </w:rPr>
        <w:lastRenderedPageBreak/>
        <w:t>presses for the solution of it.</w:t>
      </w:r>
      <w:r w:rsidR="00AE2485">
        <w:rPr>
          <w:rFonts w:ascii="Tahoma" w:hAnsi="Tahoma" w:cs="Tahoma"/>
          <w:sz w:val="22"/>
        </w:rPr>
        <w:t xml:space="preserve"> </w:t>
      </w:r>
      <w:r w:rsidR="002E4B1C">
        <w:rPr>
          <w:rFonts w:ascii="Tahoma" w:hAnsi="Tahoma" w:cs="Tahoma"/>
          <w:sz w:val="22"/>
        </w:rPr>
        <w:t xml:space="preserve">For these </w:t>
      </w:r>
      <w:r w:rsidR="002E4B1C" w:rsidRPr="002E4B1C">
        <w:rPr>
          <w:rFonts w:ascii="Tahoma" w:hAnsi="Tahoma" w:cs="Tahoma"/>
          <w:sz w:val="22"/>
        </w:rPr>
        <w:t>frail residents</w:t>
      </w:r>
      <w:r w:rsidR="002E4B1C">
        <w:rPr>
          <w:rFonts w:ascii="Tahoma" w:hAnsi="Tahoma" w:cs="Tahoma"/>
          <w:sz w:val="22"/>
        </w:rPr>
        <w:t>,</w:t>
      </w:r>
      <w:r w:rsidR="002E4B1C" w:rsidRPr="002E4B1C">
        <w:t xml:space="preserve"> </w:t>
      </w:r>
      <w:r w:rsidR="002E4B1C">
        <w:rPr>
          <w:rFonts w:ascii="Tahoma" w:hAnsi="Tahoma" w:cs="Tahoma"/>
          <w:sz w:val="22"/>
        </w:rPr>
        <w:t>t</w:t>
      </w:r>
      <w:r w:rsidR="002E4B1C" w:rsidRPr="002E4B1C">
        <w:rPr>
          <w:rFonts w:ascii="Tahoma" w:hAnsi="Tahoma" w:cs="Tahoma"/>
          <w:sz w:val="22"/>
        </w:rPr>
        <w:t xml:space="preserve">he financial firewall between </w:t>
      </w:r>
      <w:r w:rsidR="002E4B1C">
        <w:rPr>
          <w:rFonts w:ascii="Tahoma" w:hAnsi="Tahoma" w:cs="Tahoma"/>
          <w:sz w:val="22"/>
        </w:rPr>
        <w:t>the</w:t>
      </w:r>
      <w:r w:rsidR="002E4B1C" w:rsidRPr="002E4B1C">
        <w:rPr>
          <w:rFonts w:ascii="Tahoma" w:hAnsi="Tahoma" w:cs="Tahoma"/>
          <w:sz w:val="22"/>
        </w:rPr>
        <w:t xml:space="preserve"> service delivery </w:t>
      </w:r>
      <w:r w:rsidR="002E4B1C">
        <w:rPr>
          <w:rFonts w:ascii="Tahoma" w:hAnsi="Tahoma" w:cs="Tahoma"/>
          <w:sz w:val="22"/>
        </w:rPr>
        <w:t xml:space="preserve">and </w:t>
      </w:r>
      <w:r w:rsidR="002E4B1C" w:rsidRPr="002E4B1C">
        <w:rPr>
          <w:rFonts w:ascii="Tahoma" w:hAnsi="Tahoma" w:cs="Tahoma"/>
          <w:sz w:val="22"/>
        </w:rPr>
        <w:t xml:space="preserve">the </w:t>
      </w:r>
      <w:r w:rsidR="002E4B1C" w:rsidRPr="002E4B1C">
        <w:rPr>
          <w:rFonts w:ascii="Tahoma" w:hAnsi="Tahoma" w:cs="Tahoma" w:hint="eastAsia"/>
          <w:sz w:val="22"/>
        </w:rPr>
        <w:t>“</w:t>
      </w:r>
      <w:r w:rsidR="002E4B1C" w:rsidRPr="002E4B1C">
        <w:rPr>
          <w:rFonts w:ascii="Tahoma" w:hAnsi="Tahoma" w:cs="Tahoma"/>
          <w:sz w:val="22"/>
        </w:rPr>
        <w:t>bricks and mortar” issues should be broken down</w:t>
      </w:r>
      <w:r w:rsidR="002E4B1C">
        <w:rPr>
          <w:rFonts w:ascii="Tahoma" w:hAnsi="Tahoma" w:cs="Tahoma"/>
          <w:sz w:val="22"/>
        </w:rPr>
        <w:t xml:space="preserve">. </w:t>
      </w:r>
      <w:r w:rsidR="00AE2485">
        <w:rPr>
          <w:rFonts w:ascii="Tahoma" w:hAnsi="Tahoma" w:cs="Tahoma"/>
          <w:sz w:val="22"/>
        </w:rPr>
        <w:t xml:space="preserve">Housing programs occupied exclusively by </w:t>
      </w:r>
      <w:r w:rsidR="002E4B1C">
        <w:rPr>
          <w:rFonts w:ascii="Tahoma" w:hAnsi="Tahoma" w:cs="Tahoma"/>
          <w:sz w:val="22"/>
        </w:rPr>
        <w:t xml:space="preserve">those </w:t>
      </w:r>
      <w:r w:rsidR="00AE2485">
        <w:rPr>
          <w:rFonts w:ascii="Tahoma" w:hAnsi="Tahoma" w:cs="Tahoma"/>
          <w:sz w:val="22"/>
        </w:rPr>
        <w:t xml:space="preserve">seniors </w:t>
      </w:r>
      <w:r w:rsidR="002E4B1C">
        <w:rPr>
          <w:rFonts w:ascii="Tahoma" w:hAnsi="Tahoma" w:cs="Tahoma"/>
          <w:sz w:val="22"/>
        </w:rPr>
        <w:t>that</w:t>
      </w:r>
      <w:r w:rsidR="00AE2485">
        <w:rPr>
          <w:rFonts w:ascii="Tahoma" w:hAnsi="Tahoma" w:cs="Tahoma"/>
          <w:sz w:val="22"/>
        </w:rPr>
        <w:t xml:space="preserve"> integrate the housing and supportive service</w:t>
      </w:r>
      <w:r w:rsidR="002E4B1C">
        <w:rPr>
          <w:rFonts w:ascii="Tahoma" w:hAnsi="Tahoma" w:cs="Tahoma"/>
          <w:sz w:val="22"/>
        </w:rPr>
        <w:t xml:space="preserve"> would be </w:t>
      </w:r>
      <w:r w:rsidR="00CE1456">
        <w:rPr>
          <w:rFonts w:ascii="Tahoma" w:hAnsi="Tahoma" w:cs="Tahoma"/>
          <w:sz w:val="22"/>
        </w:rPr>
        <w:t>an appropriate alternative.</w:t>
      </w:r>
      <w:commentRangeEnd w:id="136"/>
      <w:r w:rsidR="00672CD5">
        <w:rPr>
          <w:rStyle w:val="CommentReference"/>
        </w:rPr>
        <w:commentReference w:id="136"/>
      </w:r>
    </w:p>
    <w:p w14:paraId="17827FB6" w14:textId="3EFEB5BF" w:rsidR="003C402F" w:rsidRDefault="000B6CE7" w:rsidP="00A835FE">
      <w:pPr>
        <w:rPr>
          <w:rFonts w:ascii="Tahoma" w:hAnsi="Tahoma" w:cs="Tahoma"/>
          <w:sz w:val="22"/>
        </w:rPr>
      </w:pPr>
      <w:r>
        <w:rPr>
          <w:rFonts w:ascii="Tahoma" w:hAnsi="Tahoma" w:cs="Tahoma"/>
          <w:sz w:val="22"/>
        </w:rPr>
        <w:t>A</w:t>
      </w:r>
      <w:r w:rsidR="00CD18B9">
        <w:rPr>
          <w:rFonts w:ascii="Tahoma" w:hAnsi="Tahoma" w:cs="Tahoma"/>
          <w:sz w:val="22"/>
        </w:rPr>
        <w:t>reas</w:t>
      </w:r>
      <w:r>
        <w:rPr>
          <w:rFonts w:ascii="Tahoma" w:hAnsi="Tahoma" w:cs="Tahoma"/>
          <w:sz w:val="22"/>
        </w:rPr>
        <w:t xml:space="preserve"> in cluster one</w:t>
      </w:r>
      <w:r w:rsidR="00CD18B9">
        <w:rPr>
          <w:rFonts w:ascii="Tahoma" w:hAnsi="Tahoma" w:cs="Tahoma"/>
          <w:sz w:val="22"/>
        </w:rPr>
        <w:t xml:space="preserve"> also </w:t>
      </w:r>
      <w:r>
        <w:rPr>
          <w:rFonts w:ascii="Tahoma" w:hAnsi="Tahoma" w:cs="Tahoma"/>
          <w:sz w:val="22"/>
        </w:rPr>
        <w:t>suffer the living environment deprivation.</w:t>
      </w:r>
      <w:r w:rsidR="00CD18B9" w:rsidRPr="00CD18B9">
        <w:rPr>
          <w:rFonts w:ascii="Tahoma" w:hAnsi="Tahoma" w:cs="Tahoma"/>
          <w:sz w:val="22"/>
        </w:rPr>
        <w:t xml:space="preserve"> </w:t>
      </w:r>
      <w:r w:rsidR="00CD18B9">
        <w:rPr>
          <w:rFonts w:ascii="Tahoma" w:hAnsi="Tahoma" w:cs="Tahoma"/>
          <w:sz w:val="22"/>
        </w:rPr>
        <w:fldChar w:fldCharType="begin" w:fldLock="1"/>
      </w:r>
      <w:r w:rsidR="00CD18B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2003)","manualFormatting":"Deas et al. (2003)","plainTextFormattedCitation":"(Deas et al., 2003)","previouslyFormattedCitation":"(Deas &lt;i&gt;et al.&lt;/i&gt;, 2003)"},"properties":{"noteIndex":0},"schema":"https://github.com/citation-style-language/schema/raw/master/csl-citation.json"}</w:instrText>
      </w:r>
      <w:r w:rsidR="00CD18B9">
        <w:rPr>
          <w:rFonts w:ascii="Tahoma" w:hAnsi="Tahoma" w:cs="Tahoma"/>
          <w:sz w:val="22"/>
        </w:rPr>
        <w:fldChar w:fldCharType="separate"/>
      </w:r>
      <w:r w:rsidR="00CD18B9" w:rsidRPr="00A228BD">
        <w:rPr>
          <w:rFonts w:ascii="Tahoma" w:hAnsi="Tahoma" w:cs="Tahoma"/>
          <w:sz w:val="22"/>
        </w:rPr>
        <w:t xml:space="preserve">Deas et al. </w:t>
      </w:r>
      <w:r w:rsidR="00CD18B9">
        <w:rPr>
          <w:rFonts w:ascii="Tahoma" w:hAnsi="Tahoma" w:cs="Tahoma"/>
          <w:sz w:val="22"/>
        </w:rPr>
        <w:t>(</w:t>
      </w:r>
      <w:r w:rsidR="00CD18B9" w:rsidRPr="00A228BD">
        <w:rPr>
          <w:rFonts w:ascii="Tahoma" w:hAnsi="Tahoma" w:cs="Tahoma"/>
          <w:sz w:val="22"/>
        </w:rPr>
        <w:t>2003)</w:t>
      </w:r>
      <w:r w:rsidR="00CD18B9">
        <w:rPr>
          <w:rFonts w:ascii="Tahoma" w:hAnsi="Tahoma" w:cs="Tahoma"/>
          <w:sz w:val="22"/>
        </w:rPr>
        <w:fldChar w:fldCharType="end"/>
      </w:r>
      <w:r w:rsidR="00CD18B9">
        <w:rPr>
          <w:rFonts w:ascii="Tahoma" w:hAnsi="Tahoma" w:cs="Tahoma"/>
          <w:sz w:val="22"/>
        </w:rPr>
        <w:t xml:space="preserve"> </w:t>
      </w:r>
      <w:r>
        <w:rPr>
          <w:rFonts w:ascii="Tahoma" w:hAnsi="Tahoma" w:cs="Tahoma"/>
          <w:sz w:val="22"/>
        </w:rPr>
        <w:t>doubt the effectiveness of IMD</w:t>
      </w:r>
      <w:r w:rsidR="00CD18B9">
        <w:rPr>
          <w:rFonts w:ascii="Tahoma" w:hAnsi="Tahoma" w:cs="Tahoma"/>
          <w:sz w:val="22"/>
        </w:rPr>
        <w:t xml:space="preserve"> </w:t>
      </w:r>
      <w:r w:rsidR="000B7FE0">
        <w:rPr>
          <w:rFonts w:ascii="Tahoma" w:hAnsi="Tahoma" w:cs="Tahoma"/>
          <w:sz w:val="22"/>
        </w:rPr>
        <w:t>as</w:t>
      </w:r>
      <w:r>
        <w:rPr>
          <w:rFonts w:ascii="Tahoma" w:hAnsi="Tahoma" w:cs="Tahoma"/>
          <w:sz w:val="22"/>
        </w:rPr>
        <w:t xml:space="preserve"> </w:t>
      </w:r>
      <w:r w:rsidR="00CD18B9">
        <w:rPr>
          <w:rFonts w:ascii="Tahoma" w:hAnsi="Tahoma" w:cs="Tahoma"/>
          <w:sz w:val="22"/>
        </w:rPr>
        <w:t>s</w:t>
      </w:r>
      <w:r w:rsidR="00CD18B9" w:rsidRPr="00B063EC">
        <w:rPr>
          <w:rFonts w:ascii="Tahoma" w:hAnsi="Tahoma" w:cs="Tahoma"/>
          <w:sz w:val="22"/>
        </w:rPr>
        <w:t xml:space="preserve">ome </w:t>
      </w:r>
      <w:r w:rsidR="00CD18B9">
        <w:rPr>
          <w:rFonts w:ascii="Tahoma" w:hAnsi="Tahoma" w:cs="Tahoma"/>
          <w:sz w:val="22"/>
        </w:rPr>
        <w:t xml:space="preserve">of the </w:t>
      </w:r>
      <w:r w:rsidR="00CD18B9" w:rsidRPr="00B063EC">
        <w:rPr>
          <w:rFonts w:ascii="Tahoma" w:hAnsi="Tahoma" w:cs="Tahoma"/>
          <w:sz w:val="22"/>
        </w:rPr>
        <w:t xml:space="preserve">indicators </w:t>
      </w:r>
      <w:r w:rsidR="00CD18B9">
        <w:rPr>
          <w:rFonts w:ascii="Tahoma" w:hAnsi="Tahoma" w:cs="Tahoma"/>
          <w:sz w:val="22"/>
        </w:rPr>
        <w:t xml:space="preserve">which constitute different domains </w:t>
      </w:r>
      <w:r w:rsidR="00CD18B9" w:rsidRPr="00B063EC">
        <w:rPr>
          <w:rFonts w:ascii="Tahoma" w:hAnsi="Tahoma" w:cs="Tahoma"/>
          <w:sz w:val="22"/>
        </w:rPr>
        <w:t xml:space="preserve">are </w:t>
      </w:r>
      <w:r w:rsidR="00CD18B9">
        <w:rPr>
          <w:rFonts w:ascii="Tahoma" w:hAnsi="Tahoma" w:cs="Tahoma"/>
          <w:sz w:val="22"/>
        </w:rPr>
        <w:t xml:space="preserve">highly correlated or even </w:t>
      </w:r>
      <w:r w:rsidR="00CD18B9" w:rsidRPr="00B063EC">
        <w:rPr>
          <w:rFonts w:ascii="Tahoma" w:hAnsi="Tahoma" w:cs="Tahoma"/>
          <w:sz w:val="22"/>
        </w:rPr>
        <w:t>double</w:t>
      </w:r>
      <w:r w:rsidR="00B1209D">
        <w:rPr>
          <w:rFonts w:ascii="Tahoma" w:hAnsi="Tahoma" w:cs="Tahoma"/>
          <w:sz w:val="22"/>
        </w:rPr>
        <w:t>-</w:t>
      </w:r>
      <w:r w:rsidR="00CD18B9">
        <w:rPr>
          <w:rFonts w:ascii="Tahoma" w:hAnsi="Tahoma" w:cs="Tahoma"/>
          <w:sz w:val="22"/>
        </w:rPr>
        <w:t xml:space="preserve">counted </w:t>
      </w:r>
      <w:r w:rsidR="00CD18B9" w:rsidRPr="00B063EC">
        <w:rPr>
          <w:rFonts w:ascii="Tahoma" w:hAnsi="Tahoma" w:cs="Tahoma"/>
          <w:sz w:val="22"/>
        </w:rPr>
        <w:t>across more than one domain</w:t>
      </w:r>
      <w:r w:rsidR="00CD18B9">
        <w:rPr>
          <w:rFonts w:ascii="Tahoma" w:hAnsi="Tahoma" w:cs="Tahoma"/>
          <w:sz w:val="22"/>
        </w:rPr>
        <w:t>.</w:t>
      </w:r>
      <w:r w:rsidR="000B7FE0">
        <w:rPr>
          <w:rFonts w:ascii="Tahoma" w:hAnsi="Tahoma" w:cs="Tahoma"/>
          <w:sz w:val="22"/>
        </w:rPr>
        <w:t xml:space="preserve"> Considering the sub</w:t>
      </w:r>
      <w:r w:rsidR="000B7FE0">
        <w:rPr>
          <w:rFonts w:ascii="Tahoma" w:hAnsi="Tahoma" w:cs="Tahoma" w:hint="eastAsia"/>
          <w:sz w:val="22"/>
        </w:rPr>
        <w:t>-</w:t>
      </w:r>
      <w:r w:rsidR="000B7FE0">
        <w:rPr>
          <w:rFonts w:ascii="Tahoma" w:hAnsi="Tahoma" w:cs="Tahoma"/>
          <w:sz w:val="22"/>
        </w:rPr>
        <w:t xml:space="preserve">domain </w:t>
      </w:r>
      <w:r w:rsidR="000B7FE0">
        <w:rPr>
          <w:rFonts w:ascii="Tahoma" w:hAnsi="Tahoma" w:cs="Tahoma" w:hint="eastAsia"/>
          <w:sz w:val="22"/>
        </w:rPr>
        <w:t>of</w:t>
      </w:r>
      <w:r w:rsidR="000B7FE0">
        <w:rPr>
          <w:rFonts w:ascii="Tahoma" w:hAnsi="Tahoma" w:cs="Tahoma"/>
          <w:sz w:val="22"/>
        </w:rPr>
        <w:t xml:space="preserve"> living environment deprivation, one is indoors living environment and the other is </w:t>
      </w:r>
      <w:r w:rsidR="00B1209D">
        <w:rPr>
          <w:rFonts w:ascii="Tahoma" w:hAnsi="Tahoma" w:cs="Tahoma"/>
          <w:sz w:val="22"/>
        </w:rPr>
        <w:t xml:space="preserve">the </w:t>
      </w:r>
      <w:r w:rsidR="000B7FE0">
        <w:rPr>
          <w:rFonts w:ascii="Tahoma" w:hAnsi="Tahoma" w:cs="Tahoma"/>
          <w:sz w:val="22"/>
        </w:rPr>
        <w:t>outdoor</w:t>
      </w:r>
      <w:r w:rsidR="000B7FE0" w:rsidRPr="000B7FE0">
        <w:t xml:space="preserve"> </w:t>
      </w:r>
      <w:r w:rsidR="000B7FE0" w:rsidRPr="000B7FE0">
        <w:rPr>
          <w:rFonts w:ascii="Tahoma" w:hAnsi="Tahoma" w:cs="Tahoma"/>
          <w:sz w:val="22"/>
        </w:rPr>
        <w:t>living environment</w:t>
      </w:r>
      <w:r w:rsidR="000B7FE0">
        <w:rPr>
          <w:rFonts w:ascii="Tahoma" w:hAnsi="Tahoma" w:cs="Tahoma"/>
          <w:sz w:val="22"/>
        </w:rPr>
        <w:t xml:space="preserve">. </w:t>
      </w:r>
      <w:r w:rsidR="00707905">
        <w:rPr>
          <w:rFonts w:ascii="Tahoma" w:hAnsi="Tahoma" w:cs="Tahoma"/>
          <w:sz w:val="22"/>
        </w:rPr>
        <w:t xml:space="preserve">It </w:t>
      </w:r>
      <w:r w:rsidR="000B7FE0">
        <w:rPr>
          <w:rFonts w:ascii="Tahoma" w:hAnsi="Tahoma" w:cs="Tahoma"/>
          <w:sz w:val="22"/>
        </w:rPr>
        <w:t xml:space="preserve">is probable that </w:t>
      </w:r>
      <w:r w:rsidR="00707905">
        <w:rPr>
          <w:rFonts w:ascii="Tahoma" w:hAnsi="Tahoma" w:cs="Tahoma"/>
          <w:sz w:val="22"/>
        </w:rPr>
        <w:t>areas</w:t>
      </w:r>
      <w:r w:rsidR="00707905" w:rsidRPr="00707905">
        <w:rPr>
          <w:rFonts w:ascii="Tahoma" w:hAnsi="Tahoma" w:cs="Tahoma"/>
          <w:sz w:val="22"/>
        </w:rPr>
        <w:t xml:space="preserve"> </w:t>
      </w:r>
      <w:r w:rsidR="000B7FE0">
        <w:rPr>
          <w:rFonts w:ascii="Tahoma" w:hAnsi="Tahoma" w:cs="Tahoma"/>
          <w:sz w:val="22"/>
        </w:rPr>
        <w:t>suffer severe h</w:t>
      </w:r>
      <w:r w:rsidR="000B7FE0" w:rsidRPr="00CD18B9">
        <w:rPr>
          <w:rFonts w:ascii="Tahoma" w:hAnsi="Tahoma" w:cs="Tahoma"/>
          <w:sz w:val="22"/>
        </w:rPr>
        <w:t xml:space="preserve">ousing </w:t>
      </w:r>
      <w:r w:rsidR="000B7FE0">
        <w:rPr>
          <w:rFonts w:ascii="Tahoma" w:hAnsi="Tahoma" w:cs="Tahoma"/>
          <w:sz w:val="22"/>
        </w:rPr>
        <w:t>deprivation</w:t>
      </w:r>
      <w:r w:rsidR="00707905">
        <w:rPr>
          <w:rFonts w:ascii="Tahoma" w:hAnsi="Tahoma" w:cs="Tahoma"/>
          <w:sz w:val="22"/>
        </w:rPr>
        <w:t xml:space="preserve"> also face </w:t>
      </w:r>
      <w:r w:rsidR="005E6114">
        <w:rPr>
          <w:rFonts w:ascii="Tahoma" w:hAnsi="Tahoma" w:cs="Tahoma"/>
          <w:sz w:val="22"/>
        </w:rPr>
        <w:t xml:space="preserve">poor </w:t>
      </w:r>
      <w:r w:rsidR="00707905">
        <w:rPr>
          <w:rFonts w:ascii="Tahoma" w:hAnsi="Tahoma" w:cs="Tahoma"/>
          <w:sz w:val="22"/>
        </w:rPr>
        <w:t>indoor housing condition</w:t>
      </w:r>
      <w:r w:rsidR="005E6114">
        <w:rPr>
          <w:rFonts w:ascii="Tahoma" w:hAnsi="Tahoma" w:cs="Tahoma"/>
          <w:sz w:val="22"/>
        </w:rPr>
        <w:t xml:space="preserve">. Thus, </w:t>
      </w:r>
      <w:r w:rsidR="00B1209D">
        <w:rPr>
          <w:rFonts w:ascii="Tahoma" w:hAnsi="Tahoma" w:cs="Tahoma"/>
          <w:sz w:val="22"/>
        </w:rPr>
        <w:t xml:space="preserve">the </w:t>
      </w:r>
      <w:r w:rsidR="005E6114">
        <w:rPr>
          <w:rFonts w:ascii="Tahoma" w:hAnsi="Tahoma" w:cs="Tahoma"/>
          <w:sz w:val="22"/>
        </w:rPr>
        <w:t>housing project mentioned above should also consider the indoor living environment building. For the outdoor one, its major contributors are air quality and traffic accidents</w:t>
      </w:r>
      <w:r w:rsidR="009024A5">
        <w:rPr>
          <w:rFonts w:ascii="Tahoma" w:hAnsi="Tahoma" w:cs="Tahoma"/>
          <w:sz w:val="22"/>
        </w:rPr>
        <w:t xml:space="preserve"> </w:t>
      </w:r>
      <w:r w:rsidR="005E6114">
        <w:rPr>
          <w:rFonts w:ascii="Tahoma" w:hAnsi="Tahoma" w:cs="Tahoma"/>
          <w:sz w:val="22"/>
        </w:rPr>
        <w:t xml:space="preserve">(involving injury to pedestrians and cyclists). According to a study conducted by </w:t>
      </w:r>
      <w:r w:rsidR="005E6114">
        <w:rPr>
          <w:rFonts w:ascii="Tahoma" w:hAnsi="Tahoma" w:cs="Tahoma"/>
          <w:sz w:val="22"/>
        </w:rPr>
        <w:fldChar w:fldCharType="begin" w:fldLock="1"/>
      </w:r>
      <w:r w:rsidR="00E8151A">
        <w:rPr>
          <w:rFonts w:ascii="Tahoma" w:hAnsi="Tahoma" w:cs="Tahoma"/>
          <w:sz w:val="22"/>
        </w:rPr>
        <w:instrText>ADDIN CSL_CITATION {"citationItems":[{"id":"ITEM-1","itemData":{"DOI":"10.1136/thoraxjnl-2015-207111","ISSN":"14683296","PMID":"26856365","abstract":"Introduction: Long-term air pollution exposure contributes to mortality but there are few studies examining effects of very long-term (&gt;25 years) exposures. Methods: This study investigated modelled air pollution concentrations at residence for 1971, 1981, 1991 (black smoke (BS) and SO2) and 2001 (PM10) in relation to mortality up to 2009 in 367 658 members of the longitudinal survey, a 1% sample of the English Census. Outcomes were all-cause (excluding accidents), cardiovascular (CV) and respiratory mortality. Results: BS and SO2 exposures remained associated with mortality decades after exposure-BS exposure in 1971 was significantly associated with all-cause (OR 1.02 (95% CI 1.01 to 1.04)) and respiratory (OR 1.05 (95% CI 1.01 to 1.09)) mortality in 2002-2009 (ORs expressed per 10 μg/m3). Largest effect sizes were seen for more recent exposures and for respiratory disease. PM10 exposure in 2001 was associated with all outcomes in 2002-2009 with stronger associations for respiratory (OR 1.22 (95% CI 1.04 to 1.44)) than CV mortality (OR 1.12 (95% CI 1.01 to 1.25)). Adjusting PM10 for past BS and SO2 exposures in 1971, 1981 and 1991 reduced the all-cause OR to 1.16 (95% CI 1.07 to 1.26) while CV and respiratory associations lost significance, suggesting confounding by past air pollution exposure, but there was no evidence for effect modification. Limitations include limited information on confounding by smoking and exposure misclassification of historic exposures. Conclusions: This large national study suggests that air pollution exposure has long-term effects on mortality that persist decades after exposure, and that historic air pollution exposures influence current estimates of associations between air pollution and mortality.","author":[{"dropping-particle":"","family":"Hansell","given":"Anna","non-dropping-particle":"","parse-names":false,"suffix":""},{"dropping-particle":"","family":"Ghosh","given":"Rebecca E","non-dropping-particle":"","parse-names":false,"suffix":""},{"dropping-particle":"","family":"Blangiardo","given":"Marta","non-dropping-particle":"","parse-names":false,"suffix":""},{"dropping-particle":"","family":"Perkins","given":"Chloe","non-dropping-particle":"","parse-names":false,"suffix":""},{"dropping-particle":"","family":"Vienneau","given":"Danielle","non-dropping-particle":"","parse-names":false,"suffix":""},{"dropping-particle":"","family":"Goffe","given":"Kayoung","non-dropping-particle":"","parse-names":false,"suffix":""},{"dropping-particle":"","family":"Briggs","given":"David","non-dropping-particle":"","parse-names":false,"suffix":""},{"dropping-particle":"","family":"Gulliver","given":"John","non-dropping-particle":"","parse-names":false,"suffix":""}],"container-title":"Thorax","id":"ITEM-1","issue":"4","issued":{"date-parts":[["2016"]]},"page":"330-338","title":"Historic air pollution exposure and Long-term mortality risks in England and Wales: Prospective longitudinal cohort study","type":"article-journal","volume":"71"},"uris":["http://www.mendeley.com/documents/?uuid=f010b7f7-375b-492c-bb86-3bfc7d7eba3a"]}],"mendeley":{"formattedCitation":"(Hansell &lt;i&gt;et al.&lt;/i&gt;, 2016)","manualFormatting":"Hansell et al. (2016)","plainTextFormattedCitation":"(Hansell et al., 2016)","previouslyFormattedCitation":"(Hansell &lt;i&gt;et al.&lt;/i&gt;, 2016)"},"properties":{"noteIndex":0},"schema":"https://github.com/citation-style-language/schema/raw/master/csl-citation.json"}</w:instrText>
      </w:r>
      <w:r w:rsidR="005E6114">
        <w:rPr>
          <w:rFonts w:ascii="Tahoma" w:hAnsi="Tahoma" w:cs="Tahoma"/>
          <w:sz w:val="22"/>
        </w:rPr>
        <w:fldChar w:fldCharType="separate"/>
      </w:r>
      <w:r w:rsidR="005E6114" w:rsidRPr="005E6114">
        <w:rPr>
          <w:rFonts w:ascii="Tahoma" w:hAnsi="Tahoma" w:cs="Tahoma"/>
          <w:sz w:val="22"/>
        </w:rPr>
        <w:t xml:space="preserve">Hansell </w:t>
      </w:r>
      <w:r w:rsidR="005E6114" w:rsidRPr="005E6114">
        <w:rPr>
          <w:rFonts w:ascii="Tahoma" w:hAnsi="Tahoma" w:cs="Tahoma"/>
          <w:i/>
          <w:sz w:val="22"/>
        </w:rPr>
        <w:t>et al.</w:t>
      </w:r>
      <w:r w:rsidR="005E6114" w:rsidRPr="005E6114">
        <w:rPr>
          <w:rFonts w:ascii="Tahoma" w:hAnsi="Tahoma" w:cs="Tahoma"/>
          <w:sz w:val="22"/>
        </w:rPr>
        <w:t xml:space="preserve"> (2016)</w:t>
      </w:r>
      <w:r w:rsidR="005E6114">
        <w:rPr>
          <w:rFonts w:ascii="Tahoma" w:hAnsi="Tahoma" w:cs="Tahoma"/>
          <w:sz w:val="22"/>
        </w:rPr>
        <w:fldChar w:fldCharType="end"/>
      </w:r>
      <w:r w:rsidR="005E6114">
        <w:rPr>
          <w:rFonts w:ascii="Tahoma" w:hAnsi="Tahoma" w:cs="Tahoma"/>
          <w:sz w:val="22"/>
        </w:rPr>
        <w:t xml:space="preserve"> which </w:t>
      </w:r>
      <w:r w:rsidR="009024A5">
        <w:rPr>
          <w:rFonts w:ascii="Tahoma" w:hAnsi="Tahoma" w:cs="Tahoma"/>
          <w:sz w:val="22"/>
        </w:rPr>
        <w:t xml:space="preserve">lasts for 38 years and covers more than 370 thousand individuals, exposure to air pollution may </w:t>
      </w:r>
      <w:r w:rsidR="009024A5" w:rsidRPr="009024A5">
        <w:rPr>
          <w:rFonts w:ascii="Tahoma" w:hAnsi="Tahoma" w:cs="Tahoma"/>
          <w:sz w:val="22"/>
        </w:rPr>
        <w:t>ha</w:t>
      </w:r>
      <w:r w:rsidR="009024A5">
        <w:rPr>
          <w:rFonts w:ascii="Tahoma" w:hAnsi="Tahoma" w:cs="Tahoma"/>
          <w:sz w:val="22"/>
        </w:rPr>
        <w:t>ve</w:t>
      </w:r>
      <w:r w:rsidR="009024A5" w:rsidRPr="009024A5">
        <w:rPr>
          <w:rFonts w:ascii="Tahoma" w:hAnsi="Tahoma" w:cs="Tahoma"/>
          <w:sz w:val="22"/>
        </w:rPr>
        <w:t xml:space="preserve"> long-</w:t>
      </w:r>
      <w:r w:rsidR="009024A5">
        <w:rPr>
          <w:rFonts w:ascii="Tahoma" w:hAnsi="Tahoma" w:cs="Tahoma"/>
          <w:sz w:val="22"/>
        </w:rPr>
        <w:t>lasting</w:t>
      </w:r>
      <w:r w:rsidR="009024A5" w:rsidRPr="009024A5">
        <w:rPr>
          <w:rFonts w:ascii="Tahoma" w:hAnsi="Tahoma" w:cs="Tahoma"/>
          <w:sz w:val="22"/>
        </w:rPr>
        <w:t xml:space="preserve"> </w:t>
      </w:r>
      <w:r w:rsidR="009024A5">
        <w:rPr>
          <w:rFonts w:ascii="Tahoma" w:hAnsi="Tahoma" w:cs="Tahoma"/>
          <w:sz w:val="22"/>
        </w:rPr>
        <w:t>impact</w:t>
      </w:r>
      <w:r w:rsidR="009024A5" w:rsidRPr="009024A5">
        <w:rPr>
          <w:rFonts w:ascii="Tahoma" w:hAnsi="Tahoma" w:cs="Tahoma"/>
          <w:sz w:val="22"/>
        </w:rPr>
        <w:t xml:space="preserve">s on mortality that persist </w:t>
      </w:r>
      <w:r w:rsidR="00B1209D">
        <w:rPr>
          <w:rFonts w:ascii="Tahoma" w:hAnsi="Tahoma" w:cs="Tahoma"/>
          <w:sz w:val="22"/>
        </w:rPr>
        <w:t xml:space="preserve">for </w:t>
      </w:r>
      <w:r w:rsidR="009024A5" w:rsidRPr="009024A5">
        <w:rPr>
          <w:rFonts w:ascii="Tahoma" w:hAnsi="Tahoma" w:cs="Tahoma"/>
          <w:sz w:val="22"/>
        </w:rPr>
        <w:t>decades</w:t>
      </w:r>
      <w:r w:rsidR="009024A5">
        <w:rPr>
          <w:rFonts w:ascii="Tahoma" w:hAnsi="Tahoma" w:cs="Tahoma"/>
          <w:sz w:val="22"/>
        </w:rPr>
        <w:t>.</w:t>
      </w:r>
      <w:r w:rsidR="0014234D">
        <w:rPr>
          <w:rFonts w:ascii="Tahoma" w:hAnsi="Tahoma" w:cs="Tahoma"/>
          <w:sz w:val="22"/>
        </w:rPr>
        <w:t xml:space="preserve"> </w:t>
      </w:r>
      <w:bookmarkStart w:id="138" w:name="OLE_LINK8"/>
      <w:r w:rsidR="00CF2D96">
        <w:rPr>
          <w:rFonts w:ascii="Tahoma" w:hAnsi="Tahoma" w:cs="Tahoma"/>
          <w:sz w:val="22"/>
        </w:rPr>
        <w:t xml:space="preserve">As the government has been </w:t>
      </w:r>
      <w:r w:rsidR="00CF2D96" w:rsidRPr="00CF2D96">
        <w:rPr>
          <w:rFonts w:ascii="Tahoma" w:hAnsi="Tahoma" w:cs="Tahoma"/>
          <w:sz w:val="22"/>
        </w:rPr>
        <w:t>promot</w:t>
      </w:r>
      <w:r w:rsidR="00CF2D96">
        <w:rPr>
          <w:rFonts w:ascii="Tahoma" w:hAnsi="Tahoma" w:cs="Tahoma"/>
          <w:sz w:val="22"/>
        </w:rPr>
        <w:t>ing</w:t>
      </w:r>
      <w:r w:rsidR="00CF2D96" w:rsidRPr="00CF2D96">
        <w:rPr>
          <w:rFonts w:ascii="Tahoma" w:hAnsi="Tahoma" w:cs="Tahoma"/>
          <w:sz w:val="22"/>
        </w:rPr>
        <w:t xml:space="preserve"> the transition to cleaner energy</w:t>
      </w:r>
      <w:bookmarkEnd w:id="138"/>
      <w:r w:rsidR="00CF2D96">
        <w:rPr>
          <w:rFonts w:ascii="Tahoma" w:hAnsi="Tahoma" w:cs="Tahoma"/>
          <w:sz w:val="22"/>
        </w:rPr>
        <w:t>, the</w:t>
      </w:r>
      <w:r w:rsidR="00CF2D96">
        <w:rPr>
          <w:rFonts w:ascii="Tahoma" w:hAnsi="Tahoma" w:cs="Tahoma" w:hint="eastAsia"/>
          <w:sz w:val="22"/>
        </w:rPr>
        <w:t xml:space="preserve"> </w:t>
      </w:r>
      <w:r w:rsidR="00CF2D96" w:rsidRPr="00CF2D96">
        <w:rPr>
          <w:rFonts w:ascii="Tahoma" w:hAnsi="Tahoma" w:cs="Tahoma"/>
          <w:sz w:val="22"/>
        </w:rPr>
        <w:t>particulate concentrations</w:t>
      </w:r>
      <w:r w:rsidR="00CF2D96">
        <w:rPr>
          <w:rFonts w:ascii="Tahoma" w:hAnsi="Tahoma" w:cs="Tahoma"/>
          <w:sz w:val="22"/>
        </w:rPr>
        <w:t xml:space="preserve"> of</w:t>
      </w:r>
      <w:r w:rsidR="00CF2D96" w:rsidRPr="00CF2D96">
        <w:rPr>
          <w:rFonts w:ascii="Tahoma" w:hAnsi="Tahoma" w:cs="Tahoma"/>
          <w:sz w:val="22"/>
        </w:rPr>
        <w:t xml:space="preserve"> </w:t>
      </w:r>
      <w:r w:rsidR="00CF2D96">
        <w:rPr>
          <w:rFonts w:ascii="Tahoma" w:hAnsi="Tahoma" w:cs="Tahoma"/>
          <w:sz w:val="22"/>
        </w:rPr>
        <w:t>England s</w:t>
      </w:r>
      <w:r w:rsidR="00E8151A">
        <w:rPr>
          <w:rFonts w:ascii="Tahoma" w:hAnsi="Tahoma" w:cs="Tahoma"/>
          <w:sz w:val="22"/>
        </w:rPr>
        <w:t>how</w:t>
      </w:r>
      <w:r w:rsidR="00CF2D96">
        <w:rPr>
          <w:rFonts w:ascii="Tahoma" w:hAnsi="Tahoma" w:cs="Tahoma"/>
          <w:sz w:val="22"/>
        </w:rPr>
        <w:t xml:space="preserve"> a</w:t>
      </w:r>
      <w:r w:rsidR="0014234D" w:rsidRPr="0014234D">
        <w:rPr>
          <w:rFonts w:ascii="Tahoma" w:hAnsi="Tahoma" w:cs="Tahoma"/>
          <w:sz w:val="22"/>
        </w:rPr>
        <w:t xml:space="preserve"> declining </w:t>
      </w:r>
      <w:r w:rsidR="00E8151A">
        <w:rPr>
          <w:rFonts w:ascii="Tahoma" w:hAnsi="Tahoma" w:cs="Tahoma"/>
          <w:sz w:val="22"/>
        </w:rPr>
        <w:t>trend</w:t>
      </w:r>
      <w:r w:rsidR="00CF2D96">
        <w:rPr>
          <w:rFonts w:ascii="Tahoma" w:hAnsi="Tahoma" w:cs="Tahoma"/>
          <w:sz w:val="22"/>
        </w:rPr>
        <w:t>.</w:t>
      </w:r>
      <w:r w:rsidR="00E8151A">
        <w:rPr>
          <w:rFonts w:ascii="Tahoma" w:hAnsi="Tahoma" w:cs="Tahoma"/>
          <w:sz w:val="22"/>
        </w:rPr>
        <w:t xml:space="preserve"> </w:t>
      </w:r>
      <w:r w:rsidR="00E8151A">
        <w:rPr>
          <w:rFonts w:ascii="Tahoma" w:hAnsi="Tahoma" w:cs="Tahoma"/>
          <w:sz w:val="22"/>
        </w:rPr>
        <w:fldChar w:fldCharType="begin" w:fldLock="1"/>
      </w:r>
      <w:r w:rsidR="001B6B39">
        <w:rPr>
          <w:rFonts w:ascii="Tahoma" w:hAnsi="Tahoma" w:cs="Tahoma"/>
          <w:sz w:val="22"/>
        </w:rPr>
        <w:instrText>ADDIN CSL_CITATION {"citationItems":[{"id":"ITEM-1","itemData":{"DOI":"10.1016/j.healthplace.2007.10.001","abstract":"Data on road traffic fatalities, serious casualties and slight casualties in each local authority district England and Wales were obtained for 1995-2000. District-level data were assembled for a large number of potential explanatory variables relating to population numbers and characteristics, traffic exposure, road length, curvature and junction density, land use, elevation and hilliness, and climate. Multilevel negative binomial regression models were used to identify combinations of risk factors that predicted variations in mortality and morbidity. Statistically significant explanatory variables were the expected number of casualties derived from the size and age structure of the resident population, road length and traffic counts in the district, the percentage of roads classed as minor, average cars per capita, material deprivation, the percentage of roads through urban areas and the average curvature of roads. This study demonstrates that a geographical approach to road traffic crash analysis can identify contextual associations that conventional studies of individual road sections would miss.","author":[{"dropping-particle":"","family":"Jones","given":"A P","non-dropping-particle":"","parse-names":false,"suffix":""},{"dropping-particle":"","family":"Haynes","given":"R","non-dropping-particle":"","parse-names":false,"suffix":""},{"dropping-particle":"","family":"Kennedy","given":"V","non-dropping-particle":"","parse-names":false,"suffix":""},{"dropping-particle":"","family":"Harvey","given":"I M","non-dropping-particle":"","parse-names":false,"suffix":""},{"dropping-particle":"","family":"Jewell","given":"T","non-dropping-particle":"","parse-names":false,"suffix":""},{"dropping-particle":"","family":"Lea","given":"D","non-dropping-particle":"","parse-names":false,"suffix":""}],"container-title":"Health &amp; Place","id":"ITEM-1","issued":{"date-parts":[["2008"]]},"page":"519-535","title":"Geographical variations in mortality and morbidity from road traffic accidents in England and Wales","type":"article-journal","volume":"14"},"uris":["http://www.mendeley.com/documents/?uuid=e6b60bdf-20a2-4d78-ac61-267c21b2c86c"]}],"mendeley":{"formattedCitation":"(Jones &lt;i&gt;et al.&lt;/i&gt;, 2008)","manualFormatting":"Jones et al. (2008","plainTextFormattedCitation":"(Jones et al., 2008)","previouslyFormattedCitation":"(Jones &lt;i&gt;et al.&lt;/i&gt;, 2008)"},"properties":{"noteIndex":0},"schema":"https://github.com/citation-style-language/schema/raw/master/csl-citation.json"}</w:instrText>
      </w:r>
      <w:r w:rsidR="00E8151A">
        <w:rPr>
          <w:rFonts w:ascii="Tahoma" w:hAnsi="Tahoma" w:cs="Tahoma"/>
          <w:sz w:val="22"/>
        </w:rPr>
        <w:fldChar w:fldCharType="separate"/>
      </w:r>
      <w:r w:rsidR="00E8151A" w:rsidRPr="00E8151A">
        <w:rPr>
          <w:rFonts w:ascii="Tahoma" w:hAnsi="Tahoma" w:cs="Tahoma"/>
          <w:sz w:val="22"/>
        </w:rPr>
        <w:t xml:space="preserve">Jones </w:t>
      </w:r>
      <w:r w:rsidR="00E8151A" w:rsidRPr="00E8151A">
        <w:rPr>
          <w:rFonts w:ascii="Tahoma" w:hAnsi="Tahoma" w:cs="Tahoma"/>
          <w:i/>
          <w:sz w:val="22"/>
        </w:rPr>
        <w:t>et al.</w:t>
      </w:r>
      <w:r w:rsidR="00E8151A" w:rsidRPr="00E8151A">
        <w:rPr>
          <w:rFonts w:ascii="Tahoma" w:hAnsi="Tahoma" w:cs="Tahoma"/>
          <w:sz w:val="22"/>
        </w:rPr>
        <w:t xml:space="preserve"> (2008</w:t>
      </w:r>
      <w:r w:rsidR="00E8151A">
        <w:rPr>
          <w:rFonts w:ascii="Tahoma" w:hAnsi="Tahoma" w:cs="Tahoma"/>
          <w:sz w:val="22"/>
        </w:rPr>
        <w:fldChar w:fldCharType="end"/>
      </w:r>
      <w:r w:rsidR="00E8151A" w:rsidRPr="00E8151A">
        <w:rPr>
          <w:rFonts w:ascii="Tahoma" w:hAnsi="Tahoma" w:cs="Tahoma"/>
          <w:sz w:val="22"/>
        </w:rPr>
        <w:t>)</w:t>
      </w:r>
      <w:r w:rsidR="00E8151A">
        <w:rPr>
          <w:rFonts w:ascii="Tahoma" w:hAnsi="Tahoma" w:cs="Tahoma"/>
          <w:sz w:val="22"/>
        </w:rPr>
        <w:t xml:space="preserve"> give us some hint</w:t>
      </w:r>
      <w:r w:rsidR="00B1209D">
        <w:rPr>
          <w:rFonts w:ascii="Tahoma" w:hAnsi="Tahoma" w:cs="Tahoma"/>
          <w:sz w:val="22"/>
        </w:rPr>
        <w:t>s</w:t>
      </w:r>
      <w:r w:rsidR="00E8151A">
        <w:rPr>
          <w:rFonts w:ascii="Tahoma" w:hAnsi="Tahoma" w:cs="Tahoma"/>
          <w:sz w:val="22"/>
        </w:rPr>
        <w:t xml:space="preserve"> on the traffic accident through their </w:t>
      </w:r>
      <w:r w:rsidR="00E8151A" w:rsidRPr="00E8151A">
        <w:rPr>
          <w:rFonts w:ascii="Tahoma" w:hAnsi="Tahoma" w:cs="Tahoma"/>
          <w:sz w:val="22"/>
        </w:rPr>
        <w:t>road traffic crash analysis</w:t>
      </w:r>
      <w:r w:rsidR="00E8151A">
        <w:rPr>
          <w:rFonts w:ascii="Tahoma" w:hAnsi="Tahoma" w:cs="Tahoma"/>
          <w:sz w:val="22"/>
        </w:rPr>
        <w:t>. They found that many risk factors are speed-related</w:t>
      </w:r>
      <w:r w:rsidR="00A86AC0">
        <w:rPr>
          <w:rFonts w:ascii="Tahoma" w:hAnsi="Tahoma" w:cs="Tahoma"/>
          <w:sz w:val="22"/>
        </w:rPr>
        <w:t xml:space="preserve"> and that’s why nearly every country has s</w:t>
      </w:r>
      <w:r w:rsidR="00A86AC0" w:rsidRPr="00A86AC0">
        <w:rPr>
          <w:rFonts w:ascii="Tahoma" w:hAnsi="Tahoma" w:cs="Tahoma"/>
          <w:sz w:val="22"/>
        </w:rPr>
        <w:t>peed limits in buildings or crowded areas</w:t>
      </w:r>
      <w:r w:rsidR="00A86AC0">
        <w:rPr>
          <w:rFonts w:ascii="Tahoma" w:hAnsi="Tahoma" w:cs="Tahoma"/>
          <w:sz w:val="22"/>
        </w:rPr>
        <w:t>. Besides, reducing traffic volume is a potent way but it’s not realistic in the near future.</w:t>
      </w:r>
      <w:r w:rsidR="00DB1366">
        <w:rPr>
          <w:rFonts w:ascii="Tahoma" w:hAnsi="Tahoma" w:cs="Tahoma"/>
          <w:sz w:val="22"/>
        </w:rPr>
        <w:t xml:space="preserve"> </w:t>
      </w:r>
    </w:p>
    <w:p w14:paraId="1BBBEFEC" w14:textId="44245C31" w:rsidR="009A425B" w:rsidRDefault="00DB1366" w:rsidP="00B47067">
      <w:pPr>
        <w:rPr>
          <w:rFonts w:ascii="Tahoma" w:hAnsi="Tahoma" w:cs="Tahoma"/>
          <w:sz w:val="22"/>
        </w:rPr>
      </w:pPr>
      <w:commentRangeStart w:id="139"/>
      <w:r>
        <w:rPr>
          <w:rFonts w:ascii="Tahoma" w:hAnsi="Tahoma" w:cs="Tahoma"/>
          <w:sz w:val="22"/>
        </w:rPr>
        <w:t>A</w:t>
      </w:r>
      <w:r w:rsidRPr="00DB1366">
        <w:rPr>
          <w:rFonts w:ascii="Tahoma" w:hAnsi="Tahoma" w:cs="Tahoma"/>
          <w:sz w:val="22"/>
        </w:rPr>
        <w:t>ll the domains contribute negatively to the overall IMD</w:t>
      </w:r>
      <w:r>
        <w:rPr>
          <w:rFonts w:ascii="Tahoma" w:hAnsi="Tahoma" w:cs="Tahoma"/>
          <w:sz w:val="22"/>
        </w:rPr>
        <w:t xml:space="preserve"> in cluster 2</w:t>
      </w:r>
      <w:r w:rsidRPr="00DB1366">
        <w:rPr>
          <w:rFonts w:ascii="Tahoma" w:hAnsi="Tahoma" w:cs="Tahoma"/>
          <w:sz w:val="22"/>
        </w:rPr>
        <w:t>, and</w:t>
      </w:r>
      <w:r>
        <w:rPr>
          <w:rFonts w:ascii="Tahoma" w:hAnsi="Tahoma" w:cs="Tahoma"/>
          <w:sz w:val="22"/>
        </w:rPr>
        <w:t xml:space="preserve"> it seems</w:t>
      </w:r>
      <w:r w:rsidRPr="00DB1366">
        <w:rPr>
          <w:rFonts w:ascii="Tahoma" w:hAnsi="Tahoma" w:cs="Tahoma"/>
          <w:sz w:val="22"/>
        </w:rPr>
        <w:t xml:space="preserve"> the relatively outstanding domain is the Barriers to Housing and Services Domain.</w:t>
      </w:r>
      <w:r>
        <w:rPr>
          <w:rFonts w:ascii="Tahoma" w:hAnsi="Tahoma" w:cs="Tahoma"/>
          <w:sz w:val="22"/>
        </w:rPr>
        <w:t xml:space="preserve"> However, just as we mentioned, most of </w:t>
      </w:r>
      <w:r w:rsidR="00B1209D">
        <w:rPr>
          <w:rFonts w:ascii="Tahoma" w:hAnsi="Tahoma" w:cs="Tahoma"/>
          <w:sz w:val="22"/>
        </w:rPr>
        <w:t xml:space="preserve">the </w:t>
      </w:r>
      <w:r>
        <w:rPr>
          <w:rFonts w:ascii="Tahoma" w:hAnsi="Tahoma" w:cs="Tahoma"/>
          <w:sz w:val="22"/>
        </w:rPr>
        <w:t xml:space="preserve">areas in England experience a high level of deprivation in this aspect. It should be </w:t>
      </w:r>
      <w:r w:rsidR="009C0D1C">
        <w:rPr>
          <w:rFonts w:ascii="Tahoma" w:hAnsi="Tahoma" w:cs="Tahoma"/>
          <w:sz w:val="22"/>
        </w:rPr>
        <w:t xml:space="preserve">good by comparison. Since the income status in cluster 2 is the best, they could build </w:t>
      </w:r>
      <w:r w:rsidR="00B1209D">
        <w:rPr>
          <w:rFonts w:ascii="Tahoma" w:hAnsi="Tahoma" w:cs="Tahoma"/>
          <w:sz w:val="22"/>
        </w:rPr>
        <w:t xml:space="preserve">the </w:t>
      </w:r>
      <w:r w:rsidR="009C0D1C">
        <w:rPr>
          <w:rFonts w:ascii="Tahoma" w:hAnsi="Tahoma" w:cs="Tahoma"/>
          <w:sz w:val="22"/>
        </w:rPr>
        <w:t>more affordable house and provide b</w:t>
      </w:r>
      <w:r w:rsidR="009C0D1C" w:rsidRPr="009C0D1C">
        <w:rPr>
          <w:rFonts w:ascii="Tahoma" w:hAnsi="Tahoma" w:cs="Tahoma"/>
          <w:sz w:val="22"/>
        </w:rPr>
        <w:t>etter infrastructure</w:t>
      </w:r>
      <w:r w:rsidR="009C0D1C">
        <w:rPr>
          <w:rFonts w:ascii="Tahoma" w:hAnsi="Tahoma" w:cs="Tahoma"/>
          <w:sz w:val="22"/>
        </w:rPr>
        <w:t xml:space="preserve"> and service</w:t>
      </w:r>
      <w:r w:rsidR="00B1209D">
        <w:rPr>
          <w:rFonts w:ascii="Tahoma" w:hAnsi="Tahoma" w:cs="Tahoma"/>
          <w:sz w:val="22"/>
        </w:rPr>
        <w:t>s</w:t>
      </w:r>
      <w:r w:rsidR="009C0D1C">
        <w:rPr>
          <w:rFonts w:ascii="Tahoma" w:hAnsi="Tahoma" w:cs="Tahoma"/>
          <w:sz w:val="22"/>
        </w:rPr>
        <w:t xml:space="preserve">. On the contrary, the situation in cluster 3 </w:t>
      </w:r>
      <w:r w:rsidR="009124FE">
        <w:rPr>
          <w:rFonts w:ascii="Tahoma" w:hAnsi="Tahoma" w:cs="Tahoma"/>
          <w:sz w:val="22"/>
        </w:rPr>
        <w:t>is difficult and all the domain</w:t>
      </w:r>
      <w:r w:rsidR="00B1209D">
        <w:rPr>
          <w:rFonts w:ascii="Tahoma" w:hAnsi="Tahoma" w:cs="Tahoma"/>
          <w:sz w:val="22"/>
        </w:rPr>
        <w:t>s</w:t>
      </w:r>
      <w:r w:rsidR="009124FE">
        <w:rPr>
          <w:rFonts w:ascii="Tahoma" w:hAnsi="Tahoma" w:cs="Tahoma"/>
          <w:sz w:val="22"/>
        </w:rPr>
        <w:t xml:space="preserve"> have a positive Shapley value. It is likely that areas there are rural areas, as </w:t>
      </w:r>
      <w:r w:rsidR="00D11790">
        <w:rPr>
          <w:rFonts w:ascii="Tahoma" w:hAnsi="Tahoma" w:cs="Tahoma"/>
          <w:sz w:val="22"/>
        </w:rPr>
        <w:t xml:space="preserve">it’s deprived in all domains especially in </w:t>
      </w:r>
      <w:r w:rsidR="00B1209D">
        <w:rPr>
          <w:rFonts w:ascii="Tahoma" w:hAnsi="Tahoma" w:cs="Tahoma"/>
          <w:sz w:val="22"/>
        </w:rPr>
        <w:t xml:space="preserve">the </w:t>
      </w:r>
      <w:r w:rsidR="00D11790">
        <w:rPr>
          <w:rFonts w:ascii="Tahoma" w:hAnsi="Tahoma" w:cs="Tahoma"/>
          <w:sz w:val="22"/>
        </w:rPr>
        <w:t xml:space="preserve">income and employment domain but </w:t>
      </w:r>
      <w:r w:rsidR="009124FE">
        <w:rPr>
          <w:rFonts w:ascii="Tahoma" w:hAnsi="Tahoma" w:cs="Tahoma"/>
          <w:sz w:val="22"/>
        </w:rPr>
        <w:t>it</w:t>
      </w:r>
      <w:r w:rsidR="00D11790">
        <w:rPr>
          <w:rFonts w:ascii="Tahoma" w:hAnsi="Tahoma" w:cs="Tahoma"/>
          <w:sz w:val="22"/>
        </w:rPr>
        <w:t xml:space="preserve">s </w:t>
      </w:r>
      <w:r w:rsidR="009124FE">
        <w:rPr>
          <w:rFonts w:ascii="Tahoma" w:hAnsi="Tahoma" w:cs="Tahoma"/>
          <w:sz w:val="22"/>
        </w:rPr>
        <w:t xml:space="preserve">deprivation level in </w:t>
      </w:r>
      <w:r w:rsidR="00B1209D">
        <w:rPr>
          <w:rFonts w:ascii="Tahoma" w:hAnsi="Tahoma" w:cs="Tahoma"/>
          <w:sz w:val="22"/>
        </w:rPr>
        <w:t xml:space="preserve">the </w:t>
      </w:r>
      <w:r w:rsidR="009124FE">
        <w:rPr>
          <w:rFonts w:ascii="Tahoma" w:hAnsi="Tahoma" w:cs="Tahoma"/>
          <w:sz w:val="22"/>
        </w:rPr>
        <w:t xml:space="preserve">housing domain is relatively small </w:t>
      </w:r>
      <w:r w:rsidR="00D11790">
        <w:rPr>
          <w:rFonts w:ascii="Tahoma" w:hAnsi="Tahoma" w:cs="Tahoma"/>
          <w:sz w:val="22"/>
        </w:rPr>
        <w:t>(</w:t>
      </w:r>
      <w:r w:rsidR="009124FE">
        <w:rPr>
          <w:rFonts w:ascii="Tahoma" w:hAnsi="Tahoma" w:cs="Tahoma"/>
          <w:sz w:val="22"/>
        </w:rPr>
        <w:t>because of the fewer population and lower rental and house prices</w:t>
      </w:r>
      <w:r w:rsidR="00D11790">
        <w:rPr>
          <w:rFonts w:ascii="Tahoma" w:hAnsi="Tahoma" w:cs="Tahoma"/>
          <w:sz w:val="22"/>
        </w:rPr>
        <w:t xml:space="preserve">). </w:t>
      </w:r>
      <w:r w:rsidR="00CF4FDA">
        <w:rPr>
          <w:rFonts w:ascii="Tahoma" w:hAnsi="Tahoma" w:cs="Tahoma"/>
          <w:sz w:val="22"/>
        </w:rPr>
        <w:fldChar w:fldCharType="begin" w:fldLock="1"/>
      </w:r>
      <w:r w:rsidR="00B8428B">
        <w:rPr>
          <w:rFonts w:ascii="Tahoma" w:hAnsi="Tahoma" w:cs="Tahoma"/>
          <w:sz w:val="22"/>
        </w:rPr>
        <w:instrText>ADDIN CSL_CITATION {"citationItems":[{"id":"ITEM-1","itemData":{"DOI":"10.1016/j.aap.2004.07.002","abstract":"This paper analyses child pedestrian casualties in England, focusing on the influence of socioeconomic deprivation. It develops an area-based model of pedestrian casualties and presents estimates based on data for the English wards. The results detect an association between increased deprivation and higher numbers of pedestrian casualties across England. The deprivation effect is strong both for all child casualties and for children killed or seriously injured. Estimates for adult casualties also reveal a positive and significant association with increasing deprivation, but the magnitude of the effect is smaller than for children. The paper concludes by outlining some of the implications of the research.","author":[{"dropping-particle":"","family":"Graham","given":"Daniel","non-dropping-particle":"","parse-names":false,"suffix":""},{"dropping-particle":"","family":"Glaister","given":"Stephen","non-dropping-particle":"","parse-names":false,"suffix":""},{"dropping-particle":"","family":"Anderson","given":"Richard","non-dropping-particle":"","parse-names":false,"suffix":""}],"container-title":"Accident Analysis and Prevention","id":"ITEM-1","issued":{"date-parts":[["2005"]]},"page":"125-135","title":"The effects of area deprivation on the incidence of child and adult pedestrian casualties in England","type":"article-journal","volume":"37"},"uris":["http://www.mendeley.com/documents/?uuid=ca9f4788-3a95-4416-8f65-a24027f0df1f"]}],"mendeley":{"formattedCitation":"(Graham, Glaister and Anderson, 2005)","manualFormatting":"Graham, Glaister and Anderson (2005)","plainTextFormattedCitation":"(Graham, Glaister and Anderson, 2005)","previouslyFormattedCitation":"(Graham, Glaister and Anderson, 2005)"},"properties":{"noteIndex":0},"schema":"https://github.com/citation-style-language/schema/raw/master/csl-citation.json"}</w:instrText>
      </w:r>
      <w:r w:rsidR="00CF4FDA">
        <w:rPr>
          <w:rFonts w:ascii="Tahoma" w:hAnsi="Tahoma" w:cs="Tahoma"/>
          <w:sz w:val="22"/>
        </w:rPr>
        <w:fldChar w:fldCharType="separate"/>
      </w:r>
      <w:r w:rsidR="00CF4FDA" w:rsidRPr="002C3C8A">
        <w:rPr>
          <w:rFonts w:ascii="Tahoma" w:hAnsi="Tahoma" w:cs="Tahoma"/>
          <w:sz w:val="22"/>
        </w:rPr>
        <w:t>Graham, Glaister and Anderson (2005)</w:t>
      </w:r>
      <w:r w:rsidR="00CF4FDA">
        <w:rPr>
          <w:rFonts w:ascii="Tahoma" w:hAnsi="Tahoma" w:cs="Tahoma"/>
          <w:sz w:val="22"/>
        </w:rPr>
        <w:fldChar w:fldCharType="end"/>
      </w:r>
      <w:r w:rsidR="00CF4FDA">
        <w:rPr>
          <w:rFonts w:ascii="Tahoma" w:hAnsi="Tahoma" w:cs="Tahoma"/>
          <w:sz w:val="22"/>
        </w:rPr>
        <w:t xml:space="preserve"> claimed a positive relation between </w:t>
      </w:r>
      <w:r w:rsidR="00CF4FDA" w:rsidRPr="002C3C8A">
        <w:rPr>
          <w:rFonts w:ascii="Tahoma" w:hAnsi="Tahoma" w:cs="Tahoma"/>
          <w:sz w:val="22"/>
        </w:rPr>
        <w:t xml:space="preserve">pedestrian casualties </w:t>
      </w:r>
      <w:r w:rsidR="00C17A05">
        <w:rPr>
          <w:rFonts w:ascii="Tahoma" w:hAnsi="Tahoma" w:cs="Tahoma"/>
          <w:sz w:val="22"/>
        </w:rPr>
        <w:t xml:space="preserve">and </w:t>
      </w:r>
      <w:r w:rsidR="00C17A05" w:rsidRPr="002C3C8A">
        <w:rPr>
          <w:rFonts w:ascii="Tahoma" w:hAnsi="Tahoma" w:cs="Tahoma"/>
          <w:sz w:val="22"/>
        </w:rPr>
        <w:t>deprivation</w:t>
      </w:r>
      <w:r w:rsidR="00C17A05">
        <w:rPr>
          <w:rFonts w:ascii="Tahoma" w:hAnsi="Tahoma" w:cs="Tahoma"/>
          <w:sz w:val="22"/>
        </w:rPr>
        <w:t xml:space="preserve"> </w:t>
      </w:r>
      <w:r w:rsidR="00CF4FDA" w:rsidRPr="002C3C8A">
        <w:rPr>
          <w:rFonts w:ascii="Tahoma" w:hAnsi="Tahoma" w:cs="Tahoma"/>
          <w:sz w:val="22"/>
        </w:rPr>
        <w:t>across England</w:t>
      </w:r>
      <w:r w:rsidR="00C17A05">
        <w:rPr>
          <w:rFonts w:ascii="Tahoma" w:hAnsi="Tahoma" w:cs="Tahoma"/>
          <w:sz w:val="22"/>
        </w:rPr>
        <w:t xml:space="preserve">. </w:t>
      </w:r>
      <w:r w:rsidR="00C17A05" w:rsidRPr="00C17A05">
        <w:rPr>
          <w:rFonts w:ascii="Tahoma" w:hAnsi="Tahoma" w:cs="Tahoma"/>
          <w:sz w:val="22"/>
        </w:rPr>
        <w:t>Th</w:t>
      </w:r>
      <w:r w:rsidR="00C17A05">
        <w:rPr>
          <w:rFonts w:ascii="Tahoma" w:hAnsi="Tahoma" w:cs="Tahoma"/>
          <w:sz w:val="22"/>
        </w:rPr>
        <w:t>is can be explained that deprived rural</w:t>
      </w:r>
      <w:r w:rsidR="00C17A05" w:rsidRPr="00C17A05">
        <w:rPr>
          <w:rFonts w:ascii="Tahoma" w:hAnsi="Tahoma" w:cs="Tahoma"/>
          <w:sz w:val="22"/>
        </w:rPr>
        <w:t xml:space="preserve"> areas may exist hazardous driving environment</w:t>
      </w:r>
      <w:r w:rsidR="00B1209D">
        <w:rPr>
          <w:rFonts w:ascii="Tahoma" w:hAnsi="Tahoma" w:cs="Tahoma"/>
          <w:sz w:val="22"/>
        </w:rPr>
        <w:t>s</w:t>
      </w:r>
      <w:r w:rsidR="00C17A05" w:rsidRPr="00C17A05">
        <w:rPr>
          <w:rFonts w:ascii="Tahoma" w:hAnsi="Tahoma" w:cs="Tahoma"/>
          <w:sz w:val="22"/>
        </w:rPr>
        <w:t xml:space="preserve"> and cultures of dangerous driving behavior from the geographical distribution of road traffic crash </w:t>
      </w:r>
      <w:r w:rsidR="00C17A05">
        <w:rPr>
          <w:rFonts w:ascii="Tahoma" w:hAnsi="Tahoma" w:cs="Tahoma"/>
          <w:sz w:val="22"/>
        </w:rPr>
        <w:t xml:space="preserve">analysis </w:t>
      </w:r>
      <w:r w:rsidR="00C17A05" w:rsidRPr="00C17A05">
        <w:rPr>
          <w:rFonts w:ascii="Tahoma" w:hAnsi="Tahoma" w:cs="Tahoma"/>
          <w:sz w:val="22"/>
        </w:rPr>
        <w:t>conducted by Haynes et al. (2005)</w:t>
      </w:r>
      <w:r w:rsidR="00C17A05">
        <w:rPr>
          <w:rFonts w:ascii="Tahoma" w:hAnsi="Tahoma" w:cs="Tahoma"/>
          <w:sz w:val="22"/>
        </w:rPr>
        <w:t>. Poor outdoor living environment caused by it could be weaken</w:t>
      </w:r>
      <w:r w:rsidR="00B1209D">
        <w:rPr>
          <w:rFonts w:ascii="Tahoma" w:hAnsi="Tahoma" w:cs="Tahoma"/>
          <w:sz w:val="22"/>
        </w:rPr>
        <w:t>ed</w:t>
      </w:r>
      <w:r w:rsidR="00C17A05">
        <w:rPr>
          <w:rFonts w:ascii="Tahoma" w:hAnsi="Tahoma" w:cs="Tahoma"/>
          <w:sz w:val="22"/>
        </w:rPr>
        <w:t xml:space="preserve"> by intervention. For example, </w:t>
      </w:r>
      <w:r w:rsidR="00B1209D">
        <w:rPr>
          <w:rFonts w:ascii="Tahoma" w:hAnsi="Tahoma" w:cs="Tahoma"/>
          <w:sz w:val="22"/>
        </w:rPr>
        <w:t xml:space="preserve">the </w:t>
      </w:r>
      <w:r w:rsidR="00C17A05">
        <w:rPr>
          <w:rFonts w:ascii="Tahoma" w:hAnsi="Tahoma" w:cs="Tahoma"/>
          <w:sz w:val="22"/>
        </w:rPr>
        <w:t xml:space="preserve">government there can adopt </w:t>
      </w:r>
      <w:r w:rsidR="00C17A05" w:rsidRPr="00C17A05">
        <w:rPr>
          <w:rFonts w:ascii="Tahoma" w:hAnsi="Tahoma" w:cs="Tahoma"/>
          <w:sz w:val="22"/>
        </w:rPr>
        <w:t>publicity-based measures</w:t>
      </w:r>
      <w:r w:rsidR="00C17A05">
        <w:rPr>
          <w:rFonts w:ascii="Tahoma" w:hAnsi="Tahoma" w:cs="Tahoma"/>
          <w:sz w:val="22"/>
        </w:rPr>
        <w:t xml:space="preserve"> or increase the level of </w:t>
      </w:r>
      <w:r w:rsidR="00C17A05" w:rsidRPr="00C17A05">
        <w:rPr>
          <w:rFonts w:ascii="Tahoma" w:hAnsi="Tahoma" w:cs="Tahoma"/>
          <w:sz w:val="22"/>
        </w:rPr>
        <w:t>enforcement</w:t>
      </w:r>
      <w:r w:rsidR="00C17A05">
        <w:rPr>
          <w:rFonts w:ascii="Tahoma" w:hAnsi="Tahoma" w:cs="Tahoma"/>
          <w:sz w:val="22"/>
        </w:rPr>
        <w:t xml:space="preserve">. </w:t>
      </w:r>
      <w:r w:rsidR="005E205A" w:rsidRPr="005E205A">
        <w:rPr>
          <w:rFonts w:ascii="Tahoma" w:hAnsi="Tahoma" w:cs="Tahoma"/>
          <w:sz w:val="22"/>
        </w:rPr>
        <w:t>Air is moving, so the level of air pollution would not change significantly in nearby rural and urban areas. Nevertheless, there are differentials in exposure to poor air quality.</w:t>
      </w:r>
      <w:r w:rsidR="0039436E">
        <w:rPr>
          <w:rFonts w:ascii="Tahoma" w:hAnsi="Tahoma" w:cs="Tahoma"/>
          <w:sz w:val="22"/>
        </w:rPr>
        <w:t xml:space="preserve"> </w:t>
      </w:r>
      <w:proofErr w:type="spellStart"/>
      <w:r w:rsidR="0039436E" w:rsidRPr="0039436E">
        <w:rPr>
          <w:rFonts w:ascii="Tahoma" w:hAnsi="Tahoma" w:cs="Tahoma"/>
          <w:sz w:val="22"/>
        </w:rPr>
        <w:t>Milojevic</w:t>
      </w:r>
      <w:proofErr w:type="spellEnd"/>
      <w:r w:rsidR="0039436E" w:rsidRPr="0039436E">
        <w:rPr>
          <w:rFonts w:ascii="Tahoma" w:hAnsi="Tahoma" w:cs="Tahoma"/>
          <w:sz w:val="22"/>
        </w:rPr>
        <w:t xml:space="preserve"> et al. (2017</w:t>
      </w:r>
      <w:r w:rsidR="0039436E">
        <w:rPr>
          <w:rFonts w:ascii="Tahoma" w:hAnsi="Tahoma" w:cs="Tahoma"/>
          <w:sz w:val="22"/>
        </w:rPr>
        <w:t xml:space="preserve">) indicate that although </w:t>
      </w:r>
      <w:r w:rsidR="00B67595">
        <w:rPr>
          <w:rFonts w:ascii="Tahoma" w:hAnsi="Tahoma" w:cs="Tahoma"/>
          <w:sz w:val="22"/>
        </w:rPr>
        <w:t xml:space="preserve">there is </w:t>
      </w:r>
      <w:r w:rsidR="00B1209D">
        <w:rPr>
          <w:rFonts w:ascii="Tahoma" w:hAnsi="Tahoma" w:cs="Tahoma"/>
          <w:sz w:val="22"/>
        </w:rPr>
        <w:t xml:space="preserve">a </w:t>
      </w:r>
      <w:r w:rsidR="0039436E">
        <w:rPr>
          <w:rFonts w:ascii="Tahoma" w:hAnsi="Tahoma" w:cs="Tahoma"/>
          <w:sz w:val="22"/>
        </w:rPr>
        <w:t xml:space="preserve">modest difference in air pollution across </w:t>
      </w:r>
      <w:r w:rsidR="00B1209D">
        <w:rPr>
          <w:rFonts w:ascii="Tahoma" w:hAnsi="Tahoma" w:cs="Tahoma"/>
          <w:sz w:val="22"/>
        </w:rPr>
        <w:t xml:space="preserve">the </w:t>
      </w:r>
      <w:r w:rsidR="0039436E">
        <w:rPr>
          <w:rFonts w:ascii="Tahoma" w:hAnsi="Tahoma" w:cs="Tahoma"/>
          <w:sz w:val="22"/>
        </w:rPr>
        <w:t xml:space="preserve">UK, </w:t>
      </w:r>
      <w:r w:rsidR="00B67595">
        <w:rPr>
          <w:rFonts w:ascii="Tahoma" w:hAnsi="Tahoma" w:cs="Tahoma"/>
          <w:sz w:val="22"/>
        </w:rPr>
        <w:t>“</w:t>
      </w:r>
      <w:r w:rsidR="0039436E" w:rsidRPr="0039436E">
        <w:rPr>
          <w:rFonts w:ascii="Tahoma" w:hAnsi="Tahoma" w:cs="Tahoma"/>
          <w:sz w:val="22"/>
        </w:rPr>
        <w:t>pollution</w:t>
      </w:r>
      <w:r w:rsidR="00B1209D">
        <w:rPr>
          <w:rFonts w:ascii="Tahoma" w:hAnsi="Tahoma" w:cs="Tahoma"/>
          <w:sz w:val="22"/>
        </w:rPr>
        <w:t>-</w:t>
      </w:r>
      <w:r w:rsidR="0039436E" w:rsidRPr="0039436E">
        <w:rPr>
          <w:rFonts w:ascii="Tahoma" w:hAnsi="Tahoma" w:cs="Tahoma"/>
          <w:sz w:val="22"/>
        </w:rPr>
        <w:t>related relative risks are applied to substantial differences in the underlying mortality rates</w:t>
      </w:r>
      <w:r w:rsidR="00B67595">
        <w:rPr>
          <w:rFonts w:ascii="Tahoma" w:hAnsi="Tahoma" w:cs="Tahoma"/>
          <w:sz w:val="22"/>
        </w:rPr>
        <w:t>”</w:t>
      </w:r>
      <w:r w:rsidR="0039436E" w:rsidRPr="0039436E">
        <w:rPr>
          <w:rFonts w:ascii="Tahoma" w:hAnsi="Tahoma" w:cs="Tahoma"/>
          <w:sz w:val="22"/>
        </w:rPr>
        <w:t>.</w:t>
      </w:r>
      <w:r w:rsidR="00B67595">
        <w:rPr>
          <w:rFonts w:ascii="Tahoma" w:hAnsi="Tahoma" w:cs="Tahoma"/>
          <w:sz w:val="22"/>
        </w:rPr>
        <w:t xml:space="preserve"> Thus, the overall improvement of air quality would benefit more on deprived rural areas and</w:t>
      </w:r>
      <w:r w:rsidR="00B67595" w:rsidRPr="00B67595">
        <w:rPr>
          <w:rFonts w:ascii="Tahoma" w:hAnsi="Tahoma" w:cs="Tahoma"/>
          <w:sz w:val="22"/>
        </w:rPr>
        <w:t xml:space="preserve"> help </w:t>
      </w:r>
      <w:r w:rsidR="00B67595">
        <w:rPr>
          <w:rFonts w:ascii="Tahoma" w:hAnsi="Tahoma" w:cs="Tahoma"/>
          <w:sz w:val="22"/>
        </w:rPr>
        <w:t>shrink</w:t>
      </w:r>
      <w:r w:rsidR="00B67595" w:rsidRPr="00B67595">
        <w:rPr>
          <w:rFonts w:ascii="Tahoma" w:hAnsi="Tahoma" w:cs="Tahoma"/>
          <w:sz w:val="22"/>
        </w:rPr>
        <w:t xml:space="preserve"> socioeconomic disparities in health</w:t>
      </w:r>
      <w:r w:rsidR="00B67595">
        <w:rPr>
          <w:rFonts w:ascii="Tahoma" w:hAnsi="Tahoma" w:cs="Tahoma"/>
          <w:sz w:val="22"/>
        </w:rPr>
        <w:t>.</w:t>
      </w:r>
      <w:r w:rsidR="00B67595">
        <w:rPr>
          <w:rFonts w:ascii="Tahoma" w:hAnsi="Tahoma" w:cs="Tahoma" w:hint="eastAsia"/>
          <w:sz w:val="22"/>
        </w:rPr>
        <w:t xml:space="preserve"> </w:t>
      </w:r>
      <w:r w:rsidR="00B67595">
        <w:rPr>
          <w:rFonts w:ascii="Tahoma" w:hAnsi="Tahoma" w:cs="Tahoma"/>
          <w:sz w:val="22"/>
        </w:rPr>
        <w:t xml:space="preserve">For those who are already in bad health or disability, </w:t>
      </w:r>
      <w:r w:rsidR="00575634">
        <w:rPr>
          <w:rFonts w:ascii="Tahoma" w:hAnsi="Tahoma" w:cs="Tahoma"/>
          <w:sz w:val="22"/>
        </w:rPr>
        <w:lastRenderedPageBreak/>
        <w:t>p</w:t>
      </w:r>
      <w:r w:rsidR="00575634" w:rsidRPr="00575634">
        <w:rPr>
          <w:rFonts w:ascii="Tahoma" w:hAnsi="Tahoma" w:cs="Tahoma"/>
          <w:sz w:val="22"/>
        </w:rPr>
        <w:t xml:space="preserve">ublic health </w:t>
      </w:r>
      <w:r w:rsidR="00575634">
        <w:rPr>
          <w:rFonts w:ascii="Tahoma" w:hAnsi="Tahoma" w:cs="Tahoma"/>
          <w:sz w:val="22"/>
        </w:rPr>
        <w:t xml:space="preserve">research should pay attention to reduce discrimination by developing </w:t>
      </w:r>
      <w:r w:rsidR="00575634" w:rsidRPr="00575634">
        <w:rPr>
          <w:rFonts w:ascii="Tahoma" w:hAnsi="Tahoma" w:cs="Tahoma"/>
          <w:sz w:val="22"/>
        </w:rPr>
        <w:t>programs</w:t>
      </w:r>
      <w:r w:rsidR="00575634">
        <w:rPr>
          <w:rFonts w:ascii="Tahoma" w:hAnsi="Tahoma" w:cs="Tahoma"/>
          <w:sz w:val="22"/>
        </w:rPr>
        <w:t xml:space="preserve"> and polic</w:t>
      </w:r>
      <w:r w:rsidR="00B1209D">
        <w:rPr>
          <w:rFonts w:ascii="Tahoma" w:hAnsi="Tahoma" w:cs="Tahoma"/>
          <w:sz w:val="22"/>
        </w:rPr>
        <w:t>ies</w:t>
      </w:r>
      <w:r w:rsidR="00575634">
        <w:rPr>
          <w:rFonts w:ascii="Tahoma" w:hAnsi="Tahoma" w:cs="Tahoma"/>
          <w:sz w:val="22"/>
        </w:rPr>
        <w:t xml:space="preserve">. </w:t>
      </w:r>
      <w:r w:rsidR="00B1209D">
        <w:rPr>
          <w:rFonts w:ascii="Tahoma" w:hAnsi="Tahoma" w:cs="Tahoma"/>
          <w:sz w:val="22"/>
        </w:rPr>
        <w:t>D</w:t>
      </w:r>
      <w:r w:rsidR="00575634" w:rsidRPr="00575634">
        <w:rPr>
          <w:rFonts w:ascii="Tahoma" w:hAnsi="Tahoma" w:cs="Tahoma"/>
          <w:sz w:val="22"/>
        </w:rPr>
        <w:t>isability-based discrimination</w:t>
      </w:r>
      <w:r w:rsidR="00575634">
        <w:rPr>
          <w:rFonts w:ascii="Tahoma" w:hAnsi="Tahoma" w:cs="Tahoma"/>
          <w:sz w:val="22"/>
        </w:rPr>
        <w:t xml:space="preserve"> is incline</w:t>
      </w:r>
      <w:r w:rsidR="00B1209D">
        <w:rPr>
          <w:rFonts w:ascii="Tahoma" w:hAnsi="Tahoma" w:cs="Tahoma"/>
          <w:sz w:val="22"/>
        </w:rPr>
        <w:t>d</w:t>
      </w:r>
      <w:r w:rsidR="00575634">
        <w:rPr>
          <w:rFonts w:ascii="Tahoma" w:hAnsi="Tahoma" w:cs="Tahoma"/>
          <w:sz w:val="22"/>
        </w:rPr>
        <w:t xml:space="preserve"> to increase the odds of </w:t>
      </w:r>
      <w:r w:rsidR="001E171E" w:rsidRPr="00575634">
        <w:rPr>
          <w:rFonts w:ascii="Tahoma" w:hAnsi="Tahoma" w:cs="Tahoma"/>
          <w:sz w:val="22"/>
        </w:rPr>
        <w:t>psychological distress</w:t>
      </w:r>
      <w:r w:rsidR="001E171E">
        <w:rPr>
          <w:rFonts w:ascii="Tahoma" w:hAnsi="Tahoma" w:cs="Tahoma"/>
          <w:sz w:val="22"/>
        </w:rPr>
        <w:t xml:space="preserve"> and be a </w:t>
      </w:r>
      <w:r w:rsidR="001E171E" w:rsidRPr="001E171E">
        <w:rPr>
          <w:rFonts w:ascii="Tahoma" w:hAnsi="Tahoma" w:cs="Tahoma"/>
          <w:sz w:val="22"/>
        </w:rPr>
        <w:t>determinant of poorer health outcomes</w:t>
      </w:r>
      <w:r w:rsidR="001E171E">
        <w:rPr>
          <w:rFonts w:ascii="Tahoma" w:hAnsi="Tahoma" w:cs="Tahoma"/>
          <w:sz w:val="22"/>
        </w:rPr>
        <w:t xml:space="preserve"> especially for younger </w:t>
      </w:r>
      <w:r w:rsidR="00DD6599">
        <w:rPr>
          <w:rFonts w:ascii="Tahoma" w:hAnsi="Tahoma" w:cs="Tahoma"/>
          <w:sz w:val="22"/>
        </w:rPr>
        <w:t>children, and</w:t>
      </w:r>
      <w:r w:rsidR="001E171E">
        <w:rPr>
          <w:rFonts w:ascii="Tahoma" w:hAnsi="Tahoma" w:cs="Tahoma"/>
          <w:sz w:val="22"/>
        </w:rPr>
        <w:t xml:space="preserve"> low-income </w:t>
      </w:r>
      <w:r w:rsidR="00DD6599">
        <w:rPr>
          <w:rFonts w:ascii="Tahoma" w:hAnsi="Tahoma" w:cs="Tahoma"/>
          <w:sz w:val="22"/>
        </w:rPr>
        <w:t>or unemployed people.</w:t>
      </w:r>
      <w:r w:rsidR="001E171E">
        <w:rPr>
          <w:rFonts w:ascii="Tahoma" w:hAnsi="Tahoma" w:cs="Tahoma"/>
          <w:sz w:val="22"/>
        </w:rPr>
        <w:t xml:space="preserve"> </w:t>
      </w:r>
      <w:r w:rsidR="001E171E">
        <w:rPr>
          <w:rFonts w:ascii="Tahoma" w:hAnsi="Tahoma" w:cs="Tahoma"/>
          <w:sz w:val="22"/>
        </w:rPr>
        <w:fldChar w:fldCharType="begin" w:fldLock="1"/>
      </w:r>
      <w:r w:rsidR="00DD6599">
        <w:rPr>
          <w:rFonts w:ascii="Tahoma" w:hAnsi="Tahoma" w:cs="Tahoma"/>
          <w:sz w:val="22"/>
        </w:rPr>
        <w:instrText>ADDIN CSL_CITATION {"citationItems":[{"id":"ITEM-1","itemData":{"DOI":"10.1111/1753-6405.12735","ISSN":"17536405","PMID":"29168323","abstract":"Objective: Among working-age Australian adults with a disability, we assess the association between disability-based discrimination and both overall health and psychological distress. Methods: Using data from the 2015 Australian Bureau of Statistics Survey of Disability, Ageing and Carers we estimated the proportion of working-age women and men (15–64 years) with disability who report disability-based discrimination by socio-demographic characteristics and assessed the association between disability-based discrimination and self-reported health and psychological distress. Results: Nearly 14% of Australians with disability reported disability-based discrimination in the previous year. Disability-based discrimination was more common among people living in more disadvantaged circumstances (unemployed, low income, lower-status occupations), younger people and people born in English-speaking countries. Disability-based discrimination was associated with higher levels of psychological distress (OR: 2.53, 95%CI: 2.11, 3.02) and poorer self-reported health (OR: 1.63, 95%CI: 1.37, 1.95). Conclusion: Disability-based discrimination is a prevalent, important determinant of health for Australians with disability. Implications for public health: Disability-based discrimination is an under-recognised public health problem that is likely to contribute to disability-based health inequities. Public health policy, research and practice needs to concentrate efforts on developing policy and programs that reduce discrimination experienced by Australians with disability.","author":[{"dropping-particle":"","family":"Krnjacki","given":"Lauren","non-dropping-particle":"","parse-names":false,"suffix":""},{"dropping-particle":"","family":"Priest","given":"Naomi","non-dropping-particle":"","parse-names":false,"suffix":""},{"dropping-particle":"","family":"Aitken","given":"Zoe","non-dropping-particle":"","parse-names":false,"suffix":""},{"dropping-particle":"","family":"Emerson","given":"Eric","non-dropping-particle":"","parse-names":false,"suffix":""},{"dropping-particle":"","family":"Llewellyn","given":"Gwynnyth","non-dropping-particle":"","parse-names":false,"suffix":""},{"dropping-particle":"","family":"King","given":"Tania","non-dropping-particle":"","parse-names":false,"suffix":""},{"dropping-particle":"","family":"Kavanagh","given":"Anne","non-dropping-particle":"","parse-names":false,"suffix":""}],"container-title":"Australian and New Zealand Journal of Public Health","id":"ITEM-1","issue":"2","issued":{"date-parts":[["2018"]]},"page":"172-174","title":"Disability-based discrimination and health: findings from an Australian-based population study","type":"article-journal","volume":"42"},"uris":["http://www.mendeley.com/documents/?uuid=1c696c9b-55d9-40c0-96cc-d186605aa201"]}],"mendeley":{"formattedCitation":"(Krnjacki &lt;i&gt;et al.&lt;/i&gt;, 2018)","plainTextFormattedCitation":"(Krnjacki et al., 2018)","previouslyFormattedCitation":"(Krnjacki &lt;i&gt;et al.&lt;/i&gt;, 2018)"},"properties":{"noteIndex":0},"schema":"https://github.com/citation-style-language/schema/raw/master/csl-citation.json"}</w:instrText>
      </w:r>
      <w:r w:rsidR="001E171E">
        <w:rPr>
          <w:rFonts w:ascii="Tahoma" w:hAnsi="Tahoma" w:cs="Tahoma"/>
          <w:sz w:val="22"/>
        </w:rPr>
        <w:fldChar w:fldCharType="separate"/>
      </w:r>
      <w:r w:rsidR="001E171E" w:rsidRPr="001E171E">
        <w:rPr>
          <w:rFonts w:ascii="Tahoma" w:hAnsi="Tahoma" w:cs="Tahoma"/>
          <w:sz w:val="22"/>
        </w:rPr>
        <w:t xml:space="preserve">(Krnjacki </w:t>
      </w:r>
      <w:r w:rsidR="001E171E" w:rsidRPr="001E171E">
        <w:rPr>
          <w:rFonts w:ascii="Tahoma" w:hAnsi="Tahoma" w:cs="Tahoma"/>
          <w:i/>
          <w:sz w:val="22"/>
        </w:rPr>
        <w:t>et al.</w:t>
      </w:r>
      <w:r w:rsidR="001E171E" w:rsidRPr="001E171E">
        <w:rPr>
          <w:rFonts w:ascii="Tahoma" w:hAnsi="Tahoma" w:cs="Tahoma"/>
          <w:sz w:val="22"/>
        </w:rPr>
        <w:t>, 2018)</w:t>
      </w:r>
      <w:r w:rsidR="001E171E">
        <w:rPr>
          <w:rFonts w:ascii="Tahoma" w:hAnsi="Tahoma" w:cs="Tahoma"/>
          <w:sz w:val="22"/>
        </w:rPr>
        <w:fldChar w:fldCharType="end"/>
      </w:r>
      <w:r w:rsidR="001E171E">
        <w:rPr>
          <w:rFonts w:ascii="Tahoma" w:hAnsi="Tahoma" w:cs="Tahoma"/>
          <w:sz w:val="22"/>
        </w:rPr>
        <w:t xml:space="preserve">. What’s worse, people who have </w:t>
      </w:r>
      <w:r w:rsidR="001E171E" w:rsidRPr="001E171E">
        <w:rPr>
          <w:rFonts w:ascii="Tahoma" w:hAnsi="Tahoma" w:cs="Tahoma"/>
          <w:sz w:val="22"/>
        </w:rPr>
        <w:t>perceive</w:t>
      </w:r>
      <w:r w:rsidR="001E171E">
        <w:rPr>
          <w:rFonts w:ascii="Tahoma" w:hAnsi="Tahoma" w:cs="Tahoma"/>
          <w:sz w:val="22"/>
        </w:rPr>
        <w:t xml:space="preserve">d the </w:t>
      </w:r>
      <w:r w:rsidR="001E171E" w:rsidRPr="00575634">
        <w:rPr>
          <w:rFonts w:ascii="Tahoma" w:hAnsi="Tahoma" w:cs="Tahoma"/>
          <w:sz w:val="22"/>
        </w:rPr>
        <w:t>discrimination</w:t>
      </w:r>
      <w:r w:rsidR="001E171E">
        <w:rPr>
          <w:rFonts w:ascii="Tahoma" w:hAnsi="Tahoma" w:cs="Tahoma"/>
          <w:sz w:val="22"/>
        </w:rPr>
        <w:t xml:space="preserve"> lean to get poorer </w:t>
      </w:r>
      <w:r w:rsidR="001E171E" w:rsidRPr="00575634">
        <w:rPr>
          <w:rFonts w:ascii="Tahoma" w:hAnsi="Tahoma" w:cs="Tahoma"/>
          <w:sz w:val="22"/>
        </w:rPr>
        <w:t xml:space="preserve">economic </w:t>
      </w:r>
      <w:r w:rsidR="001E171E">
        <w:rPr>
          <w:rFonts w:ascii="Tahoma" w:hAnsi="Tahoma" w:cs="Tahoma"/>
          <w:sz w:val="22"/>
        </w:rPr>
        <w:t xml:space="preserve">and social </w:t>
      </w:r>
      <w:r w:rsidR="001E171E" w:rsidRPr="00575634">
        <w:rPr>
          <w:rFonts w:ascii="Tahoma" w:hAnsi="Tahoma" w:cs="Tahoma"/>
          <w:sz w:val="22"/>
        </w:rPr>
        <w:t>outcomes</w:t>
      </w:r>
      <w:r w:rsidR="001E171E">
        <w:rPr>
          <w:rFonts w:ascii="Tahoma" w:hAnsi="Tahoma" w:cs="Tahoma"/>
          <w:sz w:val="22"/>
        </w:rPr>
        <w:t xml:space="preserve">. </w:t>
      </w:r>
      <w:r w:rsidR="00DD6599">
        <w:rPr>
          <w:rFonts w:ascii="Tahoma" w:hAnsi="Tahoma" w:cs="Tahoma"/>
          <w:sz w:val="22"/>
        </w:rPr>
        <w:t xml:space="preserve">Education is also a big deal in </w:t>
      </w:r>
      <w:r w:rsidR="00781163">
        <w:rPr>
          <w:rFonts w:ascii="Tahoma" w:hAnsi="Tahoma" w:cs="Tahoma" w:hint="eastAsia"/>
          <w:sz w:val="22"/>
        </w:rPr>
        <w:t>those</w:t>
      </w:r>
      <w:r w:rsidR="00781163">
        <w:rPr>
          <w:rFonts w:ascii="Tahoma" w:hAnsi="Tahoma" w:cs="Tahoma"/>
          <w:sz w:val="22"/>
        </w:rPr>
        <w:t xml:space="preserve"> suspected </w:t>
      </w:r>
      <w:r w:rsidR="00DD6599">
        <w:rPr>
          <w:rFonts w:ascii="Tahoma" w:hAnsi="Tahoma" w:cs="Tahoma"/>
          <w:sz w:val="22"/>
        </w:rPr>
        <w:t xml:space="preserve">rural areas. </w:t>
      </w:r>
      <w:r w:rsidR="003F39F3" w:rsidRPr="00025D98">
        <w:rPr>
          <w:rFonts w:ascii="Tahoma" w:hAnsi="Tahoma" w:cs="Tahoma"/>
          <w:sz w:val="22"/>
        </w:rPr>
        <w:t xml:space="preserve">Rafique and Khawaja (2020) studied the association between education profile and income in Pakistan. They discovered that the </w:t>
      </w:r>
      <w:r w:rsidR="009053DB" w:rsidRPr="00025D98">
        <w:rPr>
          <w:rFonts w:ascii="Tahoma" w:hAnsi="Tahoma" w:cs="Tahoma"/>
          <w:sz w:val="22"/>
        </w:rPr>
        <w:t>failure to raise 50% to at least primary education level from the uneducated population bring</w:t>
      </w:r>
      <w:r w:rsidR="00B1209D">
        <w:rPr>
          <w:rFonts w:ascii="Tahoma" w:hAnsi="Tahoma" w:cs="Tahoma"/>
          <w:sz w:val="22"/>
        </w:rPr>
        <w:t>s</w:t>
      </w:r>
      <w:r w:rsidR="009053DB" w:rsidRPr="00025D98">
        <w:rPr>
          <w:rFonts w:ascii="Tahoma" w:hAnsi="Tahoma" w:cs="Tahoma"/>
          <w:sz w:val="22"/>
        </w:rPr>
        <w:t xml:space="preserve"> a potential income loss of PKR 251 billion</w:t>
      </w:r>
      <w:r w:rsidR="00BD7379" w:rsidRPr="00025D98">
        <w:rPr>
          <w:rFonts w:ascii="Tahoma" w:hAnsi="Tahoma" w:cs="Tahoma"/>
          <w:sz w:val="22"/>
        </w:rPr>
        <w:t xml:space="preserve">. Moreover, they </w:t>
      </w:r>
      <w:r w:rsidR="009053DB" w:rsidRPr="00025D98">
        <w:rPr>
          <w:rFonts w:ascii="Tahoma" w:hAnsi="Tahoma" w:cs="Tahoma"/>
          <w:sz w:val="22"/>
        </w:rPr>
        <w:t xml:space="preserve">highlighted the importance </w:t>
      </w:r>
      <w:r w:rsidR="00BD7379" w:rsidRPr="00025D98">
        <w:rPr>
          <w:rFonts w:ascii="Tahoma" w:hAnsi="Tahoma" w:cs="Tahoma"/>
          <w:sz w:val="22"/>
        </w:rPr>
        <w:t xml:space="preserve">not only in the development of individuals but to the aggregate level </w:t>
      </w:r>
      <w:r w:rsidR="00B1209D">
        <w:rPr>
          <w:rFonts w:ascii="Tahoma" w:hAnsi="Tahoma" w:cs="Tahoma"/>
          <w:sz w:val="22"/>
        </w:rPr>
        <w:t xml:space="preserve">of </w:t>
      </w:r>
      <w:r w:rsidR="00BD7379" w:rsidRPr="00025D98">
        <w:rPr>
          <w:rFonts w:ascii="Tahoma" w:hAnsi="Tahoma" w:cs="Tahoma"/>
          <w:sz w:val="22"/>
        </w:rPr>
        <w:t>development. Therefore, measures should be taken for all possible stakeholder</w:t>
      </w:r>
      <w:r w:rsidR="00BB0406" w:rsidRPr="00025D98">
        <w:rPr>
          <w:rFonts w:ascii="Tahoma" w:hAnsi="Tahoma" w:cs="Tahoma"/>
          <w:sz w:val="22"/>
        </w:rPr>
        <w:t>s</w:t>
      </w:r>
      <w:r w:rsidR="00BD7379" w:rsidRPr="00025D98">
        <w:rPr>
          <w:rFonts w:ascii="Tahoma" w:hAnsi="Tahoma" w:cs="Tahoma"/>
          <w:sz w:val="22"/>
        </w:rPr>
        <w:t xml:space="preserve">. </w:t>
      </w:r>
      <w:r w:rsidR="0033557A" w:rsidRPr="00025D98">
        <w:rPr>
          <w:rFonts w:ascii="Tahoma" w:hAnsi="Tahoma" w:cs="Tahoma"/>
          <w:sz w:val="22"/>
        </w:rPr>
        <w:t xml:space="preserve">The research of </w:t>
      </w:r>
      <w:r w:rsidR="00BD7379">
        <w:rPr>
          <w:rFonts w:ascii="Tahoma" w:hAnsi="Tahoma" w:cs="Tahoma"/>
          <w:sz w:val="22"/>
        </w:rPr>
        <w:fldChar w:fldCharType="begin" w:fldLock="1"/>
      </w:r>
      <w:r w:rsidR="00CD2A2A">
        <w:rPr>
          <w:rFonts w:ascii="Tahoma" w:hAnsi="Tahoma" w:cs="Tahoma"/>
          <w:sz w:val="22"/>
        </w:rPr>
        <w:instrText>ADDIN CSL_CITATION {"citationItems":[{"id":"ITEM-1","itemData":{"DOI":"10.1163/15691330-BJA10013","ISSN":"15691330","abstract":"This paper addresses how features of educational systems influence the association between social background and educational disadvantage up to the end of secondary school. Boudon’s ideas about the primary effects are brought together with preschool participation and the secondary effects are argued to be strongly related to the stratification of the educational system. The analyses are based on around 35,000 respondents from 29 countries provided by PIAAC. Two-step estimations combining logistic regression models within educational systems (first step) with estimated dependent variable models between educational systems (second step) are applied. The results suggest that a higher preschool participation rate is associated with a lower dependency of educational deprivation (low achievement) on social background in the early years after finishing secondary school.","author":[{"dropping-particle":"","family":"Köthemann","given":"Dennis","non-dropping-particle":"","parse-names":false,"suffix":""}],"container-title":"Comparative Sociology","id":"ITEM-1","issue":"2","issued":{"date-parts":[["2020"]]},"page":"279-303","title":"How educational systems shape the relationship between social origin and educational : Deprivation cross-national analyses in the first years after finishing secondary school","type":"article-journal","volume":"19"},"uris":["http://www.mendeley.com/documents/?uuid=6ab43b81-f664-4ada-b7e2-d9e8b4dc53a7"]}],"mendeley":{"formattedCitation":"(Köthemann, 2020)","manualFormatting":"Köthemann (2020)","plainTextFormattedCitation":"(Köthemann, 2020)","previouslyFormattedCitation":"(Köthemann, 2020)"},"properties":{"noteIndex":0},"schema":"https://github.com/citation-style-language/schema/raw/master/csl-citation.json"}</w:instrText>
      </w:r>
      <w:r w:rsidR="00BD7379">
        <w:rPr>
          <w:rFonts w:ascii="Tahoma" w:hAnsi="Tahoma" w:cs="Tahoma"/>
          <w:sz w:val="22"/>
        </w:rPr>
        <w:fldChar w:fldCharType="separate"/>
      </w:r>
      <w:r w:rsidR="00BD7379" w:rsidRPr="00DD6599">
        <w:rPr>
          <w:rFonts w:ascii="Tahoma" w:hAnsi="Tahoma" w:cs="Tahoma"/>
          <w:sz w:val="22"/>
        </w:rPr>
        <w:t xml:space="preserve">Köthemann </w:t>
      </w:r>
      <w:r w:rsidR="00BB0406" w:rsidRPr="00DD6599">
        <w:rPr>
          <w:rFonts w:ascii="Tahoma" w:hAnsi="Tahoma" w:cs="Tahoma"/>
          <w:sz w:val="22"/>
        </w:rPr>
        <w:t>(</w:t>
      </w:r>
      <w:r w:rsidR="00BD7379" w:rsidRPr="00DD6599">
        <w:rPr>
          <w:rFonts w:ascii="Tahoma" w:hAnsi="Tahoma" w:cs="Tahoma"/>
          <w:sz w:val="22"/>
        </w:rPr>
        <w:t>2020)</w:t>
      </w:r>
      <w:r w:rsidR="00BD7379">
        <w:rPr>
          <w:rFonts w:ascii="Tahoma" w:hAnsi="Tahoma" w:cs="Tahoma"/>
          <w:sz w:val="22"/>
        </w:rPr>
        <w:fldChar w:fldCharType="end"/>
      </w:r>
      <w:r w:rsidR="00704D12">
        <w:rPr>
          <w:rFonts w:ascii="Tahoma" w:hAnsi="Tahoma" w:cs="Tahoma"/>
          <w:sz w:val="22"/>
        </w:rPr>
        <w:t xml:space="preserve"> </w:t>
      </w:r>
      <w:r w:rsidR="0033557A">
        <w:rPr>
          <w:rFonts w:ascii="Tahoma" w:hAnsi="Tahoma" w:cs="Tahoma"/>
          <w:sz w:val="22"/>
        </w:rPr>
        <w:t xml:space="preserve">might give them an idea and he </w:t>
      </w:r>
      <w:r w:rsidR="00704D12">
        <w:rPr>
          <w:rFonts w:ascii="Tahoma" w:hAnsi="Tahoma" w:cs="Tahoma"/>
          <w:sz w:val="22"/>
        </w:rPr>
        <w:t>declared that the promotion of preschool participant</w:t>
      </w:r>
      <w:r w:rsidR="00B1209D">
        <w:rPr>
          <w:rFonts w:ascii="Tahoma" w:hAnsi="Tahoma" w:cs="Tahoma"/>
          <w:sz w:val="22"/>
        </w:rPr>
        <w:t>s</w:t>
      </w:r>
      <w:r w:rsidR="00704D12">
        <w:rPr>
          <w:rFonts w:ascii="Tahoma" w:hAnsi="Tahoma" w:cs="Tahoma"/>
          <w:sz w:val="22"/>
        </w:rPr>
        <w:t xml:space="preserve"> can buffer the unfavorable social background from the educational deprivation. </w:t>
      </w:r>
      <w:r w:rsidR="0033557A">
        <w:rPr>
          <w:rFonts w:ascii="Tahoma" w:hAnsi="Tahoma" w:cs="Tahoma"/>
          <w:sz w:val="22"/>
        </w:rPr>
        <w:t xml:space="preserve">In addition, skill training </w:t>
      </w:r>
      <w:r w:rsidR="007778D9">
        <w:rPr>
          <w:rFonts w:ascii="Tahoma" w:hAnsi="Tahoma" w:cs="Tahoma"/>
          <w:sz w:val="22"/>
        </w:rPr>
        <w:t xml:space="preserve">for </w:t>
      </w:r>
      <w:r w:rsidR="00025D98">
        <w:rPr>
          <w:rFonts w:ascii="Tahoma" w:hAnsi="Tahoma" w:cs="Tahoma"/>
          <w:sz w:val="22"/>
        </w:rPr>
        <w:t xml:space="preserve">adults is also </w:t>
      </w:r>
      <w:r w:rsidR="007778D9">
        <w:rPr>
          <w:rFonts w:ascii="Tahoma" w:hAnsi="Tahoma" w:cs="Tahoma"/>
          <w:sz w:val="22"/>
        </w:rPr>
        <w:t>a vital part of education</w:t>
      </w:r>
      <w:r w:rsidR="00025D98">
        <w:rPr>
          <w:rFonts w:ascii="Tahoma" w:hAnsi="Tahoma" w:cs="Tahoma"/>
          <w:sz w:val="22"/>
        </w:rPr>
        <w:t xml:space="preserve">. </w:t>
      </w:r>
      <w:r w:rsidR="007778D9">
        <w:rPr>
          <w:rFonts w:ascii="Tahoma" w:hAnsi="Tahoma" w:cs="Tahoma"/>
          <w:sz w:val="22"/>
        </w:rPr>
        <w:fldChar w:fldCharType="begin" w:fldLock="1"/>
      </w:r>
      <w:r w:rsidR="009F47C4">
        <w:rPr>
          <w:rFonts w:ascii="Tahoma" w:hAnsi="Tahoma" w:cs="Tahoma"/>
          <w:sz w:val="22"/>
        </w:rPr>
        <w:instrText>ADDIN CSL_CITATION {"citationItems":[{"id":"ITEM-1","itemData":{"DOI":"10.1515/fhep-2017-0002","ISSN":"15589544","PMID":"31419905","abstract":"The Health and Retirement Study (HRS) is a preeminent data source for research related to the experiences of workers nearing retirement, including the large share of those workers who experience a health shock or disability onset after age 50. In this article, we highlight key information collected from HRS respondents that benefits disability policy research and the body of knowledge that has resulted from this information. Our main goal is to identify from this research experience potential improvements in data collection and documentation that would further strengthen the HRS as a data source for disability policy researchers.","author":[{"dropping-particle":"","family":"Hyde","given":"Jody Schimmel","non-dropping-particle":"","parse-names":false,"suffix":""},{"dropping-particle":"","family":"Stapleton","given":"David C.","non-dropping-particle":"","parse-names":false,"suffix":""}],"container-title":"Forum for Health Economics and Policy","id":"ITEM-1","issue":"2","issued":{"date-parts":[["2017"]]},"page":"1-12","title":"Using the Health and Retirement Study for Disability Policy Research: A Review","type":"article-journal","volume":"20"},"uris":["http://www.mendeley.com/documents/?uuid=1f8c45e5-68d7-45f7-9967-4392603be73f"]}],"mendeley":{"formattedCitation":"(Hyde and Stapleton, 2017)","manualFormatting":"Hyde and Stapleton (2017)","plainTextFormattedCitation":"(Hyde and Stapleton, 2017)","previouslyFormattedCitation":"(Hyde and Stapleton, 2017)"},"properties":{"noteIndex":0},"schema":"https://github.com/citation-style-language/schema/raw/master/csl-citation.json"}</w:instrText>
      </w:r>
      <w:r w:rsidR="007778D9">
        <w:rPr>
          <w:rFonts w:ascii="Tahoma" w:hAnsi="Tahoma" w:cs="Tahoma"/>
          <w:sz w:val="22"/>
        </w:rPr>
        <w:fldChar w:fldCharType="separate"/>
      </w:r>
      <w:r w:rsidR="007778D9" w:rsidRPr="00CD2A2A">
        <w:rPr>
          <w:rFonts w:ascii="Tahoma" w:hAnsi="Tahoma" w:cs="Tahoma"/>
          <w:sz w:val="22"/>
        </w:rPr>
        <w:t>Hyde and Stapleton (2017)</w:t>
      </w:r>
      <w:r w:rsidR="007778D9">
        <w:rPr>
          <w:rFonts w:ascii="Tahoma" w:hAnsi="Tahoma" w:cs="Tahoma"/>
          <w:sz w:val="22"/>
        </w:rPr>
        <w:fldChar w:fldCharType="end"/>
      </w:r>
      <w:r w:rsidR="007778D9">
        <w:rPr>
          <w:rFonts w:ascii="Tahoma" w:hAnsi="Tahoma" w:cs="Tahoma"/>
          <w:sz w:val="22"/>
        </w:rPr>
        <w:t xml:space="preserve"> advi</w:t>
      </w:r>
      <w:r w:rsidR="00B1209D">
        <w:rPr>
          <w:rFonts w:ascii="Tahoma" w:hAnsi="Tahoma" w:cs="Tahoma"/>
          <w:sz w:val="22"/>
        </w:rPr>
        <w:t>s</w:t>
      </w:r>
      <w:r w:rsidR="007778D9">
        <w:rPr>
          <w:rFonts w:ascii="Tahoma" w:hAnsi="Tahoma" w:cs="Tahoma"/>
          <w:sz w:val="22"/>
        </w:rPr>
        <w:t xml:space="preserve">e the public support such as </w:t>
      </w:r>
      <w:r w:rsidR="007778D9" w:rsidRPr="007778D9">
        <w:rPr>
          <w:rFonts w:ascii="Tahoma" w:hAnsi="Tahoma" w:cs="Tahoma"/>
          <w:sz w:val="22"/>
        </w:rPr>
        <w:t>technical training</w:t>
      </w:r>
      <w:r w:rsidR="007778D9">
        <w:rPr>
          <w:rFonts w:ascii="Tahoma" w:hAnsi="Tahoma" w:cs="Tahoma"/>
          <w:sz w:val="22"/>
        </w:rPr>
        <w:t xml:space="preserve"> and financial support could also go to the older workers </w:t>
      </w:r>
      <w:r w:rsidR="00293D54">
        <w:rPr>
          <w:rFonts w:ascii="Tahoma" w:hAnsi="Tahoma" w:cs="Tahoma"/>
          <w:sz w:val="22"/>
        </w:rPr>
        <w:t>who do not reach the</w:t>
      </w:r>
      <w:r w:rsidR="00293D54" w:rsidRPr="00293D54">
        <w:t xml:space="preserve"> </w:t>
      </w:r>
      <w:r w:rsidR="00293D54" w:rsidRPr="00293D54">
        <w:rPr>
          <w:rFonts w:ascii="Tahoma" w:hAnsi="Tahoma" w:cs="Tahoma"/>
          <w:sz w:val="22"/>
        </w:rPr>
        <w:t>retirement age</w:t>
      </w:r>
      <w:r w:rsidR="00293D54">
        <w:rPr>
          <w:rFonts w:ascii="Tahoma" w:hAnsi="Tahoma" w:cs="Tahoma"/>
          <w:sz w:val="22"/>
        </w:rPr>
        <w:t xml:space="preserve"> but feel s</w:t>
      </w:r>
      <w:r w:rsidR="00293D54" w:rsidRPr="00293D54">
        <w:rPr>
          <w:rFonts w:ascii="Tahoma" w:hAnsi="Tahoma" w:cs="Tahoma"/>
          <w:sz w:val="22"/>
        </w:rPr>
        <w:t>trenuous</w:t>
      </w:r>
      <w:r w:rsidR="00293D54">
        <w:rPr>
          <w:rFonts w:ascii="Tahoma" w:hAnsi="Tahoma" w:cs="Tahoma"/>
          <w:sz w:val="22"/>
        </w:rPr>
        <w:t xml:space="preserve"> in keeping up the work </w:t>
      </w:r>
      <w:r w:rsidR="005D7C39">
        <w:rPr>
          <w:rFonts w:ascii="Tahoma" w:hAnsi="Tahoma" w:cs="Tahoma"/>
          <w:sz w:val="22"/>
        </w:rPr>
        <w:t>(because they have health problems</w:t>
      </w:r>
      <w:r w:rsidR="00293D54">
        <w:rPr>
          <w:rFonts w:ascii="Tahoma" w:hAnsi="Tahoma" w:cs="Tahoma"/>
          <w:sz w:val="22"/>
        </w:rPr>
        <w:t xml:space="preserve"> and </w:t>
      </w:r>
      <w:r w:rsidR="005D7C39">
        <w:rPr>
          <w:rFonts w:ascii="Tahoma" w:hAnsi="Tahoma" w:cs="Tahoma"/>
          <w:sz w:val="22"/>
        </w:rPr>
        <w:t>have difficult</w:t>
      </w:r>
      <w:r w:rsidR="00B1209D">
        <w:rPr>
          <w:rFonts w:ascii="Tahoma" w:hAnsi="Tahoma" w:cs="Tahoma"/>
          <w:sz w:val="22"/>
        </w:rPr>
        <w:t>y</w:t>
      </w:r>
      <w:r w:rsidR="005D7C39">
        <w:rPr>
          <w:rFonts w:ascii="Tahoma" w:hAnsi="Tahoma" w:cs="Tahoma"/>
          <w:sz w:val="22"/>
        </w:rPr>
        <w:t xml:space="preserve"> in </w:t>
      </w:r>
      <w:r w:rsidR="00293D54">
        <w:rPr>
          <w:rFonts w:ascii="Tahoma" w:hAnsi="Tahoma" w:cs="Tahoma"/>
          <w:sz w:val="22"/>
        </w:rPr>
        <w:t>ad</w:t>
      </w:r>
      <w:r w:rsidR="00B1209D">
        <w:rPr>
          <w:rFonts w:ascii="Tahoma" w:hAnsi="Tahoma" w:cs="Tahoma"/>
          <w:sz w:val="22"/>
        </w:rPr>
        <w:t>a</w:t>
      </w:r>
      <w:r w:rsidR="00293D54">
        <w:rPr>
          <w:rFonts w:ascii="Tahoma" w:hAnsi="Tahoma" w:cs="Tahoma"/>
          <w:sz w:val="22"/>
        </w:rPr>
        <w:t>pting to new skills</w:t>
      </w:r>
      <w:r w:rsidR="005D7C39">
        <w:rPr>
          <w:rFonts w:ascii="Tahoma" w:hAnsi="Tahoma" w:cs="Tahoma"/>
          <w:sz w:val="22"/>
        </w:rPr>
        <w:t xml:space="preserve">) </w:t>
      </w:r>
      <w:r w:rsidR="007778D9">
        <w:rPr>
          <w:rFonts w:ascii="Tahoma" w:hAnsi="Tahoma" w:cs="Tahoma"/>
          <w:sz w:val="22"/>
        </w:rPr>
        <w:t>to keep them in the labor force instead of all flocked to those who ha</w:t>
      </w:r>
      <w:r w:rsidR="00B1209D">
        <w:rPr>
          <w:rFonts w:ascii="Tahoma" w:hAnsi="Tahoma" w:cs="Tahoma"/>
          <w:sz w:val="22"/>
        </w:rPr>
        <w:t>ve</w:t>
      </w:r>
      <w:r w:rsidR="007778D9">
        <w:rPr>
          <w:rFonts w:ascii="Tahoma" w:hAnsi="Tahoma" w:cs="Tahoma"/>
          <w:sz w:val="22"/>
        </w:rPr>
        <w:t xml:space="preserve"> stopped working. This measure ca</w:t>
      </w:r>
      <w:r w:rsidR="00293D54">
        <w:rPr>
          <w:rFonts w:ascii="Tahoma" w:hAnsi="Tahoma" w:cs="Tahoma"/>
          <w:sz w:val="22"/>
        </w:rPr>
        <w:t xml:space="preserve">n </w:t>
      </w:r>
      <w:r w:rsidR="000269D7">
        <w:rPr>
          <w:rFonts w:ascii="Tahoma" w:hAnsi="Tahoma" w:cs="Tahoma"/>
          <w:sz w:val="22"/>
        </w:rPr>
        <w:t xml:space="preserve">also </w:t>
      </w:r>
      <w:r w:rsidR="00293D54">
        <w:rPr>
          <w:rFonts w:ascii="Tahoma" w:hAnsi="Tahoma" w:cs="Tahoma"/>
          <w:sz w:val="22"/>
        </w:rPr>
        <w:t>prevent work disincentives</w:t>
      </w:r>
      <w:r w:rsidR="007778D9">
        <w:rPr>
          <w:rFonts w:ascii="Tahoma" w:hAnsi="Tahoma" w:cs="Tahoma"/>
          <w:sz w:val="22"/>
        </w:rPr>
        <w:t xml:space="preserve"> </w:t>
      </w:r>
      <w:r w:rsidR="005D7C39">
        <w:rPr>
          <w:rFonts w:ascii="Tahoma" w:hAnsi="Tahoma" w:cs="Tahoma"/>
          <w:sz w:val="22"/>
        </w:rPr>
        <w:t>and thus reduce unemployment to some extent.</w:t>
      </w:r>
      <w:r w:rsidR="000269D7">
        <w:rPr>
          <w:rFonts w:ascii="Tahoma" w:hAnsi="Tahoma" w:cs="Tahoma" w:hint="eastAsia"/>
          <w:sz w:val="22"/>
        </w:rPr>
        <w:t xml:space="preserve"> </w:t>
      </w:r>
      <w:r w:rsidR="00025D98" w:rsidRPr="00025D98">
        <w:rPr>
          <w:rFonts w:ascii="Tahoma" w:hAnsi="Tahoma" w:cs="Tahoma"/>
          <w:sz w:val="22"/>
        </w:rPr>
        <w:t>Rafique and Khawaja (2020)</w:t>
      </w:r>
      <w:r w:rsidR="00025D98">
        <w:rPr>
          <w:rFonts w:ascii="Tahoma" w:hAnsi="Tahoma" w:cs="Tahoma"/>
          <w:sz w:val="22"/>
        </w:rPr>
        <w:t xml:space="preserve"> remind that necessary </w:t>
      </w:r>
      <w:r w:rsidR="00025D98" w:rsidRPr="00105E43">
        <w:rPr>
          <w:rFonts w:ascii="Tahoma" w:hAnsi="Tahoma" w:cs="Tahoma"/>
          <w:sz w:val="22"/>
        </w:rPr>
        <w:t>physical capital and infrastructure should be provided to consume those educated and skilled human resource</w:t>
      </w:r>
      <w:r w:rsidR="00B1209D">
        <w:rPr>
          <w:rFonts w:ascii="Tahoma" w:hAnsi="Tahoma" w:cs="Tahoma"/>
          <w:sz w:val="22"/>
        </w:rPr>
        <w:t>s</w:t>
      </w:r>
      <w:r w:rsidR="00025D98" w:rsidRPr="00105E43">
        <w:rPr>
          <w:rFonts w:ascii="Tahoma" w:hAnsi="Tahoma" w:cs="Tahoma"/>
          <w:sz w:val="22"/>
        </w:rPr>
        <w:t>, otherwise</w:t>
      </w:r>
      <w:r w:rsidR="00B1209D">
        <w:rPr>
          <w:rFonts w:ascii="Tahoma" w:hAnsi="Tahoma" w:cs="Tahoma"/>
          <w:sz w:val="22"/>
        </w:rPr>
        <w:t>,</w:t>
      </w:r>
      <w:r w:rsidR="00025D98" w:rsidRPr="00105E43">
        <w:rPr>
          <w:rFonts w:ascii="Tahoma" w:hAnsi="Tahoma" w:cs="Tahoma"/>
          <w:sz w:val="22"/>
        </w:rPr>
        <w:t xml:space="preserve"> they </w:t>
      </w:r>
      <w:r w:rsidR="00105E43" w:rsidRPr="00105E43">
        <w:rPr>
          <w:rFonts w:ascii="Tahoma" w:hAnsi="Tahoma" w:cs="Tahoma"/>
          <w:sz w:val="22"/>
        </w:rPr>
        <w:t>would not become the incentives, but the burden for the government.</w:t>
      </w:r>
      <w:r w:rsidR="00105E43">
        <w:rPr>
          <w:rFonts w:ascii="Tahoma" w:hAnsi="Tahoma" w:cs="Tahoma"/>
          <w:sz w:val="22"/>
        </w:rPr>
        <w:t xml:space="preserve"> </w:t>
      </w:r>
      <w:r w:rsidR="009A425B">
        <w:rPr>
          <w:rFonts w:ascii="Tahoma" w:hAnsi="Tahoma" w:cs="Tahoma"/>
          <w:sz w:val="22"/>
        </w:rPr>
        <w:t>Therefore, i</w:t>
      </w:r>
      <w:r w:rsidR="00CD2A2A">
        <w:rPr>
          <w:rFonts w:ascii="Tahoma" w:hAnsi="Tahoma" w:cs="Tahoma"/>
          <w:sz w:val="22"/>
        </w:rPr>
        <w:t>t</w:t>
      </w:r>
      <w:r w:rsidR="00105E43">
        <w:rPr>
          <w:rFonts w:ascii="Tahoma" w:hAnsi="Tahoma" w:cs="Tahoma"/>
          <w:sz w:val="22"/>
        </w:rPr>
        <w:t xml:space="preserve"> is also </w:t>
      </w:r>
      <w:r w:rsidR="00CD2A2A">
        <w:rPr>
          <w:rFonts w:ascii="Tahoma" w:hAnsi="Tahoma" w:cs="Tahoma"/>
          <w:sz w:val="22"/>
        </w:rPr>
        <w:t>crucial</w:t>
      </w:r>
      <w:r w:rsidR="00105E43">
        <w:rPr>
          <w:rFonts w:ascii="Tahoma" w:hAnsi="Tahoma" w:cs="Tahoma"/>
          <w:sz w:val="22"/>
        </w:rPr>
        <w:t xml:space="preserve"> </w:t>
      </w:r>
      <w:r w:rsidR="00CD2A2A">
        <w:rPr>
          <w:rFonts w:ascii="Tahoma" w:hAnsi="Tahoma" w:cs="Tahoma"/>
          <w:sz w:val="22"/>
        </w:rPr>
        <w:t>to</w:t>
      </w:r>
      <w:r w:rsidR="00105E43">
        <w:rPr>
          <w:rFonts w:ascii="Tahoma" w:hAnsi="Tahoma" w:cs="Tahoma"/>
          <w:sz w:val="22"/>
        </w:rPr>
        <w:t xml:space="preserve"> solving unemployment. </w:t>
      </w:r>
      <w:r w:rsidR="00876B38">
        <w:rPr>
          <w:rFonts w:ascii="Tahoma" w:hAnsi="Tahoma" w:cs="Tahoma" w:hint="eastAsia"/>
          <w:sz w:val="22"/>
        </w:rPr>
        <w:t>Fo</w:t>
      </w:r>
      <w:r w:rsidR="00876B38">
        <w:rPr>
          <w:rFonts w:ascii="Tahoma" w:hAnsi="Tahoma" w:cs="Tahoma"/>
          <w:sz w:val="22"/>
        </w:rPr>
        <w:t xml:space="preserve">r the crime, </w:t>
      </w:r>
      <w:r w:rsidR="00876B38" w:rsidRPr="007C17B2">
        <w:rPr>
          <w:rFonts w:ascii="Tahoma" w:hAnsi="Tahoma" w:cs="Tahoma"/>
          <w:sz w:val="22"/>
        </w:rPr>
        <w:fldChar w:fldCharType="begin" w:fldLock="1"/>
      </w:r>
      <w:r w:rsidR="00485BB4">
        <w:rPr>
          <w:rFonts w:ascii="Tahoma" w:hAnsi="Tahoma" w:cs="Tahoma"/>
          <w:sz w:val="22"/>
        </w:rPr>
        <w:instrText>ADDIN CSL_CITATION {"citationItems":[{"id":"ITEM-1","itemData":{"DOI":"10.1111/j.1468-0297.2011.02429.x","ISSN":"00130133","abstract":"We provide evidence that large-scale government intervention in the use of self-protective measures lowers crime. Since 1999, all new-built homes in the Netherlands have to have burglary-proof windows and doors. We find the regulatory change to have reduced burglary in new-built homes from 1.1 to 0.8% annually, a reduction of 26%. Even though the regulation of built-in security does not target preventative measures at homes that are most at risk, the social benefits of the regulation are likely to exceed the social costs. © 2011 The Author(s). The Economic Journal © 2011 Royal Economic Society.","author":[{"dropping-particle":"","family":"Vollaard","given":"Ben","non-dropping-particle":"","parse-names":false,"suffix":""},{"dropping-particle":"","family":"Ours","given":"Jan C.","non-dropping-particle":"van","parse-names":false,"suffix":""}],"container-title":"Economic Journal","id":"ITEM-1","issue":"552","issued":{"date-parts":[["2011"]]},"page":"485-504","title":"Does Regulation of Built-in Security Reduce Crime? Evidence from a Natural Experiment","type":"article-journal","volume":"121"},"uris":["http://www.mendeley.com/documents/?uuid=aaf87fd0-29c5-4d07-8314-61bf68e3a7b9"]}],"mendeley":{"formattedCitation":"(Vollaard and van Ours, 2011)","manualFormatting":"Vollaard and van Ours (2011)","plainTextFormattedCitation":"(Vollaard and van Ours, 2011)","previouslyFormattedCitation":"(Vollaard and van Ours, 2011)"},"properties":{"noteIndex":0},"schema":"https://github.com/citation-style-language/schema/raw/master/csl-citation.json"}</w:instrText>
      </w:r>
      <w:r w:rsidR="00876B38" w:rsidRPr="007C17B2">
        <w:rPr>
          <w:rFonts w:ascii="Tahoma" w:hAnsi="Tahoma" w:cs="Tahoma"/>
          <w:sz w:val="22"/>
        </w:rPr>
        <w:fldChar w:fldCharType="separate"/>
      </w:r>
      <w:r w:rsidR="00876B38" w:rsidRPr="007C17B2">
        <w:rPr>
          <w:rFonts w:ascii="Tahoma" w:hAnsi="Tahoma" w:cs="Tahoma"/>
          <w:sz w:val="22"/>
        </w:rPr>
        <w:t>Vollaard and van Ours (2011)</w:t>
      </w:r>
      <w:r w:rsidR="00876B38" w:rsidRPr="007C17B2">
        <w:rPr>
          <w:rFonts w:ascii="Tahoma" w:hAnsi="Tahoma" w:cs="Tahoma"/>
          <w:sz w:val="22"/>
        </w:rPr>
        <w:fldChar w:fldCharType="end"/>
      </w:r>
      <w:r w:rsidR="00876B38">
        <w:rPr>
          <w:rFonts w:ascii="Tahoma" w:hAnsi="Tahoma" w:cs="Tahoma"/>
          <w:sz w:val="22"/>
        </w:rPr>
        <w:t xml:space="preserve"> proved that </w:t>
      </w:r>
      <w:r w:rsidR="00B1209D">
        <w:rPr>
          <w:rFonts w:ascii="Tahoma" w:hAnsi="Tahoma" w:cs="Tahoma"/>
          <w:sz w:val="22"/>
        </w:rPr>
        <w:t xml:space="preserve">a </w:t>
      </w:r>
      <w:r w:rsidR="00876B38">
        <w:rPr>
          <w:rFonts w:ascii="Tahoma" w:hAnsi="Tahoma" w:cs="Tahoma"/>
          <w:sz w:val="22"/>
        </w:rPr>
        <w:t xml:space="preserve">large scale of government intervention in executing </w:t>
      </w:r>
      <w:r w:rsidR="00876B38" w:rsidRPr="001C04CA">
        <w:rPr>
          <w:rFonts w:ascii="Tahoma" w:hAnsi="Tahoma" w:cs="Tahoma"/>
          <w:sz w:val="22"/>
        </w:rPr>
        <w:t>built-in security regulation can better decrease the crime</w:t>
      </w:r>
      <w:r w:rsidR="001C04CA">
        <w:rPr>
          <w:rFonts w:ascii="Tahoma" w:hAnsi="Tahoma" w:cs="Tahoma"/>
          <w:sz w:val="22"/>
        </w:rPr>
        <w:t xml:space="preserve"> </w:t>
      </w:r>
      <w:r w:rsidR="00876B38" w:rsidRPr="001C04CA">
        <w:rPr>
          <w:rFonts w:ascii="Tahoma" w:hAnsi="Tahoma" w:cs="Tahoma"/>
          <w:sz w:val="22"/>
        </w:rPr>
        <w:t xml:space="preserve">(especially can lower the burglary risk) than trying to improve the precautionary consciousness through subsidies on security or public campaign. </w:t>
      </w:r>
      <w:r w:rsidR="009A425B">
        <w:rPr>
          <w:rFonts w:ascii="Tahoma" w:hAnsi="Tahoma" w:cs="Tahoma"/>
          <w:sz w:val="22"/>
        </w:rPr>
        <w:t>S</w:t>
      </w:r>
      <w:r w:rsidR="001C04CA" w:rsidRPr="00006A6E">
        <w:rPr>
          <w:rFonts w:ascii="Tahoma" w:hAnsi="Tahoma" w:cs="Tahoma"/>
          <w:sz w:val="22"/>
        </w:rPr>
        <w:t>ecurity pacts</w:t>
      </w:r>
      <w:r w:rsidR="001C04CA">
        <w:rPr>
          <w:rFonts w:ascii="Tahoma" w:hAnsi="Tahoma" w:cs="Tahoma"/>
          <w:sz w:val="22"/>
        </w:rPr>
        <w:t xml:space="preserve"> are also effective in lowering predatory crimes like robberies and thefts </w:t>
      </w:r>
      <w:r w:rsidR="001C04CA">
        <w:rPr>
          <w:rFonts w:ascii="Tahoma" w:hAnsi="Tahoma" w:cs="Tahoma"/>
          <w:sz w:val="22"/>
        </w:rPr>
        <w:fldChar w:fldCharType="begin" w:fldLock="1"/>
      </w:r>
      <w:r w:rsidR="001C04CA">
        <w:rPr>
          <w:rFonts w:ascii="Tahoma" w:hAnsi="Tahoma" w:cs="Tahoma"/>
          <w:sz w:val="22"/>
        </w:rPr>
        <w:instrText>ADDIN CSL_CITATION {"citationItems":[{"id":"ITEM-1","itemData":{"DOI":"10.1007/s11077-018-9337-1","ISBN":"0123456789","abstract":"In the last decades, governing by contracts, and in particular security contracts and pacts, has been increasingly promoted as a principal means of advancing crime prevention and governing security issues. Security pacts are a form of contract in which various institutional actors declare publicly to approve a common line of action, and/or taking mutual commitments and measures to prevent and control crime and disorder. Unfortunately, impact evaluations of the policy outcomes of security pacts are lacking. In this article, we aim to provide the first rigorous evaluation of the impact of a large-scale policy based on security pacts (involving around 12 million people) on various types of crimes in Italy. We built an ad hoc macro-level panel dataset of the 103 Italian provinces, with indicators covering a period spanning between 2004 and 2013. We applied generalized difference-in-difference models exploiting variation in the time and place in which the policy was adopted. Results indicate that security pacts had a limited impact on crime one year after the adoption , but significantly reduced thefts and micro-criminality two years after the adoption. We also found evidence of heterogeneous effects along province population size, with the largest effects in the larger provinces and null effects in the smaller ones. These findings are robust to a number of different sensitivity checks.","author":[{"dropping-particle":"","family":"Calaresu","given":"Marco","non-dropping-particle":"","parse-names":false,"suffix":""},{"dropping-particle":"","family":"Triventi","given":"Moris","non-dropping-particle":"","parse-names":false,"suffix":""}],"id":"ITEM-1","issued":{"date-parts":[["2019"]]},"page":"255-279","title":"Governing by contract as a way to reduce crime? An impact evaluation of the large-scale policy of security pacts","type":"article-journal","volume":"52"},"uris":["http://www.mendeley.com/documents/?uuid=019dc319-7db3-49da-a3c2-ab7ef093d7cd"]}],"mendeley":{"formattedCitation":"(Calaresu and Triventi, 2019)","plainTextFormattedCitation":"(Calaresu and Triventi, 2019)","previouslyFormattedCitation":"(Calaresu and Triventi, 2019)"},"properties":{"noteIndex":0},"schema":"https://github.com/citation-style-language/schema/raw/master/csl-citation.json"}</w:instrText>
      </w:r>
      <w:r w:rsidR="001C04CA">
        <w:rPr>
          <w:rFonts w:ascii="Tahoma" w:hAnsi="Tahoma" w:cs="Tahoma"/>
          <w:sz w:val="22"/>
        </w:rPr>
        <w:fldChar w:fldCharType="separate"/>
      </w:r>
      <w:r w:rsidR="001C04CA" w:rsidRPr="00006A6E">
        <w:rPr>
          <w:rFonts w:ascii="Tahoma" w:hAnsi="Tahoma" w:cs="Tahoma"/>
          <w:sz w:val="22"/>
        </w:rPr>
        <w:t>(Calaresu and Triventi, 2019)</w:t>
      </w:r>
      <w:r w:rsidR="001C04CA">
        <w:rPr>
          <w:rFonts w:ascii="Tahoma" w:hAnsi="Tahoma" w:cs="Tahoma"/>
          <w:sz w:val="22"/>
        </w:rPr>
        <w:fldChar w:fldCharType="end"/>
      </w:r>
      <w:r w:rsidR="001C04CA">
        <w:rPr>
          <w:rFonts w:ascii="Tahoma" w:hAnsi="Tahoma" w:cs="Tahoma"/>
          <w:sz w:val="22"/>
        </w:rPr>
        <w:t>.</w:t>
      </w:r>
      <w:r w:rsidR="009A425B">
        <w:rPr>
          <w:rFonts w:ascii="Tahoma" w:hAnsi="Tahoma" w:cs="Tahoma"/>
          <w:sz w:val="22"/>
        </w:rPr>
        <w:t xml:space="preserve"> In conclusion, the deprivations in most domains we have discussed are correlated and most of them can be improved significantly by the increase in income. Nevertheless, the improvement in income needs the reform in other 6 domains especially unemployment and education.</w:t>
      </w:r>
      <w:commentRangeEnd w:id="139"/>
      <w:r w:rsidR="00672CD5">
        <w:rPr>
          <w:rStyle w:val="CommentReference"/>
        </w:rPr>
        <w:commentReference w:id="139"/>
      </w:r>
    </w:p>
    <w:p w14:paraId="653723BF" w14:textId="13EFEC61" w:rsidR="00B47067" w:rsidRPr="00A51D81" w:rsidRDefault="00485BB4" w:rsidP="00B47067">
      <w:pPr>
        <w:rPr>
          <w:rFonts w:ascii="Tahoma" w:hAnsi="Tahoma" w:cs="Tahoma"/>
          <w:sz w:val="22"/>
        </w:rPr>
      </w:pPr>
      <w:r>
        <w:rPr>
          <w:rFonts w:ascii="Tahoma" w:hAnsi="Tahoma" w:cs="Tahoma" w:hint="eastAsia"/>
          <w:sz w:val="22"/>
        </w:rPr>
        <w:t>C</w:t>
      </w:r>
      <w:r>
        <w:rPr>
          <w:rFonts w:ascii="Tahoma" w:hAnsi="Tahoma" w:cs="Tahoma"/>
          <w:sz w:val="22"/>
        </w:rPr>
        <w:t xml:space="preserve">luster 3 also faces </w:t>
      </w:r>
      <w:r>
        <w:rPr>
          <w:rFonts w:ascii="Tahoma" w:hAnsi="Tahoma" w:cs="Tahoma" w:hint="eastAsia"/>
          <w:sz w:val="22"/>
        </w:rPr>
        <w:t>re</w:t>
      </w:r>
      <w:r>
        <w:rPr>
          <w:rFonts w:ascii="Tahoma" w:hAnsi="Tahoma" w:cs="Tahoma"/>
          <w:sz w:val="22"/>
        </w:rPr>
        <w:t>lative</w:t>
      </w:r>
      <w:r w:rsidR="00B1209D">
        <w:rPr>
          <w:rFonts w:ascii="Tahoma" w:hAnsi="Tahoma" w:cs="Tahoma"/>
          <w:sz w:val="22"/>
        </w:rPr>
        <w:t>ly</w:t>
      </w:r>
      <w:r>
        <w:rPr>
          <w:rFonts w:ascii="Tahoma" w:hAnsi="Tahoma" w:cs="Tahoma"/>
          <w:sz w:val="22"/>
        </w:rPr>
        <w:t xml:space="preserve"> severe crime deprivation and at the same time deprived in </w:t>
      </w:r>
      <w:r w:rsidR="009A425B">
        <w:rPr>
          <w:rFonts w:ascii="Tahoma" w:hAnsi="Tahoma" w:cs="Tahoma"/>
          <w:sz w:val="22"/>
        </w:rPr>
        <w:t>the L</w:t>
      </w:r>
      <w:r>
        <w:rPr>
          <w:rFonts w:ascii="Tahoma" w:hAnsi="Tahoma" w:cs="Tahoma"/>
          <w:sz w:val="22"/>
        </w:rPr>
        <w:t xml:space="preserve">ive and health domain. </w:t>
      </w:r>
      <w:r>
        <w:rPr>
          <w:rFonts w:ascii="Tahoma" w:hAnsi="Tahoma" w:cs="Tahoma"/>
          <w:sz w:val="22"/>
        </w:rPr>
        <w:fldChar w:fldCharType="begin" w:fldLock="1"/>
      </w:r>
      <w:r w:rsidR="009F47C4">
        <w:rPr>
          <w:rFonts w:ascii="Tahoma" w:hAnsi="Tahoma" w:cs="Tahoma"/>
          <w:sz w:val="22"/>
        </w:rPr>
        <w:instrText>ADDIN CSL_CITATION {"citationItems":[{"id":"ITEM-1","itemData":{"DOI":"10.1136/JECH.2006.048389","ISSN":"0143-005X","PMID":"17183012","abstract":"Area-based interventions offer the potential to increase physical activity for many sedentary people in countries such as the UK. Evidence on the effect of individual and area/neighbourhood influences on physical activity is in its infancy, and despite its value to policy makers a population focus is rarely used. Data from a population-based health and lifestyle survey of adults in northwest England were used to analyse associations between individual and neighbourhood perceptions and physical activity. The population effect of eliminating a risk factor was expressed as a likely effect on population levels of physical activity. Of the 15 461 responders, 21 923 (27.1%) were physically active. Neighbourhood perceptions of leisure facilities were associated with physical activity, but no association was found for sense of belonging, public transport or shopping facilities. People who felt safe in their neighbourhood were more likely to be physically active, but no associations were found for vandalism, assaults, muggings or experience of crime. The number of physically active people would increase by 3290 if feelings of “unsafe” during the day were removed, and by 11 237 if feelings of “unsafe” during the night were removed. An additional 8342 people would be physically active if everyone believed that they were “very well placed for leisure facilities”. Feeling safe had the potential largest effect on population levels of physical activity. Strategies to increase physical activity in the population need to consider the wider determinants of health-related behaviour, including fear of crime and safety.","author":[{"dropping-particle":"","family":"Harrison","given":"Roger A","non-dropping-particle":"","parse-names":false,"suffix":""},{"dropping-particle":"","family":"Gemmell","given":"Islay","non-dropping-particle":"","parse-names":false,"suffix":""},{"dropping-particle":"","family":"Heller","given":"Richard F","non-dropping-particle":"","parse-names":false,"suffix":""}],"container-title":"Journal of Epidemiology &amp; Community Health","id":"ITEM-1","issue":"1","issued":{"date-parts":[["2007","1","1"]]},"page":"34-39","publisher":"BMJ Publishing Group Ltd","title":"The population effect of crime and neighbourhood on physical activity: an analysis of 15 461 adults","type":"article-journal","volume":"61"},"uris":["http://www.mendeley.com/documents/?uuid=424c8e69-b958-3506-9ddc-7117fcb74c58"]}],"mendeley":{"formattedCitation":"(Harrison, Gemmell and Heller, 2007)","manualFormatting":"Harrison, Gemmell and Heller (2007)","plainTextFormattedCitation":"(Harrison, Gemmell and Heller, 2007)","previouslyFormattedCitation":"(Harrison, Gemmell and Heller, 2007)"},"properties":{"noteIndex":0},"schema":"https://github.com/citation-style-language/schema/raw/master/csl-citation.json"}</w:instrText>
      </w:r>
      <w:r>
        <w:rPr>
          <w:rFonts w:ascii="Tahoma" w:hAnsi="Tahoma" w:cs="Tahoma"/>
          <w:sz w:val="22"/>
        </w:rPr>
        <w:fldChar w:fldCharType="separate"/>
      </w:r>
      <w:r w:rsidRPr="00485BB4">
        <w:rPr>
          <w:rFonts w:ascii="Tahoma" w:hAnsi="Tahoma" w:cs="Tahoma"/>
          <w:sz w:val="22"/>
        </w:rPr>
        <w:t>Harrison, Gemmell and Heller (2007)</w:t>
      </w:r>
      <w:r>
        <w:rPr>
          <w:rFonts w:ascii="Tahoma" w:hAnsi="Tahoma" w:cs="Tahoma"/>
          <w:sz w:val="22"/>
        </w:rPr>
        <w:fldChar w:fldCharType="end"/>
      </w:r>
      <w:r>
        <w:rPr>
          <w:rFonts w:ascii="Tahoma" w:hAnsi="Tahoma" w:cs="Tahoma"/>
          <w:sz w:val="22"/>
        </w:rPr>
        <w:t xml:space="preserve"> said that f</w:t>
      </w:r>
      <w:r w:rsidR="003128ED" w:rsidRPr="00006A6E">
        <w:rPr>
          <w:rFonts w:ascii="Tahoma" w:hAnsi="Tahoma" w:cs="Tahoma"/>
          <w:sz w:val="22"/>
        </w:rPr>
        <w:t xml:space="preserve">eeling </w:t>
      </w:r>
      <w:r w:rsidR="003128ED">
        <w:rPr>
          <w:rFonts w:ascii="Tahoma" w:hAnsi="Tahoma" w:cs="Tahoma"/>
          <w:sz w:val="22"/>
        </w:rPr>
        <w:t>un</w:t>
      </w:r>
      <w:r w:rsidR="003128ED" w:rsidRPr="00006A6E">
        <w:rPr>
          <w:rFonts w:ascii="Tahoma" w:hAnsi="Tahoma" w:cs="Tahoma"/>
          <w:sz w:val="22"/>
        </w:rPr>
        <w:t xml:space="preserve">safe </w:t>
      </w:r>
      <w:r w:rsidR="003128ED">
        <w:rPr>
          <w:rFonts w:ascii="Tahoma" w:hAnsi="Tahoma" w:cs="Tahoma"/>
          <w:sz w:val="22"/>
        </w:rPr>
        <w:t>is the</w:t>
      </w:r>
      <w:r w:rsidR="003128ED" w:rsidRPr="00006A6E">
        <w:rPr>
          <w:rFonts w:ascii="Tahoma" w:hAnsi="Tahoma" w:cs="Tahoma"/>
          <w:sz w:val="22"/>
        </w:rPr>
        <w:t xml:space="preserve"> potential largest </w:t>
      </w:r>
      <w:r w:rsidR="003128ED" w:rsidRPr="003128ED">
        <w:rPr>
          <w:rFonts w:ascii="Tahoma" w:hAnsi="Tahoma" w:cs="Tahoma"/>
          <w:sz w:val="22"/>
        </w:rPr>
        <w:t>barrier to physical activity</w:t>
      </w:r>
      <w:r w:rsidR="003128ED" w:rsidRPr="00006A6E">
        <w:rPr>
          <w:rFonts w:ascii="Tahoma" w:hAnsi="Tahoma" w:cs="Tahoma"/>
          <w:sz w:val="22"/>
        </w:rPr>
        <w:t xml:space="preserve"> on population levels</w:t>
      </w:r>
      <w:r w:rsidR="003128ED">
        <w:rPr>
          <w:rFonts w:ascii="Tahoma" w:hAnsi="Tahoma" w:cs="Tahoma"/>
          <w:sz w:val="22"/>
        </w:rPr>
        <w:t>.</w:t>
      </w:r>
      <w:r>
        <w:rPr>
          <w:rFonts w:ascii="Tahoma" w:hAnsi="Tahoma" w:cs="Tahoma"/>
          <w:sz w:val="22"/>
        </w:rPr>
        <w:t xml:space="preserve"> Thus, </w:t>
      </w:r>
      <w:r w:rsidR="00E5743D">
        <w:rPr>
          <w:rFonts w:ascii="Tahoma" w:hAnsi="Tahoma" w:cs="Tahoma"/>
          <w:sz w:val="22"/>
        </w:rPr>
        <w:t>r</w:t>
      </w:r>
      <w:r w:rsidR="00E5743D" w:rsidRPr="00E5743D">
        <w:rPr>
          <w:rFonts w:ascii="Tahoma" w:hAnsi="Tahoma" w:cs="Tahoma"/>
          <w:sz w:val="22"/>
        </w:rPr>
        <w:t>educing crime</w:t>
      </w:r>
      <w:r w:rsidR="00E5743D">
        <w:rPr>
          <w:rFonts w:ascii="Tahoma" w:hAnsi="Tahoma" w:cs="Tahoma"/>
          <w:sz w:val="22"/>
        </w:rPr>
        <w:t xml:space="preserve"> and solve the problem in </w:t>
      </w:r>
      <w:r w:rsidR="00B1209D">
        <w:rPr>
          <w:rFonts w:ascii="Tahoma" w:hAnsi="Tahoma" w:cs="Tahoma"/>
          <w:sz w:val="22"/>
        </w:rPr>
        <w:t xml:space="preserve">the </w:t>
      </w:r>
      <w:r w:rsidR="00E5743D">
        <w:rPr>
          <w:rFonts w:ascii="Tahoma" w:hAnsi="Tahoma" w:cs="Tahoma"/>
          <w:sz w:val="22"/>
        </w:rPr>
        <w:t>outdoor living environment</w:t>
      </w:r>
      <w:r w:rsidR="00E5743D" w:rsidRPr="00E5743D">
        <w:rPr>
          <w:rFonts w:ascii="Tahoma" w:hAnsi="Tahoma" w:cs="Tahoma"/>
          <w:sz w:val="22"/>
        </w:rPr>
        <w:t xml:space="preserve"> can improve the perceived feeling of safety and therefore promote physical activity</w:t>
      </w:r>
      <w:r w:rsidR="00E5743D">
        <w:rPr>
          <w:rFonts w:ascii="Tahoma" w:hAnsi="Tahoma" w:cs="Tahoma"/>
          <w:sz w:val="22"/>
        </w:rPr>
        <w:t xml:space="preserve"> and increase the overall health status there.</w:t>
      </w:r>
    </w:p>
    <w:p w14:paraId="7D790ECC" w14:textId="75E7BA2F" w:rsidR="00671CFD" w:rsidRDefault="00B47067" w:rsidP="00371514">
      <w:pPr>
        <w:pStyle w:val="Heading2"/>
        <w:numPr>
          <w:ilvl w:val="0"/>
          <w:numId w:val="12"/>
        </w:numPr>
        <w:rPr>
          <w:rFonts w:ascii="Tahoma" w:hAnsi="Tahoma" w:cs="Tahoma"/>
          <w:b w:val="0"/>
          <w:bCs w:val="0"/>
        </w:rPr>
      </w:pPr>
      <w:bookmarkStart w:id="140" w:name="_Toc80656382"/>
      <w:r>
        <w:rPr>
          <w:rFonts w:ascii="Tahoma" w:hAnsi="Tahoma" w:cs="Tahoma"/>
          <w:b w:val="0"/>
          <w:bCs w:val="0"/>
        </w:rPr>
        <w:t>Conclusion</w:t>
      </w:r>
      <w:r w:rsidR="00493F8B">
        <w:rPr>
          <w:rFonts w:ascii="Tahoma" w:hAnsi="Tahoma" w:cs="Tahoma"/>
          <w:b w:val="0"/>
          <w:bCs w:val="0"/>
        </w:rPr>
        <w:t xml:space="preserve"> </w:t>
      </w:r>
      <w:r w:rsidR="00493F8B">
        <w:rPr>
          <w:rFonts w:ascii="Tahoma" w:hAnsi="Tahoma" w:cs="Tahoma" w:hint="eastAsia"/>
          <w:b w:val="0"/>
          <w:bCs w:val="0"/>
        </w:rPr>
        <w:t>and</w:t>
      </w:r>
      <w:r w:rsidR="00493F8B">
        <w:rPr>
          <w:rFonts w:ascii="Tahoma" w:hAnsi="Tahoma" w:cs="Tahoma"/>
          <w:b w:val="0"/>
          <w:bCs w:val="0"/>
        </w:rPr>
        <w:t xml:space="preserve"> L</w:t>
      </w:r>
      <w:r w:rsidR="00493F8B">
        <w:rPr>
          <w:rFonts w:ascii="Tahoma" w:hAnsi="Tahoma" w:cs="Tahoma" w:hint="eastAsia"/>
          <w:b w:val="0"/>
          <w:bCs w:val="0"/>
        </w:rPr>
        <w:t>imitation</w:t>
      </w:r>
      <w:bookmarkEnd w:id="140"/>
    </w:p>
    <w:p w14:paraId="0AF4A1A3" w14:textId="337C5031" w:rsidR="001C04CA" w:rsidRPr="00081F39" w:rsidRDefault="001C04CA" w:rsidP="00977C79">
      <w:pPr>
        <w:rPr>
          <w:rFonts w:ascii="Tahoma" w:hAnsi="Tahoma" w:cs="Tahoma"/>
          <w:sz w:val="22"/>
        </w:rPr>
      </w:pPr>
      <w:r w:rsidRPr="00081F39">
        <w:rPr>
          <w:rFonts w:ascii="Tahoma" w:hAnsi="Tahoma" w:cs="Tahoma"/>
          <w:sz w:val="22"/>
        </w:rPr>
        <w:t>IMD is frequently used to quantify geographic deprivation</w:t>
      </w:r>
      <w:del w:id="141" w:author="Chen, Huanfa" w:date="2021-08-26T10:29:00Z">
        <w:r w:rsidRPr="00081F39" w:rsidDel="006A176D">
          <w:rPr>
            <w:rFonts w:ascii="Tahoma" w:hAnsi="Tahoma" w:cs="Tahoma"/>
            <w:sz w:val="22"/>
          </w:rPr>
          <w:delText>,</w:delText>
        </w:r>
      </w:del>
      <w:ins w:id="142" w:author="Chen, Huanfa" w:date="2021-08-26T10:29:00Z">
        <w:r w:rsidR="006A176D">
          <w:rPr>
            <w:rFonts w:ascii="Tahoma" w:hAnsi="Tahoma" w:cs="Tahoma"/>
            <w:sz w:val="22"/>
          </w:rPr>
          <w:t>;</w:t>
        </w:r>
      </w:ins>
      <w:r w:rsidRPr="00081F39">
        <w:rPr>
          <w:rFonts w:ascii="Tahoma" w:hAnsi="Tahoma" w:cs="Tahoma"/>
          <w:sz w:val="22"/>
        </w:rPr>
        <w:t xml:space="preserve"> </w:t>
      </w:r>
      <w:del w:id="143" w:author="Chen, Huanfa" w:date="2021-08-26T10:29:00Z">
        <w:r w:rsidRPr="00081F39" w:rsidDel="006A176D">
          <w:rPr>
            <w:rFonts w:ascii="Tahoma" w:hAnsi="Tahoma" w:cs="Tahoma"/>
            <w:sz w:val="22"/>
          </w:rPr>
          <w:delText xml:space="preserve">though </w:delText>
        </w:r>
      </w:del>
      <w:ins w:id="144" w:author="Chen, Huanfa" w:date="2021-08-26T10:29:00Z">
        <w:r w:rsidR="006A176D">
          <w:rPr>
            <w:rFonts w:ascii="Tahoma" w:hAnsi="Tahoma" w:cs="Tahoma"/>
            <w:sz w:val="22"/>
          </w:rPr>
          <w:t xml:space="preserve">however, </w:t>
        </w:r>
      </w:ins>
      <w:r w:rsidRPr="00081F39">
        <w:rPr>
          <w:rFonts w:ascii="Tahoma" w:hAnsi="Tahoma" w:cs="Tahoma"/>
          <w:sz w:val="22"/>
        </w:rPr>
        <w:t xml:space="preserve">it </w:t>
      </w:r>
      <w:del w:id="145" w:author="Chen, Huanfa" w:date="2021-08-26T10:29:00Z">
        <w:r w:rsidR="009A425B" w:rsidDel="006A176D">
          <w:rPr>
            <w:rFonts w:ascii="Tahoma" w:hAnsi="Tahoma" w:cs="Tahoma"/>
            <w:sz w:val="22"/>
          </w:rPr>
          <w:delText>exists</w:delText>
        </w:r>
        <w:r w:rsidRPr="00081F39" w:rsidDel="006A176D">
          <w:rPr>
            <w:rFonts w:ascii="Tahoma" w:hAnsi="Tahoma" w:cs="Tahoma"/>
            <w:sz w:val="22"/>
          </w:rPr>
          <w:delText xml:space="preserve"> </w:delText>
        </w:r>
      </w:del>
      <w:ins w:id="146" w:author="Chen, Huanfa" w:date="2021-08-26T10:29:00Z">
        <w:r w:rsidR="006A176D">
          <w:rPr>
            <w:rFonts w:ascii="Tahoma" w:hAnsi="Tahoma" w:cs="Tahoma"/>
            <w:sz w:val="22"/>
          </w:rPr>
          <w:t xml:space="preserve">has </w:t>
        </w:r>
      </w:ins>
      <w:r w:rsidRPr="00081F39">
        <w:rPr>
          <w:rFonts w:ascii="Tahoma" w:hAnsi="Tahoma" w:cs="Tahoma"/>
          <w:sz w:val="22"/>
        </w:rPr>
        <w:t>many limitations. The most important one is that they are the combination of multiple sub-</w:t>
      </w:r>
      <w:r w:rsidRPr="00081F39">
        <w:rPr>
          <w:rFonts w:ascii="Tahoma" w:hAnsi="Tahoma" w:cs="Tahoma"/>
          <w:sz w:val="22"/>
        </w:rPr>
        <w:lastRenderedPageBreak/>
        <w:t xml:space="preserve">indexes, which may face the risks we described previously. The subjectivity of the settings of the calculation process and the intrinsic flaw of the data may </w:t>
      </w:r>
      <w:r w:rsidR="009A425B">
        <w:rPr>
          <w:rFonts w:ascii="Tahoma" w:hAnsi="Tahoma" w:cs="Tahoma"/>
          <w:sz w:val="22"/>
        </w:rPr>
        <w:t xml:space="preserve">also </w:t>
      </w:r>
      <w:r w:rsidRPr="00081F39">
        <w:rPr>
          <w:rFonts w:ascii="Tahoma" w:hAnsi="Tahoma" w:cs="Tahoma"/>
          <w:sz w:val="22"/>
        </w:rPr>
        <w:t xml:space="preserve">cause bias </w:t>
      </w:r>
      <w:r w:rsidR="009A425B">
        <w:rPr>
          <w:rFonts w:ascii="Tahoma" w:hAnsi="Tahoma" w:cs="Tahoma"/>
          <w:sz w:val="22"/>
        </w:rPr>
        <w:t>to</w:t>
      </w:r>
      <w:r w:rsidRPr="00081F39">
        <w:rPr>
          <w:rFonts w:ascii="Tahoma" w:hAnsi="Tahoma" w:cs="Tahoma"/>
          <w:sz w:val="22"/>
        </w:rPr>
        <w:t xml:space="preserve"> the final IMD. People subconsciously assume that each domain contributes the same percentage in different places because the weight of each domain to form the IMD is fixed. </w:t>
      </w:r>
      <w:r w:rsidR="00943C9E" w:rsidRPr="00081F39">
        <w:rPr>
          <w:rFonts w:ascii="Tahoma" w:hAnsi="Tahoma" w:cs="Tahoma"/>
          <w:sz w:val="22"/>
        </w:rPr>
        <w:t>However, our study found that the contributions of seven deprivation domain scores to the IMDs in England var</w:t>
      </w:r>
      <w:r w:rsidR="00B1209D">
        <w:rPr>
          <w:rFonts w:ascii="Tahoma" w:hAnsi="Tahoma" w:cs="Tahoma"/>
          <w:sz w:val="22"/>
        </w:rPr>
        <w:t>y</w:t>
      </w:r>
      <w:r w:rsidR="00943C9E" w:rsidRPr="00081F39">
        <w:rPr>
          <w:rFonts w:ascii="Tahoma" w:hAnsi="Tahoma" w:cs="Tahoma"/>
          <w:sz w:val="22"/>
        </w:rPr>
        <w:t xml:space="preserve"> in LSOAs. It is clearer after we do the clustering and divide the similar small areas into 4 clusters. Most of the </w:t>
      </w:r>
      <w:r w:rsidR="009A425B">
        <w:rPr>
          <w:rFonts w:ascii="Tahoma" w:hAnsi="Tahoma" w:cs="Tahoma"/>
          <w:sz w:val="22"/>
        </w:rPr>
        <w:t>area</w:t>
      </w:r>
      <w:r w:rsidR="00943C9E" w:rsidRPr="00081F39">
        <w:rPr>
          <w:rFonts w:ascii="Tahoma" w:hAnsi="Tahoma" w:cs="Tahoma"/>
          <w:sz w:val="22"/>
        </w:rPr>
        <w:t xml:space="preserve">s </w:t>
      </w:r>
      <w:r w:rsidR="00B1209D">
        <w:rPr>
          <w:rFonts w:ascii="Tahoma" w:hAnsi="Tahoma" w:cs="Tahoma"/>
          <w:sz w:val="22"/>
        </w:rPr>
        <w:t>are</w:t>
      </w:r>
      <w:r w:rsidR="00943C9E" w:rsidRPr="00081F39">
        <w:rPr>
          <w:rFonts w:ascii="Tahoma" w:hAnsi="Tahoma" w:cs="Tahoma"/>
          <w:sz w:val="22"/>
        </w:rPr>
        <w:t xml:space="preserve"> deprived in </w:t>
      </w:r>
      <w:r w:rsidR="00B1209D">
        <w:rPr>
          <w:rFonts w:ascii="Tahoma" w:hAnsi="Tahoma" w:cs="Tahoma"/>
          <w:sz w:val="22"/>
        </w:rPr>
        <w:t xml:space="preserve">the </w:t>
      </w:r>
      <w:r w:rsidR="00943C9E" w:rsidRPr="00081F39">
        <w:rPr>
          <w:rFonts w:ascii="Tahoma" w:hAnsi="Tahoma" w:cs="Tahoma"/>
          <w:sz w:val="22"/>
        </w:rPr>
        <w:t xml:space="preserve">housing and service domain and live environment domain. To cope with it, it is urgent to build more affordable housing with </w:t>
      </w:r>
      <w:r w:rsidR="00B1209D">
        <w:rPr>
          <w:rFonts w:ascii="Tahoma" w:hAnsi="Tahoma" w:cs="Tahoma"/>
          <w:sz w:val="22"/>
        </w:rPr>
        <w:t xml:space="preserve">a </w:t>
      </w:r>
      <w:r w:rsidR="00943C9E" w:rsidRPr="00081F39">
        <w:rPr>
          <w:rFonts w:ascii="Tahoma" w:hAnsi="Tahoma" w:cs="Tahoma"/>
          <w:sz w:val="22"/>
        </w:rPr>
        <w:t xml:space="preserve">suitable living environment. In addition, the integration of the housing and services programs is a good way for elderly people who are in bad health. As for the deprived rural areas, almost all domains, except for the House Domain, are very serious. The basic idea to improve the situation in these areas is to develop the economy. </w:t>
      </w:r>
      <w:r w:rsidR="009A425B">
        <w:rPr>
          <w:rFonts w:ascii="Tahoma" w:hAnsi="Tahoma" w:cs="Tahoma"/>
          <w:sz w:val="22"/>
        </w:rPr>
        <w:t>Nevertheless</w:t>
      </w:r>
      <w:r w:rsidR="00943C9E" w:rsidRPr="00081F39">
        <w:rPr>
          <w:rFonts w:ascii="Tahoma" w:hAnsi="Tahoma" w:cs="Tahoma"/>
          <w:sz w:val="22"/>
        </w:rPr>
        <w:t>, in order to develop the economy, we need to improve other domains</w:t>
      </w:r>
      <w:r w:rsidR="009A425B">
        <w:rPr>
          <w:rFonts w:ascii="Tahoma" w:hAnsi="Tahoma" w:cs="Tahoma"/>
          <w:sz w:val="22"/>
        </w:rPr>
        <w:t xml:space="preserve"> using the suggestions we provide</w:t>
      </w:r>
      <w:r w:rsidR="00943C9E" w:rsidRPr="00081F39">
        <w:rPr>
          <w:rFonts w:ascii="Tahoma" w:hAnsi="Tahoma" w:cs="Tahoma"/>
          <w:sz w:val="22"/>
        </w:rPr>
        <w:t>, especially the Education Domain and the Unemployment Domain</w:t>
      </w:r>
      <w:r w:rsidR="009A425B">
        <w:rPr>
          <w:rFonts w:ascii="Tahoma" w:hAnsi="Tahoma" w:cs="Tahoma"/>
          <w:sz w:val="22"/>
        </w:rPr>
        <w:t>.</w:t>
      </w:r>
      <w:r w:rsidRPr="00081F39">
        <w:rPr>
          <w:rFonts w:ascii="Tahoma" w:hAnsi="Tahoma" w:cs="Tahoma"/>
          <w:sz w:val="22"/>
        </w:rPr>
        <w:t xml:space="preserve">  </w:t>
      </w:r>
    </w:p>
    <w:p w14:paraId="3C31D8C1" w14:textId="22C0CE58" w:rsidR="009A425B" w:rsidRDefault="009A425B" w:rsidP="00977C79">
      <w:pPr>
        <w:rPr>
          <w:rFonts w:ascii="Tahoma" w:hAnsi="Tahoma" w:cs="Tahoma"/>
          <w:sz w:val="22"/>
        </w:rPr>
      </w:pPr>
      <w:r>
        <w:rPr>
          <w:rFonts w:ascii="Tahoma" w:hAnsi="Tahoma" w:cs="Tahoma"/>
          <w:sz w:val="22"/>
        </w:rPr>
        <w:t>There are also many l</w:t>
      </w:r>
      <w:r w:rsidR="00E5743D" w:rsidRPr="00081F39">
        <w:rPr>
          <w:rFonts w:ascii="Tahoma" w:hAnsi="Tahoma" w:cs="Tahoma"/>
          <w:sz w:val="22"/>
        </w:rPr>
        <w:t>imitation</w:t>
      </w:r>
      <w:r w:rsidR="00157BA1">
        <w:rPr>
          <w:rFonts w:ascii="Tahoma" w:hAnsi="Tahoma" w:cs="Tahoma" w:hint="eastAsia"/>
          <w:sz w:val="22"/>
        </w:rPr>
        <w:t>s</w:t>
      </w:r>
      <w:r>
        <w:rPr>
          <w:rFonts w:ascii="Tahoma" w:hAnsi="Tahoma" w:cs="Tahoma"/>
          <w:sz w:val="22"/>
        </w:rPr>
        <w:t xml:space="preserve"> in the article, Firstly, w</w:t>
      </w:r>
      <w:r w:rsidR="00493F8B" w:rsidRPr="00081F39">
        <w:rPr>
          <w:rFonts w:ascii="Tahoma" w:hAnsi="Tahoma" w:cs="Tahoma"/>
          <w:sz w:val="22"/>
        </w:rPr>
        <w:t xml:space="preserve">hen constructing the </w:t>
      </w:r>
      <w:r>
        <w:rPr>
          <w:rFonts w:ascii="Tahoma" w:hAnsi="Tahoma" w:cs="Tahoma"/>
          <w:sz w:val="22"/>
        </w:rPr>
        <w:t>model</w:t>
      </w:r>
      <w:r w:rsidR="00493F8B" w:rsidRPr="00081F39">
        <w:rPr>
          <w:rFonts w:ascii="Tahoma" w:hAnsi="Tahoma" w:cs="Tahoma"/>
          <w:sz w:val="22"/>
        </w:rPr>
        <w:t xml:space="preserve">, we use the average values as the references </w:t>
      </w:r>
      <w:r>
        <w:rPr>
          <w:rFonts w:ascii="Tahoma" w:hAnsi="Tahoma" w:cs="Tahoma"/>
          <w:sz w:val="22"/>
        </w:rPr>
        <w:t xml:space="preserve">instead </w:t>
      </w:r>
      <w:r w:rsidR="00493F8B" w:rsidRPr="00081F39">
        <w:rPr>
          <w:rFonts w:ascii="Tahoma" w:hAnsi="Tahoma" w:cs="Tahoma"/>
          <w:sz w:val="22"/>
        </w:rPr>
        <w:t xml:space="preserve">of </w:t>
      </w:r>
      <w:r>
        <w:rPr>
          <w:rFonts w:ascii="Tahoma" w:hAnsi="Tahoma" w:cs="Tahoma"/>
          <w:sz w:val="22"/>
        </w:rPr>
        <w:t xml:space="preserve">the randomly selected scores in </w:t>
      </w:r>
      <w:r w:rsidR="00493F8B" w:rsidRPr="00081F39">
        <w:rPr>
          <w:rFonts w:ascii="Tahoma" w:hAnsi="Tahoma" w:cs="Tahoma"/>
          <w:sz w:val="22"/>
        </w:rPr>
        <w:t>each domain. Though this setting can speed up the computation, it may l</w:t>
      </w:r>
      <w:r>
        <w:rPr>
          <w:rFonts w:ascii="Tahoma" w:hAnsi="Tahoma" w:cs="Tahoma"/>
          <w:sz w:val="22"/>
        </w:rPr>
        <w:t xml:space="preserve">ower the </w:t>
      </w:r>
      <w:r w:rsidR="00493F8B" w:rsidRPr="00081F39">
        <w:rPr>
          <w:rFonts w:ascii="Tahoma" w:hAnsi="Tahoma" w:cs="Tahoma"/>
          <w:sz w:val="22"/>
        </w:rPr>
        <w:t>accuracy.</w:t>
      </w:r>
      <w:r>
        <w:rPr>
          <w:rFonts w:ascii="Tahoma" w:hAnsi="Tahoma" w:cs="Tahoma"/>
          <w:sz w:val="22"/>
        </w:rPr>
        <w:t xml:space="preserve"> Secondly, w</w:t>
      </w:r>
      <w:r w:rsidR="00493F8B" w:rsidRPr="00081F39">
        <w:rPr>
          <w:rFonts w:ascii="Tahoma" w:hAnsi="Tahoma" w:cs="Tahoma"/>
          <w:sz w:val="22"/>
        </w:rPr>
        <w:t xml:space="preserve">e classify the results into 4 clusters, which </w:t>
      </w:r>
      <w:r w:rsidR="00B1209D">
        <w:rPr>
          <w:rFonts w:ascii="Tahoma" w:hAnsi="Tahoma" w:cs="Tahoma"/>
          <w:sz w:val="22"/>
        </w:rPr>
        <w:t>are</w:t>
      </w:r>
      <w:r w:rsidR="00493F8B" w:rsidRPr="00081F39">
        <w:rPr>
          <w:rFonts w:ascii="Tahoma" w:hAnsi="Tahoma" w:cs="Tahoma"/>
          <w:sz w:val="22"/>
        </w:rPr>
        <w:t xml:space="preserve"> subjective and empirical. In the future, we can try other clustering methods to auto-select suitable cluster numbers.</w:t>
      </w:r>
      <w:r>
        <w:rPr>
          <w:rFonts w:ascii="Tahoma" w:hAnsi="Tahoma" w:cs="Tahoma"/>
          <w:sz w:val="22"/>
        </w:rPr>
        <w:t xml:space="preserve"> Lastly, </w:t>
      </w:r>
      <w:r w:rsidRPr="00081F39">
        <w:rPr>
          <w:rFonts w:ascii="Tahoma" w:hAnsi="Tahoma" w:cs="Tahoma"/>
          <w:sz w:val="22"/>
        </w:rPr>
        <w:t>we</w:t>
      </w:r>
      <w:r w:rsidR="00493F8B" w:rsidRPr="00081F39">
        <w:rPr>
          <w:rFonts w:ascii="Tahoma" w:hAnsi="Tahoma" w:cs="Tahoma"/>
          <w:sz w:val="22"/>
        </w:rPr>
        <w:t xml:space="preserve"> only concentrate on the seven domains, </w:t>
      </w:r>
      <w:r>
        <w:rPr>
          <w:rFonts w:ascii="Tahoma" w:hAnsi="Tahoma" w:cs="Tahoma"/>
          <w:sz w:val="22"/>
        </w:rPr>
        <w:t xml:space="preserve">and do not </w:t>
      </w:r>
      <w:r w:rsidR="00493F8B" w:rsidRPr="00081F39">
        <w:rPr>
          <w:rFonts w:ascii="Tahoma" w:hAnsi="Tahoma" w:cs="Tahoma"/>
          <w:sz w:val="22"/>
        </w:rPr>
        <w:t xml:space="preserve">explore more </w:t>
      </w:r>
      <w:r>
        <w:rPr>
          <w:rFonts w:ascii="Tahoma" w:hAnsi="Tahoma" w:cs="Tahoma"/>
          <w:sz w:val="22"/>
        </w:rPr>
        <w:t>on the sub-domains or even their</w:t>
      </w:r>
      <w:r w:rsidR="00493F8B" w:rsidRPr="00081F39">
        <w:rPr>
          <w:rFonts w:ascii="Tahoma" w:hAnsi="Tahoma" w:cs="Tahoma"/>
          <w:sz w:val="22"/>
        </w:rPr>
        <w:t xml:space="preserve"> indicators. </w:t>
      </w:r>
      <w:r>
        <w:rPr>
          <w:rFonts w:ascii="Tahoma" w:hAnsi="Tahoma" w:cs="Tahoma" w:hint="eastAsia"/>
          <w:sz w:val="22"/>
        </w:rPr>
        <w:t>I</w:t>
      </w:r>
      <w:r>
        <w:rPr>
          <w:rFonts w:ascii="Tahoma" w:hAnsi="Tahoma" w:cs="Tahoma"/>
          <w:sz w:val="22"/>
        </w:rPr>
        <w:t>n the future, the sub domains, and the indicators that formed them will be studied in each cluster to see the main contributors to the domain deprivation and in this case, more detailed and suitable suggestions can be given to the policymakers.</w:t>
      </w:r>
    </w:p>
    <w:p w14:paraId="060FB2A2" w14:textId="514A6BC7" w:rsidR="00A51D81" w:rsidRPr="009A425B" w:rsidRDefault="00A51D81" w:rsidP="00977C79">
      <w:pPr>
        <w:rPr>
          <w:rFonts w:ascii="Tahoma" w:hAnsi="Tahoma" w:cs="Tahoma"/>
          <w:sz w:val="22"/>
        </w:rPr>
      </w:pPr>
    </w:p>
    <w:p w14:paraId="2F159BC4" w14:textId="77777777" w:rsidR="00A51D81" w:rsidRPr="00081F39" w:rsidRDefault="00A51D81" w:rsidP="00977C79">
      <w:pPr>
        <w:rPr>
          <w:rFonts w:ascii="Tahoma" w:hAnsi="Tahoma" w:cs="Tahoma"/>
          <w:sz w:val="22"/>
        </w:rPr>
      </w:pPr>
    </w:p>
    <w:p w14:paraId="29C2F76A" w14:textId="64188A5C" w:rsidR="0046650A" w:rsidRDefault="0046650A" w:rsidP="00371514">
      <w:pPr>
        <w:pStyle w:val="Heading2"/>
        <w:numPr>
          <w:ilvl w:val="0"/>
          <w:numId w:val="12"/>
        </w:numPr>
        <w:rPr>
          <w:rFonts w:ascii="Tahoma" w:hAnsi="Tahoma" w:cs="Tahoma"/>
          <w:b w:val="0"/>
          <w:bCs w:val="0"/>
        </w:rPr>
      </w:pPr>
      <w:bookmarkStart w:id="147" w:name="_Toc80656383"/>
      <w:r w:rsidRPr="0046650A">
        <w:rPr>
          <w:rFonts w:ascii="Tahoma" w:hAnsi="Tahoma" w:cs="Tahoma"/>
          <w:b w:val="0"/>
          <w:bCs w:val="0"/>
        </w:rPr>
        <w:t>Reference</w:t>
      </w:r>
      <w:bookmarkEnd w:id="147"/>
    </w:p>
    <w:p w14:paraId="604F4141" w14:textId="1567D7D6" w:rsidR="009F47C4" w:rsidRPr="009F47C4" w:rsidRDefault="0046650A" w:rsidP="009F47C4">
      <w:pPr>
        <w:autoSpaceDE w:val="0"/>
        <w:autoSpaceDN w:val="0"/>
        <w:adjustRightInd w:val="0"/>
        <w:rPr>
          <w:rFonts w:ascii="DengXian" w:eastAsia="DengXian" w:hAnsi="DengXian" w:cs="Times New Roman"/>
          <w:sz w:val="20"/>
          <w:szCs w:val="24"/>
        </w:rPr>
      </w:pPr>
      <w:r>
        <w:fldChar w:fldCharType="begin" w:fldLock="1"/>
      </w:r>
      <w:r>
        <w:instrText xml:space="preserve">ADDIN Mendeley Bibliography CSL_BIBLIOGRAPHY </w:instrText>
      </w:r>
      <w:r>
        <w:fldChar w:fldCharType="separate"/>
      </w:r>
      <w:r w:rsidR="009F47C4" w:rsidRPr="009F47C4">
        <w:rPr>
          <w:rFonts w:ascii="DengXian" w:eastAsia="DengXian" w:hAnsi="DengXian" w:cs="Times New Roman"/>
          <w:i/>
          <w:iCs/>
          <w:sz w:val="20"/>
          <w:szCs w:val="24"/>
        </w:rPr>
        <w:t>A New Commitment to Neighbourhood Renewal</w:t>
      </w:r>
      <w:r w:rsidR="009F47C4" w:rsidRPr="009F47C4">
        <w:rPr>
          <w:rFonts w:ascii="DengXian" w:eastAsia="DengXian" w:hAnsi="DengXian" w:cs="Times New Roman"/>
          <w:sz w:val="20"/>
          <w:szCs w:val="24"/>
        </w:rPr>
        <w:t>. (2001). London. Available at: http://www.bris.ac.uk/poverty/downloads/keyofficialdocuments/Neighbourhood Renewal National Strategy Report.pdf.</w:t>
      </w:r>
    </w:p>
    <w:p w14:paraId="5B87471C"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Aristondo, O. and Onaindia, E. (2020). ‘On measuring the sources of changes in poverty using the Shapley method. An application to Europe’. </w:t>
      </w:r>
      <w:r w:rsidRPr="009F47C4">
        <w:rPr>
          <w:rFonts w:ascii="DengXian" w:eastAsia="DengXian" w:hAnsi="DengXian" w:cs="Times New Roman"/>
          <w:i/>
          <w:iCs/>
          <w:sz w:val="20"/>
          <w:szCs w:val="24"/>
        </w:rPr>
        <w:t>Fuzzy Sets and Systems</w:t>
      </w:r>
      <w:r w:rsidRPr="009F47C4">
        <w:rPr>
          <w:rFonts w:ascii="DengXian" w:eastAsia="DengXian" w:hAnsi="DengXian" w:cs="Times New Roman"/>
          <w:sz w:val="20"/>
          <w:szCs w:val="24"/>
        </w:rPr>
        <w:t>. Elsevier B.V., 383, pp. 80–91. doi: 10.1016/j.fss.2018.12.011.</w:t>
      </w:r>
    </w:p>
    <w:p w14:paraId="6FBFD79C"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Bossel, H. (1999). </w:t>
      </w:r>
      <w:r w:rsidRPr="009F47C4">
        <w:rPr>
          <w:rFonts w:ascii="DengXian" w:eastAsia="DengXian" w:hAnsi="DengXian" w:cs="Times New Roman"/>
          <w:i/>
          <w:iCs/>
          <w:sz w:val="20"/>
          <w:szCs w:val="24"/>
        </w:rPr>
        <w:t>Indicators for sustainable development: theory, method, applications</w:t>
      </w:r>
      <w:r w:rsidRPr="009F47C4">
        <w:rPr>
          <w:rFonts w:ascii="DengXian" w:eastAsia="DengXian" w:hAnsi="DengXian" w:cs="Times New Roman"/>
          <w:sz w:val="20"/>
          <w:szCs w:val="24"/>
        </w:rPr>
        <w:t>. International Institute for Sustainable Development Winnipeg.</w:t>
      </w:r>
    </w:p>
    <w:p w14:paraId="2DBF5EBB"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Braakmann, N. and McDonald, S. (2020). ‘Housing subsidies and property prices: Evidence from England’. </w:t>
      </w:r>
      <w:r w:rsidRPr="009F47C4">
        <w:rPr>
          <w:rFonts w:ascii="DengXian" w:eastAsia="DengXian" w:hAnsi="DengXian" w:cs="Times New Roman"/>
          <w:i/>
          <w:iCs/>
          <w:sz w:val="20"/>
          <w:szCs w:val="24"/>
        </w:rPr>
        <w:t>Regional Science and Urban Economics</w:t>
      </w:r>
      <w:r w:rsidRPr="009F47C4">
        <w:rPr>
          <w:rFonts w:ascii="DengXian" w:eastAsia="DengXian" w:hAnsi="DengXian" w:cs="Times New Roman"/>
          <w:sz w:val="20"/>
          <w:szCs w:val="24"/>
        </w:rPr>
        <w:t>, 80. doi: 10.1016/j.regsciurbeco.2018.06.002.</w:t>
      </w:r>
    </w:p>
    <w:p w14:paraId="21A1E482"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Briggs, D., Abellan, J. J. and Fecht, D. (2008). ‘Environmental inequity in England: Small area associations between socio-economic status and environmental pollution’. </w:t>
      </w:r>
      <w:r w:rsidRPr="009F47C4">
        <w:rPr>
          <w:rFonts w:ascii="DengXian" w:eastAsia="DengXian" w:hAnsi="DengXian" w:cs="Times New Roman"/>
          <w:i/>
          <w:iCs/>
          <w:sz w:val="20"/>
          <w:szCs w:val="24"/>
        </w:rPr>
        <w:t>Social Science and Medicine</w:t>
      </w:r>
      <w:r w:rsidRPr="009F47C4">
        <w:rPr>
          <w:rFonts w:ascii="DengXian" w:eastAsia="DengXian" w:hAnsi="DengXian" w:cs="Times New Roman"/>
          <w:sz w:val="20"/>
          <w:szCs w:val="24"/>
        </w:rPr>
        <w:t>. Pergamon, 67 (10), pp. 1612–1629. doi: 10.1016/j.socscimed.2008.06.040.</w:t>
      </w:r>
    </w:p>
    <w:p w14:paraId="5AC80805"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Bull, A. C. and Jones, B. (2006). ‘Governance and social capital in urban regeneration: A comparison </w:t>
      </w:r>
      <w:r w:rsidRPr="009F47C4">
        <w:rPr>
          <w:rFonts w:ascii="DengXian" w:eastAsia="DengXian" w:hAnsi="DengXian" w:cs="Times New Roman"/>
          <w:sz w:val="20"/>
          <w:szCs w:val="24"/>
        </w:rPr>
        <w:lastRenderedPageBreak/>
        <w:t xml:space="preserve">between Bristol and Naples’. </w:t>
      </w:r>
      <w:r w:rsidRPr="009F47C4">
        <w:rPr>
          <w:rFonts w:ascii="DengXian" w:eastAsia="DengXian" w:hAnsi="DengXian" w:cs="Times New Roman"/>
          <w:i/>
          <w:iCs/>
          <w:sz w:val="20"/>
          <w:szCs w:val="24"/>
        </w:rPr>
        <w:t>Urban Studies</w:t>
      </w:r>
      <w:r w:rsidRPr="009F47C4">
        <w:rPr>
          <w:rFonts w:ascii="DengXian" w:eastAsia="DengXian" w:hAnsi="DengXian" w:cs="Times New Roman"/>
          <w:sz w:val="20"/>
          <w:szCs w:val="24"/>
        </w:rPr>
        <w:t>, 43 (4), pp. 767–786. doi: 10.1080/00420980600597558.</w:t>
      </w:r>
    </w:p>
    <w:p w14:paraId="46E89BE1"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Calaresu, M. and Triventi, M. (2019). ‘Governing by contract as a way to reduce crime? An impact evaluation of the large-scale policy of security pacts’, 52, pp. 255–279. doi: 10.1007/s11077-018-9337-1.</w:t>
      </w:r>
    </w:p>
    <w:p w14:paraId="64B0EE70"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Chen, C. and Li, S. (2014). ‘Market transition and income inequality in urban China: Evidence from shapley value decomposition’. </w:t>
      </w:r>
      <w:r w:rsidRPr="009F47C4">
        <w:rPr>
          <w:rFonts w:ascii="DengXian" w:eastAsia="DengXian" w:hAnsi="DengXian" w:cs="Times New Roman"/>
          <w:i/>
          <w:iCs/>
          <w:sz w:val="20"/>
          <w:szCs w:val="24"/>
        </w:rPr>
        <w:t>Frontiers of Economics in China</w:t>
      </w:r>
      <w:r w:rsidRPr="009F47C4">
        <w:rPr>
          <w:rFonts w:ascii="DengXian" w:eastAsia="DengXian" w:hAnsi="DengXian" w:cs="Times New Roman"/>
          <w:sz w:val="20"/>
          <w:szCs w:val="24"/>
        </w:rPr>
        <w:t>, 9 (2), pp. 309–337. doi: 10.3868/s060-003-014-0016-9.</w:t>
      </w:r>
    </w:p>
    <w:p w14:paraId="72B82782"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CHUN, Y., HU, C.-C. and YEH, C.-H. (2017). ‘A Strategic Implementation of the Shapley Value for the Nested Cost-Sharing Problem’. </w:t>
      </w:r>
      <w:r w:rsidRPr="009F47C4">
        <w:rPr>
          <w:rFonts w:ascii="DengXian" w:eastAsia="DengXian" w:hAnsi="DengXian" w:cs="Times New Roman"/>
          <w:i/>
          <w:iCs/>
          <w:sz w:val="20"/>
          <w:szCs w:val="24"/>
        </w:rPr>
        <w:t>Journal of Public Economic Theory</w:t>
      </w:r>
      <w:r w:rsidRPr="009F47C4">
        <w:rPr>
          <w:rFonts w:ascii="DengXian" w:eastAsia="DengXian" w:hAnsi="DengXian" w:cs="Times New Roman"/>
          <w:sz w:val="20"/>
          <w:szCs w:val="24"/>
        </w:rPr>
        <w:t>, 19 (1), pp. 219–233. doi: 10.1111/jpet.12190.</w:t>
      </w:r>
    </w:p>
    <w:p w14:paraId="1DD0AADA"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Clelland, D. and Hill, C. (2019). ‘Deprivation, policy and rurality: The limitations and applications of area-based deprivation indices in Scotland’. </w:t>
      </w:r>
      <w:r w:rsidRPr="009F47C4">
        <w:rPr>
          <w:rFonts w:ascii="DengXian" w:eastAsia="DengXian" w:hAnsi="DengXian" w:cs="Times New Roman"/>
          <w:i/>
          <w:iCs/>
          <w:sz w:val="20"/>
          <w:szCs w:val="24"/>
        </w:rPr>
        <w:t>Local Economy: The Journal of the Local Economy Policy Unit</w:t>
      </w:r>
      <w:r w:rsidRPr="009F47C4">
        <w:rPr>
          <w:rFonts w:ascii="DengXian" w:eastAsia="DengXian" w:hAnsi="DengXian" w:cs="Times New Roman"/>
          <w:sz w:val="20"/>
          <w:szCs w:val="24"/>
        </w:rPr>
        <w:t>, 34 (1), pp. 33–50. doi: 10.1177/0269094219827893.</w:t>
      </w:r>
    </w:p>
    <w:p w14:paraId="69373426"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DCLG. (2008). </w:t>
      </w:r>
      <w:r w:rsidRPr="009F47C4">
        <w:rPr>
          <w:rFonts w:ascii="DengXian" w:eastAsia="DengXian" w:hAnsi="DengXian" w:cs="Times New Roman"/>
          <w:i/>
          <w:iCs/>
          <w:sz w:val="20"/>
          <w:szCs w:val="24"/>
        </w:rPr>
        <w:t>Transforming places; changing lives: A framework for regeneration</w:t>
      </w:r>
      <w:r w:rsidRPr="009F47C4">
        <w:rPr>
          <w:rFonts w:ascii="DengXian" w:eastAsia="DengXian" w:hAnsi="DengXian" w:cs="Times New Roman"/>
          <w:sz w:val="20"/>
          <w:szCs w:val="24"/>
        </w:rPr>
        <w:t>. London.</w:t>
      </w:r>
    </w:p>
    <w:p w14:paraId="05D89689"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Deas, I., Robson, B., Wong, C. and Bradford, M. (2003). ‘Measuring neighbourhood deprivation: A critique of the Index of Multiple Deprivation’. </w:t>
      </w:r>
      <w:r w:rsidRPr="009F47C4">
        <w:rPr>
          <w:rFonts w:ascii="DengXian" w:eastAsia="DengXian" w:hAnsi="DengXian" w:cs="Times New Roman"/>
          <w:i/>
          <w:iCs/>
          <w:sz w:val="20"/>
          <w:szCs w:val="24"/>
        </w:rPr>
        <w:t>Environment and Planning C: Government and Policy</w:t>
      </w:r>
      <w:r w:rsidRPr="009F47C4">
        <w:rPr>
          <w:rFonts w:ascii="DengXian" w:eastAsia="DengXian" w:hAnsi="DengXian" w:cs="Times New Roman"/>
          <w:sz w:val="20"/>
          <w:szCs w:val="24"/>
        </w:rPr>
        <w:t>, 21 (6), pp. 883–903. doi: 10.1068/c0240.</w:t>
      </w:r>
    </w:p>
    <w:p w14:paraId="6113BB7E"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Dong, F., Yu, B., Pan, Y. and Hua, Y. (2020). ‘What contributes to the regional inequality of haze pollution in China? Evidence from quantile regression and Shapley value decomposition’. </w:t>
      </w:r>
      <w:r w:rsidRPr="009F47C4">
        <w:rPr>
          <w:rFonts w:ascii="DengXian" w:eastAsia="DengXian" w:hAnsi="DengXian" w:cs="Times New Roman"/>
          <w:i/>
          <w:iCs/>
          <w:sz w:val="20"/>
          <w:szCs w:val="24"/>
        </w:rPr>
        <w:t>Environmental Science and Pollution Research</w:t>
      </w:r>
      <w:r w:rsidRPr="009F47C4">
        <w:rPr>
          <w:rFonts w:ascii="DengXian" w:eastAsia="DengXian" w:hAnsi="DengXian" w:cs="Times New Roman"/>
          <w:sz w:val="20"/>
          <w:szCs w:val="24"/>
        </w:rPr>
        <w:t>. Environmental Science and Pollution Research, 27 (14), pp. 17093–17108. doi: 10.1007/s11356-020-07929-8.</w:t>
      </w:r>
    </w:p>
    <w:p w14:paraId="4D0CB3AE"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Exeter, D. J., Zhao, J., Crengle, S., Lee, A. and Browne, M. (2017). ‘The New Zealand Indices of Multiple Deprivation (IMD): A new suite of indicators for social and health research in Aotearoa, New Zealand’. </w:t>
      </w:r>
      <w:r w:rsidRPr="009F47C4">
        <w:rPr>
          <w:rFonts w:ascii="DengXian" w:eastAsia="DengXian" w:hAnsi="DengXian" w:cs="Times New Roman"/>
          <w:i/>
          <w:iCs/>
          <w:sz w:val="20"/>
          <w:szCs w:val="24"/>
        </w:rPr>
        <w:t>Exeter, D. J., Zhao, J., Crengle, S., Lee, A. and Browne, M. (2017). ‘The New Zealand Indices of Multiple Deprivation (IMD): A new suite of indicators for social and health research in Aotearoa, New Zealand’. PLoS ONE, 12 (8), pp. 1–19. doi: 10.1371/journ</w:t>
      </w:r>
      <w:r w:rsidRPr="009F47C4">
        <w:rPr>
          <w:rFonts w:ascii="DengXian" w:eastAsia="DengXian" w:hAnsi="DengXian" w:cs="Times New Roman"/>
          <w:sz w:val="20"/>
          <w:szCs w:val="24"/>
        </w:rPr>
        <w:t>, 12 (8), pp. 1–19. doi: 10.1371/journal.pone.0181260.</w:t>
      </w:r>
    </w:p>
    <w:p w14:paraId="7B55EB0E"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Golant, S. M. (2003). ‘Political and organizational barriers to satisfying low-income U.S. Seniors’ need for affordable rental housing with supportive services’. </w:t>
      </w:r>
      <w:r w:rsidRPr="009F47C4">
        <w:rPr>
          <w:rFonts w:ascii="DengXian" w:eastAsia="DengXian" w:hAnsi="DengXian" w:cs="Times New Roman"/>
          <w:i/>
          <w:iCs/>
          <w:sz w:val="20"/>
          <w:szCs w:val="24"/>
        </w:rPr>
        <w:t>Journal of Aging and Social Policy</w:t>
      </w:r>
      <w:r w:rsidRPr="009F47C4">
        <w:rPr>
          <w:rFonts w:ascii="DengXian" w:eastAsia="DengXian" w:hAnsi="DengXian" w:cs="Times New Roman"/>
          <w:sz w:val="20"/>
          <w:szCs w:val="24"/>
        </w:rPr>
        <w:t>, 15 (4), pp. 21–48. doi: 10.1300/J031v15n04_02.</w:t>
      </w:r>
    </w:p>
    <w:p w14:paraId="2A2777EA"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Graham, D., Glaister, S. and Anderson, R. (2005). ‘The effects of area deprivation on the incidence of child and adult pedestrian casualties in England’. </w:t>
      </w:r>
      <w:r w:rsidRPr="009F47C4">
        <w:rPr>
          <w:rFonts w:ascii="DengXian" w:eastAsia="DengXian" w:hAnsi="DengXian" w:cs="Times New Roman"/>
          <w:i/>
          <w:iCs/>
          <w:sz w:val="20"/>
          <w:szCs w:val="24"/>
        </w:rPr>
        <w:t>Accident Analysis and Prevention</w:t>
      </w:r>
      <w:r w:rsidRPr="009F47C4">
        <w:rPr>
          <w:rFonts w:ascii="DengXian" w:eastAsia="DengXian" w:hAnsi="DengXian" w:cs="Times New Roman"/>
          <w:sz w:val="20"/>
          <w:szCs w:val="24"/>
        </w:rPr>
        <w:t>, 37, pp. 125–135. doi: 10.1016/j.aap.2004.07.002.</w:t>
      </w:r>
    </w:p>
    <w:p w14:paraId="4730215A"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Gul, F. (1989). ‘Bargaining foundations of Shapley value’. </w:t>
      </w:r>
      <w:r w:rsidRPr="009F47C4">
        <w:rPr>
          <w:rFonts w:ascii="DengXian" w:eastAsia="DengXian" w:hAnsi="DengXian" w:cs="Times New Roman"/>
          <w:i/>
          <w:iCs/>
          <w:sz w:val="20"/>
          <w:szCs w:val="24"/>
        </w:rPr>
        <w:t>Econometrica:</w:t>
      </w:r>
      <w:r w:rsidRPr="009F47C4">
        <w:rPr>
          <w:rFonts w:ascii="DengXian" w:eastAsia="DengXian" w:hAnsi="DengXian" w:cs="Times New Roman"/>
          <w:sz w:val="20"/>
          <w:szCs w:val="24"/>
        </w:rPr>
        <w:t xml:space="preserve"> JSTOR, pp. 81–95.</w:t>
      </w:r>
    </w:p>
    <w:p w14:paraId="1C7C4F44"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Hansell, A., Ghosh, R. E., Blangiardo, M., Perkins, C., Vienneau, D., Goffe, K., Briggs, D. and Gulliver, J. (2016). ‘Historic air pollution exposure and Long-term mortality risks in England and Wales: Prospective longitudinal cohort study’. </w:t>
      </w:r>
      <w:r w:rsidRPr="009F47C4">
        <w:rPr>
          <w:rFonts w:ascii="DengXian" w:eastAsia="DengXian" w:hAnsi="DengXian" w:cs="Times New Roman"/>
          <w:i/>
          <w:iCs/>
          <w:sz w:val="20"/>
          <w:szCs w:val="24"/>
        </w:rPr>
        <w:t>Thorax</w:t>
      </w:r>
      <w:r w:rsidRPr="009F47C4">
        <w:rPr>
          <w:rFonts w:ascii="DengXian" w:eastAsia="DengXian" w:hAnsi="DengXian" w:cs="Times New Roman"/>
          <w:sz w:val="20"/>
          <w:szCs w:val="24"/>
        </w:rPr>
        <w:t>, 71 (4), pp. 330–338. doi: 10.1136/thoraxjnl-2015-207111.</w:t>
      </w:r>
    </w:p>
    <w:p w14:paraId="67F9A7D0"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Harrison, R. A., Gemmell, I. and Heller, R. F. (2007). ‘The population effect of crime and neighbourhood on physical activity: an analysis of 15 461 adults’. </w:t>
      </w:r>
      <w:r w:rsidRPr="009F47C4">
        <w:rPr>
          <w:rFonts w:ascii="DengXian" w:eastAsia="DengXian" w:hAnsi="DengXian" w:cs="Times New Roman"/>
          <w:i/>
          <w:iCs/>
          <w:sz w:val="20"/>
          <w:szCs w:val="24"/>
        </w:rPr>
        <w:t>Journal of Epidemiology &amp; Community Health</w:t>
      </w:r>
      <w:r w:rsidRPr="009F47C4">
        <w:rPr>
          <w:rFonts w:ascii="DengXian" w:eastAsia="DengXian" w:hAnsi="DengXian" w:cs="Times New Roman"/>
          <w:sz w:val="20"/>
          <w:szCs w:val="24"/>
        </w:rPr>
        <w:t>. BMJ Publishing Group Ltd, 61 (1), pp. 34–39. doi: 10.1136/JECH.2006.048389.</w:t>
      </w:r>
    </w:p>
    <w:p w14:paraId="6FA7B4AB"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Hyde, J. S. and Stapleton, D. C. (2017). ‘Using the Health and Retirement Study for Disability Policy Research: A Review’. </w:t>
      </w:r>
      <w:r w:rsidRPr="009F47C4">
        <w:rPr>
          <w:rFonts w:ascii="DengXian" w:eastAsia="DengXian" w:hAnsi="DengXian" w:cs="Times New Roman"/>
          <w:i/>
          <w:iCs/>
          <w:sz w:val="20"/>
          <w:szCs w:val="24"/>
        </w:rPr>
        <w:t>Forum for Health Economics and Policy</w:t>
      </w:r>
      <w:r w:rsidRPr="009F47C4">
        <w:rPr>
          <w:rFonts w:ascii="DengXian" w:eastAsia="DengXian" w:hAnsi="DengXian" w:cs="Times New Roman"/>
          <w:sz w:val="20"/>
          <w:szCs w:val="24"/>
        </w:rPr>
        <w:t>, 20 (2), pp. 1–12. doi: 10.1515/fhep-2017-0002.</w:t>
      </w:r>
    </w:p>
    <w:p w14:paraId="0FCB09B9"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lastRenderedPageBreak/>
        <w:t xml:space="preserve">Jones, A. P., Haynes, R., Kennedy, V., Harvey, I. M., Jewell, T. and Lea, D. (2008). ‘Geographical variations in mortality and morbidity from road traffic accidents in England and Wales’. </w:t>
      </w:r>
      <w:r w:rsidRPr="009F47C4">
        <w:rPr>
          <w:rFonts w:ascii="DengXian" w:eastAsia="DengXian" w:hAnsi="DengXian" w:cs="Times New Roman"/>
          <w:i/>
          <w:iCs/>
          <w:sz w:val="20"/>
          <w:szCs w:val="24"/>
        </w:rPr>
        <w:t>Health &amp; Place</w:t>
      </w:r>
      <w:r w:rsidRPr="009F47C4">
        <w:rPr>
          <w:rFonts w:ascii="DengXian" w:eastAsia="DengXian" w:hAnsi="DengXian" w:cs="Times New Roman"/>
          <w:sz w:val="20"/>
          <w:szCs w:val="24"/>
        </w:rPr>
        <w:t>, 14, pp. 519–535. doi: 10.1016/j.healthplace.2007.10.001.</w:t>
      </w:r>
    </w:p>
    <w:p w14:paraId="7B40AC96"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Kintrea, K. (2007). ‘Policies and Programmes for Disadvantaged Neighbourhoods: Recent English Experience’. </w:t>
      </w:r>
      <w:r w:rsidRPr="009F47C4">
        <w:rPr>
          <w:rFonts w:ascii="DengXian" w:eastAsia="DengXian" w:hAnsi="DengXian" w:cs="Times New Roman"/>
          <w:i/>
          <w:iCs/>
          <w:sz w:val="20"/>
          <w:szCs w:val="24"/>
        </w:rPr>
        <w:t>Housing Studies</w:t>
      </w:r>
      <w:r w:rsidRPr="009F47C4">
        <w:rPr>
          <w:rFonts w:ascii="DengXian" w:eastAsia="DengXian" w:hAnsi="DengXian" w:cs="Times New Roman"/>
          <w:sz w:val="20"/>
          <w:szCs w:val="24"/>
        </w:rPr>
        <w:t>, 22 (2), pp. 261–282. doi: 10.1080/02673030601132920.</w:t>
      </w:r>
    </w:p>
    <w:p w14:paraId="7B29E109"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Köthemann, D. (2020). ‘How educational systems shape the relationship between social origin and educational</w:t>
      </w:r>
      <w:r w:rsidRPr="009F47C4">
        <w:rPr>
          <w:rFonts w:ascii="Times New Roman" w:eastAsia="DengXian" w:hAnsi="Times New Roman" w:cs="Times New Roman"/>
          <w:sz w:val="20"/>
          <w:szCs w:val="24"/>
        </w:rPr>
        <w:t> </w:t>
      </w:r>
      <w:r w:rsidRPr="009F47C4">
        <w:rPr>
          <w:rFonts w:ascii="DengXian" w:eastAsia="DengXian" w:hAnsi="DengXian" w:cs="Times New Roman"/>
          <w:sz w:val="20"/>
          <w:szCs w:val="24"/>
        </w:rPr>
        <w:t xml:space="preserve">: Deprivation cross-national analyses in the first years after finishing secondary school’. </w:t>
      </w:r>
      <w:r w:rsidRPr="009F47C4">
        <w:rPr>
          <w:rFonts w:ascii="DengXian" w:eastAsia="DengXian" w:hAnsi="DengXian" w:cs="Times New Roman"/>
          <w:i/>
          <w:iCs/>
          <w:sz w:val="20"/>
          <w:szCs w:val="24"/>
        </w:rPr>
        <w:t>Comparative Sociology</w:t>
      </w:r>
      <w:r w:rsidRPr="009F47C4">
        <w:rPr>
          <w:rFonts w:ascii="DengXian" w:eastAsia="DengXian" w:hAnsi="DengXian" w:cs="Times New Roman"/>
          <w:sz w:val="20"/>
          <w:szCs w:val="24"/>
        </w:rPr>
        <w:t>, 19 (2), pp. 279–303. doi: 10.1163/15691330-BJA10013.</w:t>
      </w:r>
    </w:p>
    <w:p w14:paraId="10AB21DD"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Krnjacki, L., Priest, N., Aitken, Z., Emerson, E., Llewellyn, G., King, T. and Kavanagh, A. (2018). ‘Disability-based discrimination and health: findings from an Australian-based population study’. </w:t>
      </w:r>
      <w:r w:rsidRPr="009F47C4">
        <w:rPr>
          <w:rFonts w:ascii="DengXian" w:eastAsia="DengXian" w:hAnsi="DengXian" w:cs="Times New Roman"/>
          <w:i/>
          <w:iCs/>
          <w:sz w:val="20"/>
          <w:szCs w:val="24"/>
        </w:rPr>
        <w:t>Australian and New Zealand Journal of Public Health</w:t>
      </w:r>
      <w:r w:rsidRPr="009F47C4">
        <w:rPr>
          <w:rFonts w:ascii="DengXian" w:eastAsia="DengXian" w:hAnsi="DengXian" w:cs="Times New Roman"/>
          <w:sz w:val="20"/>
          <w:szCs w:val="24"/>
        </w:rPr>
        <w:t>, 42 (2), pp. 172–174. doi: 10.1111/1753-6405.12735.</w:t>
      </w:r>
    </w:p>
    <w:p w14:paraId="103EDE0D"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Kuhn, H. W. (1997). </w:t>
      </w:r>
      <w:r w:rsidRPr="009F47C4">
        <w:rPr>
          <w:rFonts w:ascii="DengXian" w:eastAsia="DengXian" w:hAnsi="DengXian" w:cs="Times New Roman"/>
          <w:i/>
          <w:iCs/>
          <w:sz w:val="20"/>
          <w:szCs w:val="24"/>
        </w:rPr>
        <w:t>Classics in Game Theory</w:t>
      </w:r>
      <w:r w:rsidRPr="009F47C4">
        <w:rPr>
          <w:rFonts w:ascii="DengXian" w:eastAsia="DengXian" w:hAnsi="DengXian" w:cs="Times New Roman"/>
          <w:sz w:val="20"/>
          <w:szCs w:val="24"/>
        </w:rPr>
        <w:t>. Princeton University Press (Frontiers of Economic Research). Available at: https://books.google.co.uk/books?id=HyTpw6H5syUC.</w:t>
      </w:r>
    </w:p>
    <w:p w14:paraId="56D94621"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Lawton, M. P. (1969). ‘Supportive Services in the Context of the Housing Environment’. </w:t>
      </w:r>
      <w:r w:rsidRPr="009F47C4">
        <w:rPr>
          <w:rFonts w:ascii="DengXian" w:eastAsia="DengXian" w:hAnsi="DengXian" w:cs="Times New Roman"/>
          <w:i/>
          <w:iCs/>
          <w:sz w:val="20"/>
          <w:szCs w:val="24"/>
        </w:rPr>
        <w:t>The Gerontologist</w:t>
      </w:r>
      <w:r w:rsidRPr="009F47C4">
        <w:rPr>
          <w:rFonts w:ascii="DengXian" w:eastAsia="DengXian" w:hAnsi="DengXian" w:cs="Times New Roman"/>
          <w:sz w:val="20"/>
          <w:szCs w:val="24"/>
        </w:rPr>
        <w:t>, 9 (1), pp. 15–19. doi: 10.1093/geront/9.1.15.</w:t>
      </w:r>
    </w:p>
    <w:p w14:paraId="68643CAC"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Li, T., Baležentis, T., Makut</w:t>
      </w:r>
      <w:r w:rsidRPr="009F47C4">
        <w:rPr>
          <w:rFonts w:ascii="Cambria" w:eastAsia="DengXian" w:hAnsi="Cambria" w:cs="Cambria"/>
          <w:sz w:val="20"/>
          <w:szCs w:val="24"/>
        </w:rPr>
        <w:t>ė</w:t>
      </w:r>
      <w:r w:rsidRPr="009F47C4">
        <w:rPr>
          <w:rFonts w:ascii="DengXian" w:eastAsia="DengXian" w:hAnsi="DengXian" w:cs="Times New Roman"/>
          <w:sz w:val="20"/>
          <w:szCs w:val="24"/>
        </w:rPr>
        <w:t>nien</w:t>
      </w:r>
      <w:r w:rsidRPr="009F47C4">
        <w:rPr>
          <w:rFonts w:ascii="Cambria" w:eastAsia="DengXian" w:hAnsi="Cambria" w:cs="Cambria"/>
          <w:sz w:val="20"/>
          <w:szCs w:val="24"/>
        </w:rPr>
        <w:t>ė</w:t>
      </w:r>
      <w:r w:rsidRPr="009F47C4">
        <w:rPr>
          <w:rFonts w:ascii="DengXian" w:eastAsia="DengXian" w:hAnsi="DengXian" w:cs="Times New Roman"/>
          <w:sz w:val="20"/>
          <w:szCs w:val="24"/>
        </w:rPr>
        <w:t>, D., Streimikiene, D. and Kriš</w:t>
      </w:r>
      <w:r w:rsidRPr="009F47C4">
        <w:rPr>
          <w:rFonts w:ascii="Cambria" w:eastAsia="DengXian" w:hAnsi="Cambria" w:cs="Cambria"/>
          <w:sz w:val="20"/>
          <w:szCs w:val="24"/>
        </w:rPr>
        <w:t>č</w:t>
      </w:r>
      <w:r w:rsidRPr="009F47C4">
        <w:rPr>
          <w:rFonts w:ascii="DengXian" w:eastAsia="DengXian" w:hAnsi="DengXian" w:cs="Times New Roman"/>
          <w:sz w:val="20"/>
          <w:szCs w:val="24"/>
        </w:rPr>
        <w:t>iukaitien</w:t>
      </w:r>
      <w:r w:rsidRPr="009F47C4">
        <w:rPr>
          <w:rFonts w:ascii="Cambria" w:eastAsia="DengXian" w:hAnsi="Cambria" w:cs="Cambria"/>
          <w:sz w:val="20"/>
          <w:szCs w:val="24"/>
        </w:rPr>
        <w:t>ė</w:t>
      </w:r>
      <w:r w:rsidRPr="009F47C4">
        <w:rPr>
          <w:rFonts w:ascii="DengXian" w:eastAsia="DengXian" w:hAnsi="DengXian" w:cs="Times New Roman"/>
          <w:sz w:val="20"/>
          <w:szCs w:val="24"/>
        </w:rPr>
        <w:t xml:space="preserve">, I. (2016). ‘Energy-related CO2 emission in European Union agriculture: Driving forces and possibilities for reduction’. </w:t>
      </w:r>
      <w:r w:rsidRPr="009F47C4">
        <w:rPr>
          <w:rFonts w:ascii="DengXian" w:eastAsia="DengXian" w:hAnsi="DengXian" w:cs="Times New Roman"/>
          <w:i/>
          <w:iCs/>
          <w:sz w:val="20"/>
          <w:szCs w:val="24"/>
        </w:rPr>
        <w:t>Applied Energy</w:t>
      </w:r>
      <w:r w:rsidRPr="009F47C4">
        <w:rPr>
          <w:rFonts w:ascii="DengXian" w:eastAsia="DengXian" w:hAnsi="DengXian" w:cs="Times New Roman"/>
          <w:sz w:val="20"/>
          <w:szCs w:val="24"/>
        </w:rPr>
        <w:t>, 180, pp. 682–694. doi: 10.1016/j.apenergy.2016.08.031.</w:t>
      </w:r>
    </w:p>
    <w:p w14:paraId="687886C5"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Liang, Y., Niu, D., Zhou, W. and Fan, Y. (2018). ‘Decomposition Analysis of Carbon Emissions from Energy Consumption in Beijing-Tianjin-Hebei, China: A Weighted-Combination Model Based on Logarithmic Mean Divisia Index and Shapley Value’. </w:t>
      </w:r>
      <w:r w:rsidRPr="009F47C4">
        <w:rPr>
          <w:rFonts w:ascii="DengXian" w:eastAsia="DengXian" w:hAnsi="DengXian" w:cs="Times New Roman"/>
          <w:i/>
          <w:iCs/>
          <w:sz w:val="20"/>
          <w:szCs w:val="24"/>
        </w:rPr>
        <w:t>Sustainability</w:t>
      </w:r>
      <w:r w:rsidRPr="009F47C4">
        <w:rPr>
          <w:rFonts w:ascii="DengXian" w:eastAsia="DengXian" w:hAnsi="DengXian" w:cs="Times New Roman"/>
          <w:sz w:val="20"/>
          <w:szCs w:val="24"/>
        </w:rPr>
        <w:t>, 10 (7), p. 2535. doi: 10.3390/su10072535.</w:t>
      </w:r>
    </w:p>
    <w:p w14:paraId="72D7302B"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Lu, W., Chen, Y., Zhang, N. and Shi, Y. (2010). ‘Ticket pricing of urban rail transit based on Shapley value method’. </w:t>
      </w:r>
      <w:r w:rsidRPr="009F47C4">
        <w:rPr>
          <w:rFonts w:ascii="DengXian" w:eastAsia="DengXian" w:hAnsi="DengXian" w:cs="Times New Roman"/>
          <w:i/>
          <w:iCs/>
          <w:sz w:val="20"/>
          <w:szCs w:val="24"/>
        </w:rPr>
        <w:t>Proceedings - 2010 2nd IEEE International Conference on Information and Financial Engineering, ICIFE 2010</w:t>
      </w:r>
      <w:r w:rsidRPr="009F47C4">
        <w:rPr>
          <w:rFonts w:ascii="DengXian" w:eastAsia="DengXian" w:hAnsi="DengXian" w:cs="Times New Roman"/>
          <w:sz w:val="20"/>
          <w:szCs w:val="24"/>
        </w:rPr>
        <w:t>. IEEE, pp. 127–130. doi: 10.1109/ICIFE.2010.5609267.</w:t>
      </w:r>
    </w:p>
    <w:p w14:paraId="445FE472"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Lundberg, S. M., Erion, G. G. and Lee, S.-I. (2018). ‘Consistent individualized feature attribution for tree ensembles’. </w:t>
      </w:r>
      <w:r w:rsidRPr="009F47C4">
        <w:rPr>
          <w:rFonts w:ascii="DengXian" w:eastAsia="DengXian" w:hAnsi="DengXian" w:cs="Times New Roman"/>
          <w:i/>
          <w:iCs/>
          <w:sz w:val="20"/>
          <w:szCs w:val="24"/>
        </w:rPr>
        <w:t>arXiv preprint arXiv:1802.03888</w:t>
      </w:r>
      <w:r w:rsidRPr="009F47C4">
        <w:rPr>
          <w:rFonts w:ascii="DengXian" w:eastAsia="DengXian" w:hAnsi="DengXian" w:cs="Times New Roman"/>
          <w:sz w:val="20"/>
          <w:szCs w:val="24"/>
        </w:rPr>
        <w:t>.</w:t>
      </w:r>
    </w:p>
    <w:p w14:paraId="2DCBC8F3"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Lundberg, S. M. and Lee, S. I. (2017). ‘A unified approach to interpreting model predictions’. </w:t>
      </w:r>
      <w:r w:rsidRPr="009F47C4">
        <w:rPr>
          <w:rFonts w:ascii="DengXian" w:eastAsia="DengXian" w:hAnsi="DengXian" w:cs="Times New Roman"/>
          <w:i/>
          <w:iCs/>
          <w:sz w:val="20"/>
          <w:szCs w:val="24"/>
        </w:rPr>
        <w:t>Advances in Neural Information Processing Systems</w:t>
      </w:r>
      <w:r w:rsidRPr="009F47C4">
        <w:rPr>
          <w:rFonts w:ascii="DengXian" w:eastAsia="DengXian" w:hAnsi="DengXian" w:cs="Times New Roman"/>
          <w:sz w:val="20"/>
          <w:szCs w:val="24"/>
        </w:rPr>
        <w:t>, 2017-Decem (Section 2), pp. 4766–4775.</w:t>
      </w:r>
    </w:p>
    <w:p w14:paraId="7DE8DC74"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Macintyre, S., Macdonald, L. and Ellaway, A. (2008). ‘Do poorer people have poorer access to local resources and facilities? The distribution of local resources by area deprivation in Glasgow, Scotland’. </w:t>
      </w:r>
      <w:r w:rsidRPr="009F47C4">
        <w:rPr>
          <w:rFonts w:ascii="DengXian" w:eastAsia="DengXian" w:hAnsi="DengXian" w:cs="Times New Roman"/>
          <w:i/>
          <w:iCs/>
          <w:sz w:val="20"/>
          <w:szCs w:val="24"/>
        </w:rPr>
        <w:t>Social Science &amp; Medicine</w:t>
      </w:r>
      <w:r w:rsidRPr="009F47C4">
        <w:rPr>
          <w:rFonts w:ascii="DengXian" w:eastAsia="DengXian" w:hAnsi="DengXian" w:cs="Times New Roman"/>
          <w:sz w:val="20"/>
          <w:szCs w:val="24"/>
        </w:rPr>
        <w:t>, 67 (6), pp. 900–914. doi: 10.1016/j.socscimed.2008.05.029.</w:t>
      </w:r>
    </w:p>
    <w:p w14:paraId="695E4799"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Maier, W. (2017). ‘Indizes Multipler Deprivation zur Analyse regionaler Gesundheitsunterschiede in Deutschland’. </w:t>
      </w:r>
      <w:r w:rsidRPr="009F47C4">
        <w:rPr>
          <w:rFonts w:ascii="DengXian" w:eastAsia="DengXian" w:hAnsi="DengXian" w:cs="Times New Roman"/>
          <w:i/>
          <w:iCs/>
          <w:sz w:val="20"/>
          <w:szCs w:val="24"/>
        </w:rPr>
        <w:t>Bundesgesundheitsblatt - Gesundheitsforschung - Gesundheitsschutz</w:t>
      </w:r>
      <w:r w:rsidRPr="009F47C4">
        <w:rPr>
          <w:rFonts w:ascii="DengXian" w:eastAsia="DengXian" w:hAnsi="DengXian" w:cs="Times New Roman"/>
          <w:sz w:val="20"/>
          <w:szCs w:val="24"/>
        </w:rPr>
        <w:t>, 60 (12), pp. 1403–1412. doi: 10.1007/s00103-017-2646-2.</w:t>
      </w:r>
    </w:p>
    <w:p w14:paraId="60EDA35A"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Ministry of Housing Communities and Local Government. (2019). ‘The English Indices of Deprivation 2019: Research report’, (September), pp. 1–86. Available at: https://www.gov.uk/government/publications/english-indices-of-deprivation-2019-technical-report%0Ahttps://www.gov.uk/government/publications/english-indices-of-deprivation-2019-technical-report%0Ahttps://assets.publishing.service.gov.uk/government/uploads.</w:t>
      </w:r>
    </w:p>
    <w:p w14:paraId="17A0ADAE"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Molnar, C. (2021). </w:t>
      </w:r>
      <w:r w:rsidRPr="009F47C4">
        <w:rPr>
          <w:rFonts w:ascii="DengXian" w:eastAsia="DengXian" w:hAnsi="DengXian" w:cs="Times New Roman"/>
          <w:i/>
          <w:iCs/>
          <w:sz w:val="20"/>
          <w:szCs w:val="24"/>
        </w:rPr>
        <w:t>5.9 Shapley Values | Interpretable Machine Learning</w:t>
      </w:r>
      <w:r w:rsidRPr="009F47C4">
        <w:rPr>
          <w:rFonts w:ascii="DengXian" w:eastAsia="DengXian" w:hAnsi="DengXian" w:cs="Times New Roman"/>
          <w:sz w:val="20"/>
          <w:szCs w:val="24"/>
        </w:rPr>
        <w:t>. Available at: https://christophm.github.io/interpretable-ml-book/shapley.html#general-idea (Accessed: 15 June 2021).</w:t>
      </w:r>
    </w:p>
    <w:p w14:paraId="0A33BAF7"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lastRenderedPageBreak/>
        <w:t xml:space="preserve">Noble, M., Wright, G., Smith, G. and Dibben, C. (2006). ‘Measuring Multiple Deprivation at the Small-Area Level’. </w:t>
      </w:r>
      <w:r w:rsidRPr="009F47C4">
        <w:rPr>
          <w:rFonts w:ascii="DengXian" w:eastAsia="DengXian" w:hAnsi="DengXian" w:cs="Times New Roman"/>
          <w:i/>
          <w:iCs/>
          <w:sz w:val="20"/>
          <w:szCs w:val="24"/>
        </w:rPr>
        <w:t>Environment and Planning A: Economy and Space</w:t>
      </w:r>
      <w:r w:rsidRPr="009F47C4">
        <w:rPr>
          <w:rFonts w:ascii="DengXian" w:eastAsia="DengXian" w:hAnsi="DengXian" w:cs="Times New Roman"/>
          <w:sz w:val="20"/>
          <w:szCs w:val="24"/>
        </w:rPr>
        <w:t>, 38 (1), pp. 169–185. doi: 10.1068/a37168.</w:t>
      </w:r>
    </w:p>
    <w:p w14:paraId="7D984588"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OCSI. (2011). </w:t>
      </w:r>
      <w:r w:rsidRPr="009F47C4">
        <w:rPr>
          <w:rFonts w:ascii="DengXian" w:eastAsia="DengXian" w:hAnsi="DengXian" w:cs="Times New Roman"/>
          <w:i/>
          <w:iCs/>
          <w:sz w:val="20"/>
          <w:szCs w:val="24"/>
        </w:rPr>
        <w:t>Why the Indices of Deprivation are still important in the open data era</w:t>
      </w:r>
      <w:r w:rsidRPr="009F47C4">
        <w:rPr>
          <w:rFonts w:ascii="DengXian" w:eastAsia="DengXian" w:hAnsi="DengXian" w:cs="Times New Roman"/>
          <w:sz w:val="20"/>
          <w:szCs w:val="24"/>
        </w:rPr>
        <w:t xml:space="preserve">. </w:t>
      </w:r>
      <w:r w:rsidRPr="009F47C4">
        <w:rPr>
          <w:rFonts w:ascii="DengXian" w:eastAsia="DengXian" w:hAnsi="DengXian" w:cs="Times New Roman"/>
          <w:i/>
          <w:iCs/>
          <w:sz w:val="20"/>
          <w:szCs w:val="24"/>
        </w:rPr>
        <w:t>Oxford Consultants for Social Inclusion</w:t>
      </w:r>
      <w:r w:rsidRPr="009F47C4">
        <w:rPr>
          <w:rFonts w:ascii="DengXian" w:eastAsia="DengXian" w:hAnsi="DengXian" w:cs="Times New Roman"/>
          <w:sz w:val="20"/>
          <w:szCs w:val="24"/>
        </w:rPr>
        <w:t>. Available at: https://ocsi.uk/2011/03/24/why-the-imd-is-still-important-in-the-open-data-age/ (Accessed: 12 July 2021).</w:t>
      </w:r>
    </w:p>
    <w:p w14:paraId="55B06E43"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Pérez-Castrillo, D. and Wettstein, D. (2001). ‘Bidding for the surplus: a non-cooperative approach to the Shapley value’. </w:t>
      </w:r>
      <w:r w:rsidRPr="009F47C4">
        <w:rPr>
          <w:rFonts w:ascii="DengXian" w:eastAsia="DengXian" w:hAnsi="DengXian" w:cs="Times New Roman"/>
          <w:i/>
          <w:iCs/>
          <w:sz w:val="20"/>
          <w:szCs w:val="24"/>
        </w:rPr>
        <w:t>Journal of economic theory</w:t>
      </w:r>
      <w:r w:rsidRPr="009F47C4">
        <w:rPr>
          <w:rFonts w:ascii="DengXian" w:eastAsia="DengXian" w:hAnsi="DengXian" w:cs="Times New Roman"/>
          <w:sz w:val="20"/>
          <w:szCs w:val="24"/>
        </w:rPr>
        <w:t>. Elsevier, 100 (2), pp. 274–294.</w:t>
      </w:r>
    </w:p>
    <w:p w14:paraId="6C82E3EB"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Petrosjan, L. and Zaccour, G. (2003). ‘Time-consistent Shapley value allocation of pollution cost reduction’. </w:t>
      </w:r>
      <w:r w:rsidRPr="009F47C4">
        <w:rPr>
          <w:rFonts w:ascii="DengXian" w:eastAsia="DengXian" w:hAnsi="DengXian" w:cs="Times New Roman"/>
          <w:i/>
          <w:iCs/>
          <w:sz w:val="20"/>
          <w:szCs w:val="24"/>
        </w:rPr>
        <w:t>Journal of Economic Dynamics and Control</w:t>
      </w:r>
      <w:r w:rsidRPr="009F47C4">
        <w:rPr>
          <w:rFonts w:ascii="DengXian" w:eastAsia="DengXian" w:hAnsi="DengXian" w:cs="Times New Roman"/>
          <w:sz w:val="20"/>
          <w:szCs w:val="24"/>
        </w:rPr>
        <w:t>, 27 (3), pp. 381–398. doi: 10.1016/S0165-1889(01)00053-7.</w:t>
      </w:r>
    </w:p>
    <w:p w14:paraId="746E9791"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Reddy, P. V., Shevkoplyas, E. and Zaccour, G. (2013). ‘Time-consistent Shapley value for games played over event trees’. </w:t>
      </w:r>
      <w:r w:rsidRPr="009F47C4">
        <w:rPr>
          <w:rFonts w:ascii="DengXian" w:eastAsia="DengXian" w:hAnsi="DengXian" w:cs="Times New Roman"/>
          <w:i/>
          <w:iCs/>
          <w:sz w:val="20"/>
          <w:szCs w:val="24"/>
        </w:rPr>
        <w:t>Automatica</w:t>
      </w:r>
      <w:r w:rsidRPr="009F47C4">
        <w:rPr>
          <w:rFonts w:ascii="DengXian" w:eastAsia="DengXian" w:hAnsi="DengXian" w:cs="Times New Roman"/>
          <w:sz w:val="20"/>
          <w:szCs w:val="24"/>
        </w:rPr>
        <w:t>, 49 (6), pp. 1521–1527. doi: 10.1016/j.automatica.2013.02.029.</w:t>
      </w:r>
    </w:p>
    <w:p w14:paraId="51B996C7"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Shapley, L. S. (1953). ‘"A Value for n% person Games. Contributions to the Theory of Games’. </w:t>
      </w:r>
      <w:r w:rsidRPr="009F47C4">
        <w:rPr>
          <w:rFonts w:ascii="DengXian" w:eastAsia="DengXian" w:hAnsi="DengXian" w:cs="Times New Roman"/>
          <w:i/>
          <w:iCs/>
          <w:sz w:val="20"/>
          <w:szCs w:val="24"/>
        </w:rPr>
        <w:t>Annals of Mathematics Studies</w:t>
      </w:r>
      <w:r w:rsidRPr="009F47C4">
        <w:rPr>
          <w:rFonts w:ascii="DengXian" w:eastAsia="DengXian" w:hAnsi="DengXian" w:cs="Times New Roman"/>
          <w:sz w:val="20"/>
          <w:szCs w:val="24"/>
        </w:rPr>
        <w:t>, 28 (2), pp. 307–317.</w:t>
      </w:r>
    </w:p>
    <w:p w14:paraId="57DA28EF"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Siano, G., Gallo, M. and Glielmo, L. (2015). ‘A method for managing transportation requests and subdivision costs in shared mobility systems’. </w:t>
      </w:r>
      <w:r w:rsidRPr="009F47C4">
        <w:rPr>
          <w:rFonts w:ascii="DengXian" w:eastAsia="DengXian" w:hAnsi="DengXian" w:cs="Times New Roman"/>
          <w:i/>
          <w:iCs/>
          <w:sz w:val="20"/>
          <w:szCs w:val="24"/>
        </w:rPr>
        <w:t>VEHITS 2015 - Proceedings of the 1st International Conference on Vehicle Technology and Intelligent Transport Systems</w:t>
      </w:r>
      <w:r w:rsidRPr="009F47C4">
        <w:rPr>
          <w:rFonts w:ascii="DengXian" w:eastAsia="DengXian" w:hAnsi="DengXian" w:cs="Times New Roman"/>
          <w:sz w:val="20"/>
          <w:szCs w:val="24"/>
        </w:rPr>
        <w:t>, pp. 152–158. doi: 10.5220/0005459501520158.</w:t>
      </w:r>
    </w:p>
    <w:p w14:paraId="67612E17"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Smith, M. and Alvarez, F. (2021). ‘Identifying mortality factors from Machine Learning using Shapley values – a case of COVID19’. </w:t>
      </w:r>
      <w:r w:rsidRPr="009F47C4">
        <w:rPr>
          <w:rFonts w:ascii="DengXian" w:eastAsia="DengXian" w:hAnsi="DengXian" w:cs="Times New Roman"/>
          <w:i/>
          <w:iCs/>
          <w:sz w:val="20"/>
          <w:szCs w:val="24"/>
        </w:rPr>
        <w:t>Expert Systems with Applications</w:t>
      </w:r>
      <w:r w:rsidRPr="009F47C4">
        <w:rPr>
          <w:rFonts w:ascii="DengXian" w:eastAsia="DengXian" w:hAnsi="DengXian" w:cs="Times New Roman"/>
          <w:sz w:val="20"/>
          <w:szCs w:val="24"/>
        </w:rPr>
        <w:t>, 176, p. 114832. doi: 10.1016/j.eswa.2021.114832.</w:t>
      </w:r>
    </w:p>
    <w:p w14:paraId="16321D52"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i/>
          <w:iCs/>
          <w:sz w:val="20"/>
          <w:szCs w:val="24"/>
        </w:rPr>
        <w:t>Transforming Places; Changing Lives: Taking Forward the Regeneration Framework</w:t>
      </w:r>
      <w:r w:rsidRPr="009F47C4">
        <w:rPr>
          <w:rFonts w:ascii="DengXian" w:eastAsia="DengXian" w:hAnsi="DengXian" w:cs="Times New Roman"/>
          <w:sz w:val="20"/>
          <w:szCs w:val="24"/>
        </w:rPr>
        <w:t>. (2009). London.</w:t>
      </w:r>
    </w:p>
    <w:p w14:paraId="1B9B9B06"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University of Oxford. (2000). </w:t>
      </w:r>
      <w:r w:rsidRPr="009F47C4">
        <w:rPr>
          <w:rFonts w:ascii="DengXian" w:eastAsia="DengXian" w:hAnsi="DengXian" w:cs="Times New Roman"/>
          <w:i/>
          <w:iCs/>
          <w:sz w:val="20"/>
          <w:szCs w:val="24"/>
        </w:rPr>
        <w:t>Response to the Formal Consultations on the Indices of Deprivation 2000</w:t>
      </w:r>
      <w:r w:rsidRPr="009F47C4">
        <w:rPr>
          <w:rFonts w:ascii="DengXian" w:eastAsia="DengXian" w:hAnsi="DengXian" w:cs="Times New Roman"/>
          <w:sz w:val="20"/>
          <w:szCs w:val="24"/>
        </w:rPr>
        <w:t>.</w:t>
      </w:r>
    </w:p>
    <w:p w14:paraId="3B96EC8D"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Vollaard, B. and van Ours, J. C. (2011). ‘Does Regulation of Built-in Security Reduce Crime? Evidence from a Natural Experiment’. </w:t>
      </w:r>
      <w:r w:rsidRPr="009F47C4">
        <w:rPr>
          <w:rFonts w:ascii="DengXian" w:eastAsia="DengXian" w:hAnsi="DengXian" w:cs="Times New Roman"/>
          <w:i/>
          <w:iCs/>
          <w:sz w:val="20"/>
          <w:szCs w:val="24"/>
        </w:rPr>
        <w:t>Economic Journal</w:t>
      </w:r>
      <w:r w:rsidRPr="009F47C4">
        <w:rPr>
          <w:rFonts w:ascii="DengXian" w:eastAsia="DengXian" w:hAnsi="DengXian" w:cs="Times New Roman"/>
          <w:sz w:val="20"/>
          <w:szCs w:val="24"/>
        </w:rPr>
        <w:t>, 121 (552), pp. 485–504. doi: 10.1111/j.1468-0297.2011.02429.x.</w:t>
      </w:r>
    </w:p>
    <w:p w14:paraId="27FDBFFB"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Watson, V., Dibben, C., Cox, M., Atherton, I., Sutton, M. and Ryan, M. (2019). ‘Testing the Expert Based Weights Used in the UK’s Index of Multiple Deprivation (IMD) Against Three Preference-Based Methods’. </w:t>
      </w:r>
      <w:r w:rsidRPr="009F47C4">
        <w:rPr>
          <w:rFonts w:ascii="DengXian" w:eastAsia="DengXian" w:hAnsi="DengXian" w:cs="Times New Roman"/>
          <w:i/>
          <w:iCs/>
          <w:sz w:val="20"/>
          <w:szCs w:val="24"/>
        </w:rPr>
        <w:t>Social Indicators Research</w:t>
      </w:r>
      <w:r w:rsidRPr="009F47C4">
        <w:rPr>
          <w:rFonts w:ascii="DengXian" w:eastAsia="DengXian" w:hAnsi="DengXian" w:cs="Times New Roman"/>
          <w:sz w:val="20"/>
          <w:szCs w:val="24"/>
        </w:rPr>
        <w:t>. Springer Netherlands, 144 (3), pp. 1055–1074. doi: 10.1007/s11205-018-02054-z.</w:t>
      </w:r>
    </w:p>
    <w:p w14:paraId="4CBAC318"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Wen, L. and Hao, Y. (2020). ‘Factor decomposition and clustering analysis of CO2 emissions from China’s power industry based on Shapley value’. </w:t>
      </w:r>
      <w:r w:rsidRPr="009F47C4">
        <w:rPr>
          <w:rFonts w:ascii="DengXian" w:eastAsia="DengXian" w:hAnsi="DengXian" w:cs="Times New Roman"/>
          <w:i/>
          <w:iCs/>
          <w:sz w:val="20"/>
          <w:szCs w:val="24"/>
        </w:rPr>
        <w:t>Energy Sources, Part A: Recovery, Utilization and Environmental Effects</w:t>
      </w:r>
      <w:r w:rsidRPr="009F47C4">
        <w:rPr>
          <w:rFonts w:ascii="DengXian" w:eastAsia="DengXian" w:hAnsi="DengXian" w:cs="Times New Roman"/>
          <w:sz w:val="20"/>
          <w:szCs w:val="24"/>
        </w:rPr>
        <w:t>. Taylor &amp; Francis, 00 (00), pp. 1–17. doi: 10.1080/15567036.2020.1776795.</w:t>
      </w:r>
    </w:p>
    <w:p w14:paraId="33DB516D"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Wusinich, C., Bond, L., Nathanson, A. and Padgett, D. K. (2019). ‘“If you’re gonna help me, help me”: Barriers to housing among unsheltered homeless adults’. </w:t>
      </w:r>
      <w:r w:rsidRPr="009F47C4">
        <w:rPr>
          <w:rFonts w:ascii="DengXian" w:eastAsia="DengXian" w:hAnsi="DengXian" w:cs="Times New Roman"/>
          <w:i/>
          <w:iCs/>
          <w:sz w:val="20"/>
          <w:szCs w:val="24"/>
        </w:rPr>
        <w:t>Evaluation and Program Planning</w:t>
      </w:r>
      <w:r w:rsidRPr="009F47C4">
        <w:rPr>
          <w:rFonts w:ascii="DengXian" w:eastAsia="DengXian" w:hAnsi="DengXian" w:cs="Times New Roman"/>
          <w:sz w:val="20"/>
          <w:szCs w:val="24"/>
        </w:rPr>
        <w:t>. Pergamon, 76, p. 101673. doi: 10.1016/J.EVALPROGPLAN.2019.101673.</w:t>
      </w:r>
    </w:p>
    <w:p w14:paraId="7FCF970A"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Yan, Q., Wang, Y., Baležentis, T., Sun, Y. and Streimikiene, D. (2018). ‘Energy-Related CO2 Emission in China’s Provincial Thermal Electricity Generation: Driving Factors and Possibilities for Abatement’. </w:t>
      </w:r>
      <w:r w:rsidRPr="009F47C4">
        <w:rPr>
          <w:rFonts w:ascii="DengXian" w:eastAsia="DengXian" w:hAnsi="DengXian" w:cs="Times New Roman"/>
          <w:i/>
          <w:iCs/>
          <w:sz w:val="20"/>
          <w:szCs w:val="24"/>
        </w:rPr>
        <w:t>Energies</w:t>
      </w:r>
      <w:r w:rsidRPr="009F47C4">
        <w:rPr>
          <w:rFonts w:ascii="DengXian" w:eastAsia="DengXian" w:hAnsi="DengXian" w:cs="Times New Roman"/>
          <w:sz w:val="20"/>
          <w:szCs w:val="24"/>
        </w:rPr>
        <w:t>, 11 (5), p. 1096. doi: 10.3390/en11051096.</w:t>
      </w:r>
    </w:p>
    <w:p w14:paraId="59E24FAB" w14:textId="77777777" w:rsidR="009F47C4" w:rsidRPr="009F47C4" w:rsidRDefault="009F47C4" w:rsidP="009F47C4">
      <w:pPr>
        <w:autoSpaceDE w:val="0"/>
        <w:autoSpaceDN w:val="0"/>
        <w:adjustRightInd w:val="0"/>
        <w:rPr>
          <w:rFonts w:ascii="DengXian" w:eastAsia="DengXian" w:hAnsi="DengXian" w:cs="Times New Roman"/>
          <w:sz w:val="20"/>
          <w:szCs w:val="24"/>
        </w:rPr>
      </w:pPr>
      <w:r w:rsidRPr="009F47C4">
        <w:rPr>
          <w:rFonts w:ascii="DengXian" w:eastAsia="DengXian" w:hAnsi="DengXian" w:cs="Times New Roman"/>
          <w:sz w:val="20"/>
          <w:szCs w:val="24"/>
        </w:rPr>
        <w:t xml:space="preserve">Yu, S., Wei, Y. M. and Wang, K. (2014). ‘Provincial allocation of carbon emission reduction targets in China: An approach based on improved fuzzy cluster and Shapley value decomposition’. </w:t>
      </w:r>
      <w:r w:rsidRPr="009F47C4">
        <w:rPr>
          <w:rFonts w:ascii="DengXian" w:eastAsia="DengXian" w:hAnsi="DengXian" w:cs="Times New Roman"/>
          <w:i/>
          <w:iCs/>
          <w:sz w:val="20"/>
          <w:szCs w:val="24"/>
        </w:rPr>
        <w:t xml:space="preserve">Energy </w:t>
      </w:r>
      <w:r w:rsidRPr="009F47C4">
        <w:rPr>
          <w:rFonts w:ascii="DengXian" w:eastAsia="DengXian" w:hAnsi="DengXian" w:cs="Times New Roman"/>
          <w:i/>
          <w:iCs/>
          <w:sz w:val="20"/>
          <w:szCs w:val="24"/>
        </w:rPr>
        <w:lastRenderedPageBreak/>
        <w:t>Policy</w:t>
      </w:r>
      <w:r w:rsidRPr="009F47C4">
        <w:rPr>
          <w:rFonts w:ascii="DengXian" w:eastAsia="DengXian" w:hAnsi="DengXian" w:cs="Times New Roman"/>
          <w:sz w:val="20"/>
          <w:szCs w:val="24"/>
        </w:rPr>
        <w:t>. Elsevier, 66 (2014), pp. 630–644. doi: 10.1016/j.enpol.2013.11.025.</w:t>
      </w:r>
    </w:p>
    <w:p w14:paraId="5A1748D5" w14:textId="77777777" w:rsidR="009F47C4" w:rsidRPr="009F47C4" w:rsidRDefault="009F47C4" w:rsidP="009F47C4">
      <w:pPr>
        <w:autoSpaceDE w:val="0"/>
        <w:autoSpaceDN w:val="0"/>
        <w:adjustRightInd w:val="0"/>
        <w:rPr>
          <w:rFonts w:ascii="DengXian" w:eastAsia="DengXian" w:hAnsi="DengXian"/>
          <w:sz w:val="20"/>
        </w:rPr>
      </w:pPr>
      <w:r w:rsidRPr="009F47C4">
        <w:rPr>
          <w:rFonts w:ascii="DengXian" w:eastAsia="DengXian" w:hAnsi="DengXian" w:cs="Times New Roman"/>
          <w:sz w:val="20"/>
          <w:szCs w:val="24"/>
        </w:rPr>
        <w:t xml:space="preserve">Zhang, Y. J., Wang, A. D. and Da, Y. Bin. (2014). ‘Regional allocation of carbon emission quotas in China: Evidence from the Shapley value method’. </w:t>
      </w:r>
      <w:r w:rsidRPr="009F47C4">
        <w:rPr>
          <w:rFonts w:ascii="DengXian" w:eastAsia="DengXian" w:hAnsi="DengXian" w:cs="Times New Roman"/>
          <w:i/>
          <w:iCs/>
          <w:sz w:val="20"/>
          <w:szCs w:val="24"/>
        </w:rPr>
        <w:t>Energy Policy</w:t>
      </w:r>
      <w:r w:rsidRPr="009F47C4">
        <w:rPr>
          <w:rFonts w:ascii="DengXian" w:eastAsia="DengXian" w:hAnsi="DengXian" w:cs="Times New Roman"/>
          <w:sz w:val="20"/>
          <w:szCs w:val="24"/>
        </w:rPr>
        <w:t>. Elsevier, 74 (C), pp. 454–464. doi: 10.1016/j.enpol.2014.08.006.</w:t>
      </w:r>
    </w:p>
    <w:p w14:paraId="78567DAD" w14:textId="253E9584" w:rsidR="0046650A" w:rsidRPr="0046650A" w:rsidRDefault="0046650A" w:rsidP="0046650A">
      <w:r>
        <w:fldChar w:fldCharType="end"/>
      </w:r>
    </w:p>
    <w:sectPr w:rsidR="0046650A" w:rsidRPr="0046650A" w:rsidSect="00162937">
      <w:headerReference w:type="default" r:id="rId58"/>
      <w:footerReference w:type="default" r:id="rId59"/>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hen, Huanfa" w:date="2021-08-26T11:09:00Z" w:initials="CH">
    <w:p w14:paraId="2327973E" w14:textId="3572A467" w:rsidR="00672CD5" w:rsidRDefault="00672CD5">
      <w:pPr>
        <w:pStyle w:val="CommentText"/>
      </w:pPr>
      <w:r>
        <w:rPr>
          <w:rStyle w:val="CommentReference"/>
        </w:rPr>
        <w:annotationRef/>
      </w:r>
      <w:r>
        <w:t>Be specific in comparing the SHAP results with the fixed official weights.</w:t>
      </w:r>
    </w:p>
  </w:comment>
  <w:comment w:id="4" w:author="Chen, Huanfa" w:date="2021-08-26T11:11:00Z" w:initials="CH">
    <w:p w14:paraId="611CFC81" w14:textId="77777777" w:rsidR="004C0ED5" w:rsidRDefault="004B08BC">
      <w:pPr>
        <w:pStyle w:val="CommentText"/>
      </w:pPr>
      <w:r>
        <w:rPr>
          <w:rStyle w:val="CommentReference"/>
        </w:rPr>
        <w:annotationRef/>
      </w:r>
      <w:r>
        <w:t>Please rewrite this part. You can discuss how many LSOAs are in the largest cluster, and what is the pattern of their SHAP value (i.e. which domain has the largest contribution). And the</w:t>
      </w:r>
      <w:r w:rsidR="004C0ED5">
        <w:t xml:space="preserve">n briefly compare this clustering result with clustering of score or decile. </w:t>
      </w:r>
    </w:p>
    <w:p w14:paraId="2522973A" w14:textId="73B83DA1" w:rsidR="004B08BC" w:rsidRDefault="004C0ED5">
      <w:pPr>
        <w:pStyle w:val="CommentText"/>
      </w:pPr>
      <w:r>
        <w:t xml:space="preserve">Don’t put too many suggestions here – they are not the focus of this study. </w:t>
      </w:r>
      <w:r w:rsidR="004B08BC">
        <w:t xml:space="preserve"> </w:t>
      </w:r>
    </w:p>
  </w:comment>
  <w:comment w:id="34" w:author="Chen, Huanfa" w:date="2021-08-26T11:16:00Z" w:initials="CH">
    <w:p w14:paraId="6703E4D8" w14:textId="3005BDD1" w:rsidR="004A5B35" w:rsidRDefault="004A5B35">
      <w:pPr>
        <w:pStyle w:val="CommentText"/>
      </w:pPr>
      <w:r>
        <w:rPr>
          <w:rStyle w:val="CommentReference"/>
        </w:rPr>
        <w:annotationRef/>
      </w:r>
      <w:r>
        <w:t xml:space="preserve">Please explain. What is the meaning of the rank of IMD here? Is it the same as the official IMD rank? </w:t>
      </w:r>
      <w:proofErr w:type="gramStart"/>
      <w:r>
        <w:t>Does</w:t>
      </w:r>
      <w:proofErr w:type="gramEnd"/>
      <w:r>
        <w:t xml:space="preserve"> 1 mean the most deprived? The footnote is a bit confusing and unclear.</w:t>
      </w:r>
    </w:p>
  </w:comment>
  <w:comment w:id="37" w:author="Chen, Huanfa" w:date="2021-08-26T11:17:00Z" w:initials="CH">
    <w:p w14:paraId="1BE80DB1" w14:textId="34401F46" w:rsidR="004A5B35" w:rsidRDefault="004A5B35">
      <w:pPr>
        <w:pStyle w:val="CommentText"/>
      </w:pPr>
      <w:r>
        <w:rPr>
          <w:rStyle w:val="CommentReference"/>
        </w:rPr>
        <w:annotationRef/>
      </w:r>
      <w:r>
        <w:t>Double check.</w:t>
      </w:r>
    </w:p>
  </w:comment>
  <w:comment w:id="43" w:author="Chen, Huanfa" w:date="2021-08-26T10:17:00Z" w:initials="CH">
    <w:p w14:paraId="429BF9AA" w14:textId="76D723E3" w:rsidR="00FF06A3" w:rsidRDefault="00FF06A3">
      <w:pPr>
        <w:pStyle w:val="CommentText"/>
      </w:pPr>
      <w:r>
        <w:rPr>
          <w:rStyle w:val="CommentReference"/>
        </w:rPr>
        <w:annotationRef/>
      </w:r>
      <w:r>
        <w:t>Avoid hyperlink in text</w:t>
      </w:r>
    </w:p>
  </w:comment>
  <w:comment w:id="52" w:author="Chen, Huanfa" w:date="2021-08-26T10:36:00Z" w:initials="CH">
    <w:p w14:paraId="63104E7E" w14:textId="1E720B9D" w:rsidR="00851A9D" w:rsidRDefault="00851A9D">
      <w:pPr>
        <w:pStyle w:val="CommentText"/>
      </w:pPr>
      <w:r>
        <w:rPr>
          <w:rStyle w:val="CommentReference"/>
        </w:rPr>
        <w:annotationRef/>
      </w:r>
      <w:r>
        <w:t>It is not a good idea to randomly choose</w:t>
      </w:r>
      <w:r w:rsidR="00EB69E1">
        <w:t xml:space="preserve"> two samples</w:t>
      </w:r>
      <w:r>
        <w:t xml:space="preserve">. You would need to </w:t>
      </w:r>
      <w:r w:rsidR="000D7517">
        <w:t>state the names and locations of these two samples.</w:t>
      </w:r>
    </w:p>
  </w:comment>
  <w:comment w:id="57" w:author="Chen, Huanfa" w:date="2021-08-26T10:19:00Z" w:initials="CH">
    <w:p w14:paraId="63DC88FB" w14:textId="6BEDE535" w:rsidR="00FF06A3" w:rsidRDefault="00FF06A3">
      <w:pPr>
        <w:pStyle w:val="CommentText"/>
      </w:pPr>
      <w:r>
        <w:rPr>
          <w:rStyle w:val="CommentReference"/>
        </w:rPr>
        <w:annotationRef/>
      </w:r>
      <w:r>
        <w:t>Figure 1??</w:t>
      </w:r>
    </w:p>
  </w:comment>
  <w:comment w:id="58" w:author="Chen, Huanfa" w:date="2021-08-26T10:47:00Z" w:initials="CH">
    <w:p w14:paraId="5CCA3184" w14:textId="49721556" w:rsidR="00EB69E1" w:rsidRDefault="00EB69E1">
      <w:pPr>
        <w:pStyle w:val="CommentText"/>
      </w:pPr>
      <w:r>
        <w:rPr>
          <w:rStyle w:val="CommentReference"/>
        </w:rPr>
        <w:annotationRef/>
      </w:r>
      <w:r>
        <w:t xml:space="preserve">Income has a larger </w:t>
      </w:r>
      <w:proofErr w:type="spellStart"/>
      <w:r>
        <w:t>shapley</w:t>
      </w:r>
      <w:proofErr w:type="spellEnd"/>
      <w:r>
        <w:t xml:space="preserve"> value than employment. Double check.</w:t>
      </w:r>
    </w:p>
  </w:comment>
  <w:comment w:id="65" w:author="Chen, Huanfa" w:date="2021-08-26T10:38:00Z" w:initials="CH">
    <w:p w14:paraId="4051D64B" w14:textId="2821CFBC" w:rsidR="000043EF" w:rsidRDefault="000043EF">
      <w:pPr>
        <w:pStyle w:val="CommentText"/>
      </w:pPr>
      <w:r>
        <w:rPr>
          <w:rStyle w:val="CommentReference"/>
        </w:rPr>
        <w:annotationRef/>
      </w:r>
      <w:r>
        <w:t>Are the dependence scatter plots the same as SHAP scatter plots?</w:t>
      </w:r>
    </w:p>
  </w:comment>
  <w:comment w:id="64" w:author="Chen, Huanfa" w:date="2021-08-26T10:39:00Z" w:initials="CH">
    <w:p w14:paraId="1EA8694A" w14:textId="11897DC0" w:rsidR="000043EF" w:rsidRDefault="000043EF">
      <w:pPr>
        <w:pStyle w:val="CommentText"/>
      </w:pPr>
      <w:r>
        <w:rPr>
          <w:rStyle w:val="CommentReference"/>
        </w:rPr>
        <w:annotationRef/>
      </w:r>
      <w:r>
        <w:t>Which plots? Be specific</w:t>
      </w:r>
    </w:p>
  </w:comment>
  <w:comment w:id="86" w:author="Chen, Huanfa" w:date="2021-08-26T10:20:00Z" w:initials="CH">
    <w:p w14:paraId="5DCAEE3B" w14:textId="4CAF4E0E" w:rsidR="00FF06A3" w:rsidRDefault="00FF06A3">
      <w:pPr>
        <w:pStyle w:val="CommentText"/>
      </w:pPr>
      <w:r>
        <w:rPr>
          <w:rStyle w:val="CommentReference"/>
        </w:rPr>
        <w:annotationRef/>
      </w:r>
      <w:r>
        <w:t>Specify the figure number</w:t>
      </w:r>
    </w:p>
  </w:comment>
  <w:comment w:id="87" w:author="Chen, Huanfa" w:date="2021-08-26T11:01:00Z" w:initials="CH">
    <w:p w14:paraId="248676FF" w14:textId="5E2D1717" w:rsidR="0006715E" w:rsidRDefault="0006715E">
      <w:pPr>
        <w:pStyle w:val="CommentText"/>
      </w:pPr>
      <w:r>
        <w:rPr>
          <w:rStyle w:val="CommentReference"/>
        </w:rPr>
        <w:annotationRef/>
      </w:r>
      <w:r>
        <w:t>What are the implications? Please add one or two sentences.</w:t>
      </w:r>
    </w:p>
  </w:comment>
  <w:comment w:id="89" w:author="Chen, Huanfa" w:date="2021-08-26T10:20:00Z" w:initials="CH">
    <w:p w14:paraId="77588DCB" w14:textId="244BCCD0" w:rsidR="00FF06A3" w:rsidRDefault="00FF06A3">
      <w:pPr>
        <w:pStyle w:val="CommentText"/>
      </w:pPr>
      <w:r>
        <w:rPr>
          <w:rStyle w:val="CommentReference"/>
        </w:rPr>
        <w:annotationRef/>
      </w:r>
      <w:r>
        <w:t>Specify the figure number</w:t>
      </w:r>
    </w:p>
  </w:comment>
  <w:comment w:id="90" w:author="Chen, Huanfa" w:date="2021-08-26T10:21:00Z" w:initials="CH">
    <w:p w14:paraId="08477DFF" w14:textId="75C6C64A" w:rsidR="00FF06A3" w:rsidRDefault="00FF06A3">
      <w:pPr>
        <w:pStyle w:val="CommentText"/>
      </w:pPr>
      <w:r>
        <w:rPr>
          <w:rStyle w:val="CommentReference"/>
        </w:rPr>
        <w:annotationRef/>
      </w:r>
      <w:r>
        <w:t>Feature value</w:t>
      </w:r>
    </w:p>
  </w:comment>
  <w:comment w:id="99" w:author="Chen, Huanfa" w:date="2021-08-26T10:23:00Z" w:initials="CH">
    <w:p w14:paraId="1E329DF4" w14:textId="77777777" w:rsidR="00FF06A3" w:rsidRDefault="00FF06A3">
      <w:pPr>
        <w:pStyle w:val="CommentText"/>
      </w:pPr>
      <w:r>
        <w:rPr>
          <w:rStyle w:val="CommentReference"/>
        </w:rPr>
        <w:annotationRef/>
      </w:r>
      <w:r>
        <w:t>Comments on map 1:</w:t>
      </w:r>
    </w:p>
    <w:p w14:paraId="43D39390" w14:textId="77777777" w:rsidR="00FF06A3" w:rsidRDefault="00FF06A3">
      <w:pPr>
        <w:pStyle w:val="CommentText"/>
      </w:pPr>
      <w:r>
        <w:t>1. Should be named as Figure * and use the numbering of figures</w:t>
      </w:r>
    </w:p>
    <w:p w14:paraId="04D2DE9B" w14:textId="77777777" w:rsidR="00FF06A3" w:rsidRDefault="00FF06A3">
      <w:pPr>
        <w:pStyle w:val="CommentText"/>
      </w:pPr>
      <w:r>
        <w:t xml:space="preserve">2. Lack North arrow and scale bar. The legend is confusing as there are 5 cluster numbers (0-5) but only four </w:t>
      </w:r>
      <w:proofErr w:type="spellStart"/>
      <w:r>
        <w:t>colours</w:t>
      </w:r>
      <w:proofErr w:type="spellEnd"/>
      <w:r>
        <w:t xml:space="preserve">. Please put the cluster number in the middle of each </w:t>
      </w:r>
      <w:proofErr w:type="spellStart"/>
      <w:r>
        <w:t>colour</w:t>
      </w:r>
      <w:proofErr w:type="spellEnd"/>
      <w:r>
        <w:t xml:space="preserve"> in the legend. What is the meaning of blue areas? Blue is not in the legend.</w:t>
      </w:r>
    </w:p>
    <w:p w14:paraId="163A24A1" w14:textId="7E9D7424" w:rsidR="00D349FD" w:rsidRDefault="00D349FD">
      <w:pPr>
        <w:pStyle w:val="CommentText"/>
      </w:pPr>
      <w:r>
        <w:t>These comments apply to Map 2, 3, etc.</w:t>
      </w:r>
    </w:p>
  </w:comment>
  <w:comment w:id="100" w:author="Chen, Huanfa" w:date="2021-08-26T10:25:00Z" w:initials="CH">
    <w:p w14:paraId="17FF8BE2" w14:textId="380F3421" w:rsidR="00FF06A3" w:rsidRDefault="00FF06A3">
      <w:pPr>
        <w:pStyle w:val="CommentText"/>
        <w:rPr>
          <w:rFonts w:hint="eastAsia"/>
        </w:rPr>
      </w:pPr>
      <w:r>
        <w:rPr>
          <w:rStyle w:val="CommentReference"/>
        </w:rPr>
        <w:annotationRef/>
      </w:r>
      <w:r>
        <w:t>What is the last cluster</w:t>
      </w:r>
      <w:r>
        <w:rPr>
          <w:rFonts w:hint="eastAsia"/>
        </w:rPr>
        <w:t>?</w:t>
      </w:r>
    </w:p>
  </w:comment>
  <w:comment w:id="112" w:author="Chen, Huanfa" w:date="2021-08-26T10:33:00Z" w:initials="CH">
    <w:p w14:paraId="056B5849" w14:textId="2CAA4874" w:rsidR="00851A9D" w:rsidRDefault="00851A9D">
      <w:pPr>
        <w:pStyle w:val="CommentText"/>
      </w:pPr>
      <w:r>
        <w:rPr>
          <w:rStyle w:val="CommentReference"/>
        </w:rPr>
        <w:annotationRef/>
      </w:r>
      <w:r>
        <w:t>How is this relationship built?</w:t>
      </w:r>
    </w:p>
  </w:comment>
  <w:comment w:id="119" w:author="Chen, Huanfa" w:date="2021-08-26T10:42:00Z" w:initials="CH">
    <w:p w14:paraId="6C743666" w14:textId="65CC5B4F" w:rsidR="007740CA" w:rsidRDefault="007740CA">
      <w:pPr>
        <w:pStyle w:val="CommentText"/>
      </w:pPr>
      <w:r>
        <w:rPr>
          <w:rStyle w:val="CommentReference"/>
        </w:rPr>
        <w:annotationRef/>
      </w:r>
      <w:r>
        <w:t>Be specific – which figure?</w:t>
      </w:r>
    </w:p>
  </w:comment>
  <w:comment w:id="135" w:author="Chen, Huanfa" w:date="2021-08-26T11:04:00Z" w:initials="CH">
    <w:p w14:paraId="76CD4059" w14:textId="094A8324" w:rsidR="00C15DBF" w:rsidRDefault="00C15DBF">
      <w:pPr>
        <w:pStyle w:val="CommentText"/>
      </w:pPr>
      <w:r>
        <w:rPr>
          <w:rStyle w:val="CommentReference"/>
        </w:rPr>
        <w:annotationRef/>
      </w:r>
      <w:r>
        <w:t>Please let the readers know which figure is discussed here. It is very difficult to follow up.</w:t>
      </w:r>
    </w:p>
  </w:comment>
  <w:comment w:id="136" w:author="Chen, Huanfa" w:date="2021-08-26T11:05:00Z" w:initials="CH">
    <w:p w14:paraId="37EC341C" w14:textId="50863B72" w:rsidR="00672CD5" w:rsidRDefault="00672CD5">
      <w:pPr>
        <w:pStyle w:val="CommentText"/>
      </w:pPr>
      <w:r>
        <w:rPr>
          <w:rStyle w:val="CommentReference"/>
        </w:rPr>
        <w:annotationRef/>
      </w:r>
      <w:r>
        <w:t xml:space="preserve">Please shorten this discussion into one or two sentences, focus on the main idea. It looks irrelevant to the analysis part. </w:t>
      </w:r>
    </w:p>
  </w:comment>
  <w:comment w:id="139" w:author="Chen, Huanfa" w:date="2021-08-26T11:07:00Z" w:initials="CH">
    <w:p w14:paraId="3DE81AD9" w14:textId="7A21DD39" w:rsidR="00672CD5" w:rsidRDefault="00672CD5">
      <w:pPr>
        <w:pStyle w:val="CommentText"/>
      </w:pPr>
      <w:r>
        <w:rPr>
          <w:rStyle w:val="CommentReference"/>
        </w:rPr>
        <w:annotationRef/>
      </w:r>
      <w:r>
        <w:t>This paragraph is super long and the main idea is not clear. Please shorten it to up to three sentences and highlight the key ideas.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27973E" w15:done="0"/>
  <w15:commentEx w15:paraId="2522973A" w15:done="0"/>
  <w15:commentEx w15:paraId="6703E4D8" w15:done="0"/>
  <w15:commentEx w15:paraId="1BE80DB1" w15:done="0"/>
  <w15:commentEx w15:paraId="429BF9AA" w15:done="0"/>
  <w15:commentEx w15:paraId="63104E7E" w15:done="0"/>
  <w15:commentEx w15:paraId="63DC88FB" w15:done="0"/>
  <w15:commentEx w15:paraId="5CCA3184" w15:done="0"/>
  <w15:commentEx w15:paraId="4051D64B" w15:done="0"/>
  <w15:commentEx w15:paraId="1EA8694A" w15:done="0"/>
  <w15:commentEx w15:paraId="5DCAEE3B" w15:done="0"/>
  <w15:commentEx w15:paraId="248676FF" w15:done="0"/>
  <w15:commentEx w15:paraId="77588DCB" w15:done="0"/>
  <w15:commentEx w15:paraId="08477DFF" w15:done="0"/>
  <w15:commentEx w15:paraId="163A24A1" w15:done="0"/>
  <w15:commentEx w15:paraId="17FF8BE2" w15:done="0"/>
  <w15:commentEx w15:paraId="056B5849" w15:done="0"/>
  <w15:commentEx w15:paraId="6C743666" w15:done="0"/>
  <w15:commentEx w15:paraId="76CD4059" w15:done="0"/>
  <w15:commentEx w15:paraId="37EC341C" w15:done="0"/>
  <w15:commentEx w15:paraId="3DE81A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27973E" w16cid:durableId="24D1F4D7"/>
  <w16cid:commentId w16cid:paraId="2522973A" w16cid:durableId="24D1F559"/>
  <w16cid:commentId w16cid:paraId="6703E4D8" w16cid:durableId="24D1F687"/>
  <w16cid:commentId w16cid:paraId="1BE80DB1" w16cid:durableId="24D1F6DD"/>
  <w16cid:commentId w16cid:paraId="429BF9AA" w16cid:durableId="24D1E8B5"/>
  <w16cid:commentId w16cid:paraId="63104E7E" w16cid:durableId="24D1ED3E"/>
  <w16cid:commentId w16cid:paraId="63DC88FB" w16cid:durableId="24D1E93A"/>
  <w16cid:commentId w16cid:paraId="5CCA3184" w16cid:durableId="24D1EFDB"/>
  <w16cid:commentId w16cid:paraId="4051D64B" w16cid:durableId="24D1EDAD"/>
  <w16cid:commentId w16cid:paraId="1EA8694A" w16cid:durableId="24D1EDD8"/>
  <w16cid:commentId w16cid:paraId="5DCAEE3B" w16cid:durableId="24D1E962"/>
  <w16cid:commentId w16cid:paraId="248676FF" w16cid:durableId="24D1F2F1"/>
  <w16cid:commentId w16cid:paraId="77588DCB" w16cid:durableId="24D1E98B"/>
  <w16cid:commentId w16cid:paraId="08477DFF" w16cid:durableId="24D1E9A2"/>
  <w16cid:commentId w16cid:paraId="163A24A1" w16cid:durableId="24D1EA21"/>
  <w16cid:commentId w16cid:paraId="17FF8BE2" w16cid:durableId="24D1EAB5"/>
  <w16cid:commentId w16cid:paraId="056B5849" w16cid:durableId="24D1EC62"/>
  <w16cid:commentId w16cid:paraId="6C743666" w16cid:durableId="24D1EEAF"/>
  <w16cid:commentId w16cid:paraId="76CD4059" w16cid:durableId="24D1F3B7"/>
  <w16cid:commentId w16cid:paraId="37EC341C" w16cid:durableId="24D1F3FF"/>
  <w16cid:commentId w16cid:paraId="3DE81AD9" w16cid:durableId="24D1F4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832F2" w14:textId="77777777" w:rsidR="00C70CC1" w:rsidRDefault="00C70CC1" w:rsidP="001E7672">
      <w:r>
        <w:separator/>
      </w:r>
    </w:p>
  </w:endnote>
  <w:endnote w:type="continuationSeparator" w:id="0">
    <w:p w14:paraId="1673F377" w14:textId="77777777" w:rsidR="00C70CC1" w:rsidRDefault="00C70CC1" w:rsidP="001E7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panose1 w:val="020B0503030403020204"/>
    <w:charset w:val="00"/>
    <w:family w:val="swiss"/>
    <w:pitch w:val="variable"/>
    <w:sig w:usb0="600002F7" w:usb1="02000001"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995741"/>
      <w:docPartObj>
        <w:docPartGallery w:val="Page Numbers (Bottom of Page)"/>
        <w:docPartUnique/>
      </w:docPartObj>
    </w:sdtPr>
    <w:sdtEndPr>
      <w:rPr>
        <w:noProof/>
      </w:rPr>
    </w:sdtEndPr>
    <w:sdtContent>
      <w:p w14:paraId="67750501" w14:textId="3B5BFBA7" w:rsidR="000C11D1" w:rsidRDefault="000C11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D9FBCC" w14:textId="77777777" w:rsidR="000C11D1" w:rsidRDefault="000C1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A2E91" w14:textId="77777777" w:rsidR="00C70CC1" w:rsidRDefault="00C70CC1" w:rsidP="001E7672">
      <w:r>
        <w:separator/>
      </w:r>
    </w:p>
  </w:footnote>
  <w:footnote w:type="continuationSeparator" w:id="0">
    <w:p w14:paraId="29C862AF" w14:textId="77777777" w:rsidR="00C70CC1" w:rsidRDefault="00C70CC1" w:rsidP="001E7672">
      <w:r>
        <w:continuationSeparator/>
      </w:r>
    </w:p>
  </w:footnote>
  <w:footnote w:id="1">
    <w:p w14:paraId="5BBC9AE1" w14:textId="7E357BCF" w:rsidR="000C11D1" w:rsidRDefault="000C11D1">
      <w:pPr>
        <w:pStyle w:val="FootnoteText"/>
      </w:pPr>
      <w:r w:rsidRPr="001B0828">
        <w:rPr>
          <w:rStyle w:val="FootnoteReference"/>
        </w:rPr>
        <w:footnoteRef/>
      </w:r>
      <w:r>
        <w:t xml:space="preserve"> The rank in this article refers to rank that is get by ranking the scores in an ascending order unless we specify the rank is the domain rank from official website.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619E" w14:textId="25B2C517" w:rsidR="000C11D1" w:rsidRDefault="000C11D1" w:rsidP="00170B9A">
    <w:pPr>
      <w:pStyle w:val="Header"/>
      <w:pBdr>
        <w:bottom w:val="none" w:sz="0" w:space="0" w:color="auto"/>
      </w:pBdr>
      <w:tabs>
        <w:tab w:val="left" w:pos="1856"/>
      </w:tabs>
      <w:jc w:val="both"/>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7F05"/>
    <w:multiLevelType w:val="multilevel"/>
    <w:tmpl w:val="D99A864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 w15:restartNumberingAfterBreak="0">
    <w:nsid w:val="117F5F95"/>
    <w:multiLevelType w:val="hybridMultilevel"/>
    <w:tmpl w:val="789C55DE"/>
    <w:lvl w:ilvl="0" w:tplc="04CA2D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E84D95"/>
    <w:multiLevelType w:val="multilevel"/>
    <w:tmpl w:val="18B2CA5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 w15:restartNumberingAfterBreak="0">
    <w:nsid w:val="257E1AFD"/>
    <w:multiLevelType w:val="hybridMultilevel"/>
    <w:tmpl w:val="0B145110"/>
    <w:lvl w:ilvl="0" w:tplc="59ACB868">
      <w:start w:val="1"/>
      <w:numFmt w:val="bullet"/>
      <w:lvlText w:val=""/>
      <w:lvlJc w:val="left"/>
      <w:pPr>
        <w:tabs>
          <w:tab w:val="num" w:pos="720"/>
        </w:tabs>
        <w:ind w:left="720" w:hanging="360"/>
      </w:pPr>
      <w:rPr>
        <w:rFonts w:ascii="Symbol" w:hAnsi="Symbol" w:hint="default"/>
      </w:rPr>
    </w:lvl>
    <w:lvl w:ilvl="1" w:tplc="EBB4DEDE" w:tentative="1">
      <w:start w:val="1"/>
      <w:numFmt w:val="bullet"/>
      <w:lvlText w:val=""/>
      <w:lvlJc w:val="left"/>
      <w:pPr>
        <w:tabs>
          <w:tab w:val="num" w:pos="1440"/>
        </w:tabs>
        <w:ind w:left="1440" w:hanging="360"/>
      </w:pPr>
      <w:rPr>
        <w:rFonts w:ascii="Symbol" w:hAnsi="Symbol" w:hint="default"/>
      </w:rPr>
    </w:lvl>
    <w:lvl w:ilvl="2" w:tplc="A572999C" w:tentative="1">
      <w:start w:val="1"/>
      <w:numFmt w:val="bullet"/>
      <w:lvlText w:val=""/>
      <w:lvlJc w:val="left"/>
      <w:pPr>
        <w:tabs>
          <w:tab w:val="num" w:pos="2160"/>
        </w:tabs>
        <w:ind w:left="2160" w:hanging="360"/>
      </w:pPr>
      <w:rPr>
        <w:rFonts w:ascii="Symbol" w:hAnsi="Symbol" w:hint="default"/>
      </w:rPr>
    </w:lvl>
    <w:lvl w:ilvl="3" w:tplc="779ACDAE" w:tentative="1">
      <w:start w:val="1"/>
      <w:numFmt w:val="bullet"/>
      <w:lvlText w:val=""/>
      <w:lvlJc w:val="left"/>
      <w:pPr>
        <w:tabs>
          <w:tab w:val="num" w:pos="2880"/>
        </w:tabs>
        <w:ind w:left="2880" w:hanging="360"/>
      </w:pPr>
      <w:rPr>
        <w:rFonts w:ascii="Symbol" w:hAnsi="Symbol" w:hint="default"/>
      </w:rPr>
    </w:lvl>
    <w:lvl w:ilvl="4" w:tplc="1630AA64" w:tentative="1">
      <w:start w:val="1"/>
      <w:numFmt w:val="bullet"/>
      <w:lvlText w:val=""/>
      <w:lvlJc w:val="left"/>
      <w:pPr>
        <w:tabs>
          <w:tab w:val="num" w:pos="3600"/>
        </w:tabs>
        <w:ind w:left="3600" w:hanging="360"/>
      </w:pPr>
      <w:rPr>
        <w:rFonts w:ascii="Symbol" w:hAnsi="Symbol" w:hint="default"/>
      </w:rPr>
    </w:lvl>
    <w:lvl w:ilvl="5" w:tplc="4CE690B0" w:tentative="1">
      <w:start w:val="1"/>
      <w:numFmt w:val="bullet"/>
      <w:lvlText w:val=""/>
      <w:lvlJc w:val="left"/>
      <w:pPr>
        <w:tabs>
          <w:tab w:val="num" w:pos="4320"/>
        </w:tabs>
        <w:ind w:left="4320" w:hanging="360"/>
      </w:pPr>
      <w:rPr>
        <w:rFonts w:ascii="Symbol" w:hAnsi="Symbol" w:hint="default"/>
      </w:rPr>
    </w:lvl>
    <w:lvl w:ilvl="6" w:tplc="30602AD2" w:tentative="1">
      <w:start w:val="1"/>
      <w:numFmt w:val="bullet"/>
      <w:lvlText w:val=""/>
      <w:lvlJc w:val="left"/>
      <w:pPr>
        <w:tabs>
          <w:tab w:val="num" w:pos="5040"/>
        </w:tabs>
        <w:ind w:left="5040" w:hanging="360"/>
      </w:pPr>
      <w:rPr>
        <w:rFonts w:ascii="Symbol" w:hAnsi="Symbol" w:hint="default"/>
      </w:rPr>
    </w:lvl>
    <w:lvl w:ilvl="7" w:tplc="33FA86D4" w:tentative="1">
      <w:start w:val="1"/>
      <w:numFmt w:val="bullet"/>
      <w:lvlText w:val=""/>
      <w:lvlJc w:val="left"/>
      <w:pPr>
        <w:tabs>
          <w:tab w:val="num" w:pos="5760"/>
        </w:tabs>
        <w:ind w:left="5760" w:hanging="360"/>
      </w:pPr>
      <w:rPr>
        <w:rFonts w:ascii="Symbol" w:hAnsi="Symbol" w:hint="default"/>
      </w:rPr>
    </w:lvl>
    <w:lvl w:ilvl="8" w:tplc="E58267F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B9232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D3A4BBF"/>
    <w:multiLevelType w:val="hybridMultilevel"/>
    <w:tmpl w:val="4D1CC4D0"/>
    <w:lvl w:ilvl="0" w:tplc="62F843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0A8F"/>
    <w:multiLevelType w:val="hybridMultilevel"/>
    <w:tmpl w:val="1EF2AD8A"/>
    <w:lvl w:ilvl="0" w:tplc="8918C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EE693E"/>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8" w15:restartNumberingAfterBreak="0">
    <w:nsid w:val="38832D9F"/>
    <w:multiLevelType w:val="multilevel"/>
    <w:tmpl w:val="039CBE7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A70AB8"/>
    <w:multiLevelType w:val="hybridMultilevel"/>
    <w:tmpl w:val="C42A01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192DFE"/>
    <w:multiLevelType w:val="multilevel"/>
    <w:tmpl w:val="53EA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A82D85"/>
    <w:multiLevelType w:val="hybridMultilevel"/>
    <w:tmpl w:val="4D88E556"/>
    <w:lvl w:ilvl="0" w:tplc="BB6A44F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2660A49"/>
    <w:multiLevelType w:val="hybridMultilevel"/>
    <w:tmpl w:val="CFA69244"/>
    <w:lvl w:ilvl="0" w:tplc="CE6A4E7A">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5D00A6E"/>
    <w:multiLevelType w:val="hybridMultilevel"/>
    <w:tmpl w:val="BEA8B598"/>
    <w:lvl w:ilvl="0" w:tplc="B2A879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24202D"/>
    <w:multiLevelType w:val="hybridMultilevel"/>
    <w:tmpl w:val="2ABCFA68"/>
    <w:lvl w:ilvl="0" w:tplc="23DAACF2">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5F47E7"/>
    <w:multiLevelType w:val="hybridMultilevel"/>
    <w:tmpl w:val="0FA208AC"/>
    <w:lvl w:ilvl="0" w:tplc="08B2DE4E">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8155CF"/>
    <w:multiLevelType w:val="multilevel"/>
    <w:tmpl w:val="601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F4E6D"/>
    <w:multiLevelType w:val="hybridMultilevel"/>
    <w:tmpl w:val="20BE826A"/>
    <w:lvl w:ilvl="0" w:tplc="781AEAD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F6443E"/>
    <w:multiLevelType w:val="hybridMultilevel"/>
    <w:tmpl w:val="A322CA1E"/>
    <w:lvl w:ilvl="0" w:tplc="B49E92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3846C4"/>
    <w:multiLevelType w:val="hybridMultilevel"/>
    <w:tmpl w:val="F048BAC8"/>
    <w:lvl w:ilvl="0" w:tplc="763E93B4">
      <w:start w:val="1"/>
      <w:numFmt w:val="decimal"/>
      <w:lvlText w:val="%1."/>
      <w:lvlJc w:val="left"/>
      <w:pPr>
        <w:ind w:left="360" w:hanging="360"/>
      </w:pPr>
      <w:rPr>
        <w:rFonts w:ascii="Source Sans Pro" w:hAnsi="Source Sans Pro" w:cstheme="minorBid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C343FC"/>
    <w:multiLevelType w:val="hybridMultilevel"/>
    <w:tmpl w:val="56A2F138"/>
    <w:lvl w:ilvl="0" w:tplc="B7E205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35459C"/>
    <w:multiLevelType w:val="multilevel"/>
    <w:tmpl w:val="1C7AFA58"/>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none"/>
      <w:lvlText w:val=""/>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5357A1E"/>
    <w:multiLevelType w:val="multilevel"/>
    <w:tmpl w:val="4292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E86FC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2487489"/>
    <w:multiLevelType w:val="hybridMultilevel"/>
    <w:tmpl w:val="776AA410"/>
    <w:lvl w:ilvl="0" w:tplc="2B141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9B40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4"/>
  </w:num>
  <w:num w:numId="3">
    <w:abstractNumId w:val="15"/>
  </w:num>
  <w:num w:numId="4">
    <w:abstractNumId w:val="8"/>
  </w:num>
  <w:num w:numId="5">
    <w:abstractNumId w:val="16"/>
  </w:num>
  <w:num w:numId="6">
    <w:abstractNumId w:val="19"/>
  </w:num>
  <w:num w:numId="7">
    <w:abstractNumId w:val="12"/>
  </w:num>
  <w:num w:numId="8">
    <w:abstractNumId w:val="10"/>
  </w:num>
  <w:num w:numId="9">
    <w:abstractNumId w:val="2"/>
  </w:num>
  <w:num w:numId="10">
    <w:abstractNumId w:val="3"/>
  </w:num>
  <w:num w:numId="11">
    <w:abstractNumId w:val="4"/>
  </w:num>
  <w:num w:numId="12">
    <w:abstractNumId w:val="23"/>
  </w:num>
  <w:num w:numId="13">
    <w:abstractNumId w:val="21"/>
  </w:num>
  <w:num w:numId="14">
    <w:abstractNumId w:val="7"/>
  </w:num>
  <w:num w:numId="15">
    <w:abstractNumId w:val="25"/>
  </w:num>
  <w:num w:numId="16">
    <w:abstractNumId w:val="9"/>
  </w:num>
  <w:num w:numId="17">
    <w:abstractNumId w:val="5"/>
  </w:num>
  <w:num w:numId="18">
    <w:abstractNumId w:val="20"/>
  </w:num>
  <w:num w:numId="19">
    <w:abstractNumId w:val="24"/>
  </w:num>
  <w:num w:numId="20">
    <w:abstractNumId w:val="18"/>
  </w:num>
  <w:num w:numId="21">
    <w:abstractNumId w:val="1"/>
  </w:num>
  <w:num w:numId="22">
    <w:abstractNumId w:val="11"/>
  </w:num>
  <w:num w:numId="23">
    <w:abstractNumId w:val="6"/>
  </w:num>
  <w:num w:numId="24">
    <w:abstractNumId w:val="13"/>
  </w:num>
  <w:num w:numId="25">
    <w:abstractNumId w:val="22"/>
  </w:num>
  <w:num w:numId="2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n, Huanfa">
    <w15:presenceInfo w15:providerId="None" w15:userId="Chen, Huan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yNjW3MDC3NDextDBT0lEKTi0uzszPAykwNq8FAP34ZgMtAAAA"/>
  </w:docVars>
  <w:rsids>
    <w:rsidRoot w:val="00800567"/>
    <w:rsid w:val="000020DF"/>
    <w:rsid w:val="000043EF"/>
    <w:rsid w:val="00006A6E"/>
    <w:rsid w:val="00012B99"/>
    <w:rsid w:val="00013443"/>
    <w:rsid w:val="00025D98"/>
    <w:rsid w:val="000269D7"/>
    <w:rsid w:val="000363BA"/>
    <w:rsid w:val="00043F00"/>
    <w:rsid w:val="00046BA1"/>
    <w:rsid w:val="00047D5D"/>
    <w:rsid w:val="00050921"/>
    <w:rsid w:val="00050BE2"/>
    <w:rsid w:val="0006635D"/>
    <w:rsid w:val="0006715E"/>
    <w:rsid w:val="00070ECD"/>
    <w:rsid w:val="00074538"/>
    <w:rsid w:val="000754CA"/>
    <w:rsid w:val="00075996"/>
    <w:rsid w:val="00081F39"/>
    <w:rsid w:val="00096D20"/>
    <w:rsid w:val="000A3D37"/>
    <w:rsid w:val="000A5336"/>
    <w:rsid w:val="000B1596"/>
    <w:rsid w:val="000B6CE7"/>
    <w:rsid w:val="000B6F5D"/>
    <w:rsid w:val="000B76A8"/>
    <w:rsid w:val="000B7FE0"/>
    <w:rsid w:val="000C0EA9"/>
    <w:rsid w:val="000C11D1"/>
    <w:rsid w:val="000C7B63"/>
    <w:rsid w:val="000D7517"/>
    <w:rsid w:val="000D7F1B"/>
    <w:rsid w:val="000F0F73"/>
    <w:rsid w:val="000F1351"/>
    <w:rsid w:val="0010160A"/>
    <w:rsid w:val="00105E43"/>
    <w:rsid w:val="00111A54"/>
    <w:rsid w:val="0012246C"/>
    <w:rsid w:val="00141291"/>
    <w:rsid w:val="0014198F"/>
    <w:rsid w:val="00141C98"/>
    <w:rsid w:val="0014234D"/>
    <w:rsid w:val="00145B66"/>
    <w:rsid w:val="00147BEF"/>
    <w:rsid w:val="00152CB7"/>
    <w:rsid w:val="0015488C"/>
    <w:rsid w:val="00157BA1"/>
    <w:rsid w:val="00160636"/>
    <w:rsid w:val="00161B09"/>
    <w:rsid w:val="00161FFC"/>
    <w:rsid w:val="00162937"/>
    <w:rsid w:val="00170B9A"/>
    <w:rsid w:val="001718FB"/>
    <w:rsid w:val="001732E7"/>
    <w:rsid w:val="001832A9"/>
    <w:rsid w:val="001850BD"/>
    <w:rsid w:val="00185F79"/>
    <w:rsid w:val="001863B9"/>
    <w:rsid w:val="00193060"/>
    <w:rsid w:val="00194F73"/>
    <w:rsid w:val="00196341"/>
    <w:rsid w:val="001A4E20"/>
    <w:rsid w:val="001B0828"/>
    <w:rsid w:val="001B6B39"/>
    <w:rsid w:val="001C04CA"/>
    <w:rsid w:val="001C74F6"/>
    <w:rsid w:val="001C780F"/>
    <w:rsid w:val="001C7E4D"/>
    <w:rsid w:val="001C7F2F"/>
    <w:rsid w:val="001D3334"/>
    <w:rsid w:val="001E07CB"/>
    <w:rsid w:val="001E171E"/>
    <w:rsid w:val="001E258C"/>
    <w:rsid w:val="001E631C"/>
    <w:rsid w:val="001E7672"/>
    <w:rsid w:val="001E7B17"/>
    <w:rsid w:val="001F0437"/>
    <w:rsid w:val="001F5B46"/>
    <w:rsid w:val="001F6176"/>
    <w:rsid w:val="002021F8"/>
    <w:rsid w:val="0020426E"/>
    <w:rsid w:val="00207C29"/>
    <w:rsid w:val="00212052"/>
    <w:rsid w:val="00214536"/>
    <w:rsid w:val="002157F3"/>
    <w:rsid w:val="00221600"/>
    <w:rsid w:val="002222F7"/>
    <w:rsid w:val="00225805"/>
    <w:rsid w:val="002308F3"/>
    <w:rsid w:val="00230FE6"/>
    <w:rsid w:val="00242E10"/>
    <w:rsid w:val="002444B6"/>
    <w:rsid w:val="00247380"/>
    <w:rsid w:val="00251E68"/>
    <w:rsid w:val="00254A9E"/>
    <w:rsid w:val="00257946"/>
    <w:rsid w:val="0026361E"/>
    <w:rsid w:val="00267BD6"/>
    <w:rsid w:val="00276114"/>
    <w:rsid w:val="00277382"/>
    <w:rsid w:val="00283011"/>
    <w:rsid w:val="0028443C"/>
    <w:rsid w:val="002866D3"/>
    <w:rsid w:val="00292F27"/>
    <w:rsid w:val="00293D54"/>
    <w:rsid w:val="00294930"/>
    <w:rsid w:val="00295686"/>
    <w:rsid w:val="002A12F3"/>
    <w:rsid w:val="002A3A9D"/>
    <w:rsid w:val="002A4A7B"/>
    <w:rsid w:val="002B6F89"/>
    <w:rsid w:val="002C073E"/>
    <w:rsid w:val="002C14DE"/>
    <w:rsid w:val="002C3C8A"/>
    <w:rsid w:val="002D1D04"/>
    <w:rsid w:val="002D4362"/>
    <w:rsid w:val="002D6A5B"/>
    <w:rsid w:val="002E1167"/>
    <w:rsid w:val="002E4B1C"/>
    <w:rsid w:val="002F18D8"/>
    <w:rsid w:val="002F77E7"/>
    <w:rsid w:val="0030169B"/>
    <w:rsid w:val="00302E4B"/>
    <w:rsid w:val="00306E03"/>
    <w:rsid w:val="003128ED"/>
    <w:rsid w:val="00315CC4"/>
    <w:rsid w:val="00320883"/>
    <w:rsid w:val="003240BB"/>
    <w:rsid w:val="0033557A"/>
    <w:rsid w:val="00335DC7"/>
    <w:rsid w:val="00340D32"/>
    <w:rsid w:val="00342582"/>
    <w:rsid w:val="003456A5"/>
    <w:rsid w:val="00346349"/>
    <w:rsid w:val="00346CD1"/>
    <w:rsid w:val="00361F8E"/>
    <w:rsid w:val="003672A3"/>
    <w:rsid w:val="0037015B"/>
    <w:rsid w:val="00371514"/>
    <w:rsid w:val="0037321A"/>
    <w:rsid w:val="00374D13"/>
    <w:rsid w:val="00382634"/>
    <w:rsid w:val="00386B1E"/>
    <w:rsid w:val="00392010"/>
    <w:rsid w:val="0039436E"/>
    <w:rsid w:val="0039593D"/>
    <w:rsid w:val="003A17A1"/>
    <w:rsid w:val="003A789D"/>
    <w:rsid w:val="003C1003"/>
    <w:rsid w:val="003C3377"/>
    <w:rsid w:val="003C402F"/>
    <w:rsid w:val="003D0440"/>
    <w:rsid w:val="003D72FF"/>
    <w:rsid w:val="003E42A0"/>
    <w:rsid w:val="003F39F3"/>
    <w:rsid w:val="00410EB8"/>
    <w:rsid w:val="00425470"/>
    <w:rsid w:val="00425A5F"/>
    <w:rsid w:val="004308E1"/>
    <w:rsid w:val="004318F6"/>
    <w:rsid w:val="00433B69"/>
    <w:rsid w:val="00436E85"/>
    <w:rsid w:val="00440F9C"/>
    <w:rsid w:val="00441022"/>
    <w:rsid w:val="00455CE9"/>
    <w:rsid w:val="0045641A"/>
    <w:rsid w:val="00456640"/>
    <w:rsid w:val="004568F6"/>
    <w:rsid w:val="00462F43"/>
    <w:rsid w:val="00465E42"/>
    <w:rsid w:val="0046650A"/>
    <w:rsid w:val="00475283"/>
    <w:rsid w:val="00485BB4"/>
    <w:rsid w:val="0049043B"/>
    <w:rsid w:val="004905B6"/>
    <w:rsid w:val="00493672"/>
    <w:rsid w:val="00493F8B"/>
    <w:rsid w:val="00495A6F"/>
    <w:rsid w:val="004969AC"/>
    <w:rsid w:val="004A5B35"/>
    <w:rsid w:val="004A60EB"/>
    <w:rsid w:val="004A7256"/>
    <w:rsid w:val="004A7516"/>
    <w:rsid w:val="004B08BC"/>
    <w:rsid w:val="004B7372"/>
    <w:rsid w:val="004C0ED5"/>
    <w:rsid w:val="004D3159"/>
    <w:rsid w:val="004D4D46"/>
    <w:rsid w:val="004D76F3"/>
    <w:rsid w:val="004E6493"/>
    <w:rsid w:val="004F33AD"/>
    <w:rsid w:val="004F3647"/>
    <w:rsid w:val="004F4DE4"/>
    <w:rsid w:val="00504837"/>
    <w:rsid w:val="00513894"/>
    <w:rsid w:val="00517179"/>
    <w:rsid w:val="00526E58"/>
    <w:rsid w:val="0053444F"/>
    <w:rsid w:val="00536EB5"/>
    <w:rsid w:val="005418C9"/>
    <w:rsid w:val="00555160"/>
    <w:rsid w:val="00556569"/>
    <w:rsid w:val="0056409E"/>
    <w:rsid w:val="005649DA"/>
    <w:rsid w:val="00575634"/>
    <w:rsid w:val="005A0EF8"/>
    <w:rsid w:val="005A29B6"/>
    <w:rsid w:val="005A5EC0"/>
    <w:rsid w:val="005A67C7"/>
    <w:rsid w:val="005B0268"/>
    <w:rsid w:val="005B66DF"/>
    <w:rsid w:val="005B673C"/>
    <w:rsid w:val="005B692E"/>
    <w:rsid w:val="005C4239"/>
    <w:rsid w:val="005C452C"/>
    <w:rsid w:val="005C65E4"/>
    <w:rsid w:val="005D10E2"/>
    <w:rsid w:val="005D2C05"/>
    <w:rsid w:val="005D3BFB"/>
    <w:rsid w:val="005D7C39"/>
    <w:rsid w:val="005E205A"/>
    <w:rsid w:val="005E3D34"/>
    <w:rsid w:val="005E4E39"/>
    <w:rsid w:val="005E6114"/>
    <w:rsid w:val="005F0374"/>
    <w:rsid w:val="005F128E"/>
    <w:rsid w:val="005F59EA"/>
    <w:rsid w:val="006043DD"/>
    <w:rsid w:val="006155E9"/>
    <w:rsid w:val="00616C05"/>
    <w:rsid w:val="006200CF"/>
    <w:rsid w:val="00627DEA"/>
    <w:rsid w:val="00640ACA"/>
    <w:rsid w:val="006471CB"/>
    <w:rsid w:val="00650BB5"/>
    <w:rsid w:val="00657C97"/>
    <w:rsid w:val="006609A9"/>
    <w:rsid w:val="00671CFD"/>
    <w:rsid w:val="00672343"/>
    <w:rsid w:val="00672CD5"/>
    <w:rsid w:val="00685379"/>
    <w:rsid w:val="00691AE1"/>
    <w:rsid w:val="00695574"/>
    <w:rsid w:val="00697657"/>
    <w:rsid w:val="006A176D"/>
    <w:rsid w:val="006A7020"/>
    <w:rsid w:val="006C0AC3"/>
    <w:rsid w:val="006C36E0"/>
    <w:rsid w:val="006C374F"/>
    <w:rsid w:val="006D1C5F"/>
    <w:rsid w:val="006D4E55"/>
    <w:rsid w:val="006E0578"/>
    <w:rsid w:val="006E449E"/>
    <w:rsid w:val="006E4B74"/>
    <w:rsid w:val="006F4033"/>
    <w:rsid w:val="00700528"/>
    <w:rsid w:val="00704D12"/>
    <w:rsid w:val="00705150"/>
    <w:rsid w:val="00707905"/>
    <w:rsid w:val="00710DDE"/>
    <w:rsid w:val="00746A48"/>
    <w:rsid w:val="00752379"/>
    <w:rsid w:val="00754BBE"/>
    <w:rsid w:val="00757D2B"/>
    <w:rsid w:val="007740CA"/>
    <w:rsid w:val="00774F2B"/>
    <w:rsid w:val="007778D9"/>
    <w:rsid w:val="00781163"/>
    <w:rsid w:val="007876AF"/>
    <w:rsid w:val="00792FC5"/>
    <w:rsid w:val="00793865"/>
    <w:rsid w:val="00796904"/>
    <w:rsid w:val="007A0251"/>
    <w:rsid w:val="007A488A"/>
    <w:rsid w:val="007C17B2"/>
    <w:rsid w:val="007C62FE"/>
    <w:rsid w:val="007C7007"/>
    <w:rsid w:val="007D3444"/>
    <w:rsid w:val="007E1F68"/>
    <w:rsid w:val="007E2995"/>
    <w:rsid w:val="007E2D11"/>
    <w:rsid w:val="007E5546"/>
    <w:rsid w:val="00800567"/>
    <w:rsid w:val="00810F4D"/>
    <w:rsid w:val="0081158D"/>
    <w:rsid w:val="0081590A"/>
    <w:rsid w:val="00824991"/>
    <w:rsid w:val="008318AE"/>
    <w:rsid w:val="00834FA4"/>
    <w:rsid w:val="008424E3"/>
    <w:rsid w:val="00851A9D"/>
    <w:rsid w:val="00861901"/>
    <w:rsid w:val="00861AF1"/>
    <w:rsid w:val="008735EC"/>
    <w:rsid w:val="008745AF"/>
    <w:rsid w:val="00874E92"/>
    <w:rsid w:val="00876B38"/>
    <w:rsid w:val="00876B7D"/>
    <w:rsid w:val="008803CB"/>
    <w:rsid w:val="00887267"/>
    <w:rsid w:val="0088782D"/>
    <w:rsid w:val="00890E87"/>
    <w:rsid w:val="00894CE4"/>
    <w:rsid w:val="00895514"/>
    <w:rsid w:val="008A15FA"/>
    <w:rsid w:val="008B318C"/>
    <w:rsid w:val="008B76A8"/>
    <w:rsid w:val="008C19E6"/>
    <w:rsid w:val="008C3F42"/>
    <w:rsid w:val="008C73AA"/>
    <w:rsid w:val="008D123A"/>
    <w:rsid w:val="008D44E1"/>
    <w:rsid w:val="008E4F75"/>
    <w:rsid w:val="008E716F"/>
    <w:rsid w:val="008E7C4E"/>
    <w:rsid w:val="008F20B2"/>
    <w:rsid w:val="008F6FD1"/>
    <w:rsid w:val="009024A5"/>
    <w:rsid w:val="009026B8"/>
    <w:rsid w:val="00904C32"/>
    <w:rsid w:val="009053DB"/>
    <w:rsid w:val="00906E63"/>
    <w:rsid w:val="009124FE"/>
    <w:rsid w:val="00913D90"/>
    <w:rsid w:val="0092354F"/>
    <w:rsid w:val="00943C9E"/>
    <w:rsid w:val="00944927"/>
    <w:rsid w:val="00951544"/>
    <w:rsid w:val="00952294"/>
    <w:rsid w:val="00955029"/>
    <w:rsid w:val="00960C7F"/>
    <w:rsid w:val="00961DAC"/>
    <w:rsid w:val="00972DE7"/>
    <w:rsid w:val="009765B8"/>
    <w:rsid w:val="00977C79"/>
    <w:rsid w:val="00985C8C"/>
    <w:rsid w:val="00985FB9"/>
    <w:rsid w:val="0098685D"/>
    <w:rsid w:val="00993E3B"/>
    <w:rsid w:val="00993E58"/>
    <w:rsid w:val="00995046"/>
    <w:rsid w:val="009A1603"/>
    <w:rsid w:val="009A3F3E"/>
    <w:rsid w:val="009A425B"/>
    <w:rsid w:val="009B0151"/>
    <w:rsid w:val="009B1CF0"/>
    <w:rsid w:val="009C0D1C"/>
    <w:rsid w:val="009C1DFC"/>
    <w:rsid w:val="009D1F9A"/>
    <w:rsid w:val="009D2E4A"/>
    <w:rsid w:val="009D7A4D"/>
    <w:rsid w:val="009F47C4"/>
    <w:rsid w:val="00A059D9"/>
    <w:rsid w:val="00A105FA"/>
    <w:rsid w:val="00A150BB"/>
    <w:rsid w:val="00A162AD"/>
    <w:rsid w:val="00A200CC"/>
    <w:rsid w:val="00A26562"/>
    <w:rsid w:val="00A31D3C"/>
    <w:rsid w:val="00A325A6"/>
    <w:rsid w:val="00A37865"/>
    <w:rsid w:val="00A4515D"/>
    <w:rsid w:val="00A46A43"/>
    <w:rsid w:val="00A4784F"/>
    <w:rsid w:val="00A51D81"/>
    <w:rsid w:val="00A62F8C"/>
    <w:rsid w:val="00A63C11"/>
    <w:rsid w:val="00A72354"/>
    <w:rsid w:val="00A835FE"/>
    <w:rsid w:val="00A866A4"/>
    <w:rsid w:val="00A86AC0"/>
    <w:rsid w:val="00A91CF5"/>
    <w:rsid w:val="00A967D6"/>
    <w:rsid w:val="00AA1A42"/>
    <w:rsid w:val="00AA314C"/>
    <w:rsid w:val="00AB171E"/>
    <w:rsid w:val="00AD3466"/>
    <w:rsid w:val="00AD3DB2"/>
    <w:rsid w:val="00AE2485"/>
    <w:rsid w:val="00B013D4"/>
    <w:rsid w:val="00B01736"/>
    <w:rsid w:val="00B03EEC"/>
    <w:rsid w:val="00B063EC"/>
    <w:rsid w:val="00B1209D"/>
    <w:rsid w:val="00B1327B"/>
    <w:rsid w:val="00B175E2"/>
    <w:rsid w:val="00B17B49"/>
    <w:rsid w:val="00B22BFD"/>
    <w:rsid w:val="00B330E5"/>
    <w:rsid w:val="00B3334F"/>
    <w:rsid w:val="00B47067"/>
    <w:rsid w:val="00B47F74"/>
    <w:rsid w:val="00B5159F"/>
    <w:rsid w:val="00B65A2D"/>
    <w:rsid w:val="00B67595"/>
    <w:rsid w:val="00B7013B"/>
    <w:rsid w:val="00B71860"/>
    <w:rsid w:val="00B813F8"/>
    <w:rsid w:val="00B83EAD"/>
    <w:rsid w:val="00B8428B"/>
    <w:rsid w:val="00B86C49"/>
    <w:rsid w:val="00B950F7"/>
    <w:rsid w:val="00B951DA"/>
    <w:rsid w:val="00B96D47"/>
    <w:rsid w:val="00BB0406"/>
    <w:rsid w:val="00BB3E0E"/>
    <w:rsid w:val="00BC147F"/>
    <w:rsid w:val="00BC5870"/>
    <w:rsid w:val="00BC5BF8"/>
    <w:rsid w:val="00BC6CFC"/>
    <w:rsid w:val="00BD1965"/>
    <w:rsid w:val="00BD5C92"/>
    <w:rsid w:val="00BD7379"/>
    <w:rsid w:val="00BE1F73"/>
    <w:rsid w:val="00BE37FF"/>
    <w:rsid w:val="00BF1F4F"/>
    <w:rsid w:val="00BF2760"/>
    <w:rsid w:val="00BF32F8"/>
    <w:rsid w:val="00BF6929"/>
    <w:rsid w:val="00C06D1B"/>
    <w:rsid w:val="00C11065"/>
    <w:rsid w:val="00C15DBF"/>
    <w:rsid w:val="00C17970"/>
    <w:rsid w:val="00C17A05"/>
    <w:rsid w:val="00C32D99"/>
    <w:rsid w:val="00C36740"/>
    <w:rsid w:val="00C405A7"/>
    <w:rsid w:val="00C4261A"/>
    <w:rsid w:val="00C45148"/>
    <w:rsid w:val="00C46BEB"/>
    <w:rsid w:val="00C4718C"/>
    <w:rsid w:val="00C509E7"/>
    <w:rsid w:val="00C512BC"/>
    <w:rsid w:val="00C5409D"/>
    <w:rsid w:val="00C564FB"/>
    <w:rsid w:val="00C61003"/>
    <w:rsid w:val="00C66541"/>
    <w:rsid w:val="00C70CC1"/>
    <w:rsid w:val="00C7561E"/>
    <w:rsid w:val="00C8185F"/>
    <w:rsid w:val="00C838CE"/>
    <w:rsid w:val="00C87B3E"/>
    <w:rsid w:val="00C95DA9"/>
    <w:rsid w:val="00CA722C"/>
    <w:rsid w:val="00CB0987"/>
    <w:rsid w:val="00CB3BED"/>
    <w:rsid w:val="00CB4F76"/>
    <w:rsid w:val="00CC2B9B"/>
    <w:rsid w:val="00CC4941"/>
    <w:rsid w:val="00CD18B9"/>
    <w:rsid w:val="00CD2A2A"/>
    <w:rsid w:val="00CD2B0B"/>
    <w:rsid w:val="00CE0541"/>
    <w:rsid w:val="00CE1456"/>
    <w:rsid w:val="00CE379A"/>
    <w:rsid w:val="00CF2D96"/>
    <w:rsid w:val="00CF4909"/>
    <w:rsid w:val="00CF4FDA"/>
    <w:rsid w:val="00D000B1"/>
    <w:rsid w:val="00D018F9"/>
    <w:rsid w:val="00D032DD"/>
    <w:rsid w:val="00D11790"/>
    <w:rsid w:val="00D1761C"/>
    <w:rsid w:val="00D23AAE"/>
    <w:rsid w:val="00D34297"/>
    <w:rsid w:val="00D349FD"/>
    <w:rsid w:val="00D4518A"/>
    <w:rsid w:val="00D604F9"/>
    <w:rsid w:val="00D616AC"/>
    <w:rsid w:val="00D6408B"/>
    <w:rsid w:val="00D728C5"/>
    <w:rsid w:val="00D7290B"/>
    <w:rsid w:val="00D803A2"/>
    <w:rsid w:val="00D857B2"/>
    <w:rsid w:val="00DA1805"/>
    <w:rsid w:val="00DA411B"/>
    <w:rsid w:val="00DA6508"/>
    <w:rsid w:val="00DA6C61"/>
    <w:rsid w:val="00DB1366"/>
    <w:rsid w:val="00DB2C96"/>
    <w:rsid w:val="00DB6A6B"/>
    <w:rsid w:val="00DB7FE5"/>
    <w:rsid w:val="00DC227B"/>
    <w:rsid w:val="00DC6F84"/>
    <w:rsid w:val="00DD5864"/>
    <w:rsid w:val="00DD6599"/>
    <w:rsid w:val="00DD731A"/>
    <w:rsid w:val="00DE1E38"/>
    <w:rsid w:val="00DE2FDA"/>
    <w:rsid w:val="00DE77C1"/>
    <w:rsid w:val="00DF1076"/>
    <w:rsid w:val="00E026E3"/>
    <w:rsid w:val="00E02C20"/>
    <w:rsid w:val="00E04275"/>
    <w:rsid w:val="00E15CF8"/>
    <w:rsid w:val="00E1668C"/>
    <w:rsid w:val="00E16905"/>
    <w:rsid w:val="00E21EA2"/>
    <w:rsid w:val="00E25142"/>
    <w:rsid w:val="00E30588"/>
    <w:rsid w:val="00E31434"/>
    <w:rsid w:val="00E34215"/>
    <w:rsid w:val="00E53754"/>
    <w:rsid w:val="00E563AD"/>
    <w:rsid w:val="00E56799"/>
    <w:rsid w:val="00E56CFC"/>
    <w:rsid w:val="00E5743D"/>
    <w:rsid w:val="00E57B51"/>
    <w:rsid w:val="00E60EEB"/>
    <w:rsid w:val="00E66764"/>
    <w:rsid w:val="00E70EEB"/>
    <w:rsid w:val="00E8151A"/>
    <w:rsid w:val="00E92F95"/>
    <w:rsid w:val="00E95F73"/>
    <w:rsid w:val="00EA4AFA"/>
    <w:rsid w:val="00EA55C3"/>
    <w:rsid w:val="00EB122C"/>
    <w:rsid w:val="00EB66FD"/>
    <w:rsid w:val="00EB69E1"/>
    <w:rsid w:val="00EC1504"/>
    <w:rsid w:val="00EC15DC"/>
    <w:rsid w:val="00EC2B7E"/>
    <w:rsid w:val="00EC66EF"/>
    <w:rsid w:val="00EC798A"/>
    <w:rsid w:val="00EF7CFB"/>
    <w:rsid w:val="00F2324C"/>
    <w:rsid w:val="00F42024"/>
    <w:rsid w:val="00F4495D"/>
    <w:rsid w:val="00F4710C"/>
    <w:rsid w:val="00F6133D"/>
    <w:rsid w:val="00F649E7"/>
    <w:rsid w:val="00F66010"/>
    <w:rsid w:val="00F66425"/>
    <w:rsid w:val="00F72745"/>
    <w:rsid w:val="00F73856"/>
    <w:rsid w:val="00F804EB"/>
    <w:rsid w:val="00F8121F"/>
    <w:rsid w:val="00F81CF7"/>
    <w:rsid w:val="00F931CE"/>
    <w:rsid w:val="00F9487E"/>
    <w:rsid w:val="00FC2568"/>
    <w:rsid w:val="00FC34C4"/>
    <w:rsid w:val="00FD3942"/>
    <w:rsid w:val="00FE3DF3"/>
    <w:rsid w:val="00FE50A8"/>
    <w:rsid w:val="00FE58E3"/>
    <w:rsid w:val="00FF06A3"/>
    <w:rsid w:val="00FF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5DCC7"/>
  <w15:chartTrackingRefBased/>
  <w15:docId w15:val="{468FA265-9463-4183-8354-BE51A346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4DE4"/>
    <w:pPr>
      <w:widowControl w:val="0"/>
      <w:jc w:val="both"/>
    </w:pPr>
  </w:style>
  <w:style w:type="paragraph" w:styleId="Heading1">
    <w:name w:val="heading 1"/>
    <w:basedOn w:val="Normal"/>
    <w:next w:val="Normal"/>
    <w:link w:val="Heading1Char"/>
    <w:uiPriority w:val="9"/>
    <w:qFormat/>
    <w:rsid w:val="004665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6A48"/>
    <w:pPr>
      <w:keepNext/>
      <w:keepLines/>
      <w:spacing w:before="140" w:after="1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6650A"/>
    <w:pPr>
      <w:keepNext/>
      <w:keepLines/>
      <w:spacing w:before="20" w:after="20"/>
      <w:outlineLvl w:val="2"/>
    </w:pPr>
    <w:rPr>
      <w:rFonts w:eastAsia="Tahoma"/>
      <w:bCs/>
      <w:sz w:val="28"/>
      <w:szCs w:val="32"/>
    </w:rPr>
  </w:style>
  <w:style w:type="paragraph" w:styleId="Heading4">
    <w:name w:val="heading 4"/>
    <w:basedOn w:val="Normal"/>
    <w:next w:val="Normal"/>
    <w:link w:val="Heading4Char"/>
    <w:uiPriority w:val="9"/>
    <w:unhideWhenUsed/>
    <w:qFormat/>
    <w:rsid w:val="0046650A"/>
    <w:pPr>
      <w:keepNext/>
      <w:keepLines/>
      <w:outlineLvl w:val="3"/>
    </w:pPr>
    <w:rPr>
      <w:rFonts w:asciiTheme="majorHAnsi" w:eastAsia="Tahoma" w:hAnsiTheme="majorHAnsi" w:cstheme="majorBidi"/>
      <w:b/>
      <w:bCs/>
      <w:sz w:val="26"/>
      <w:szCs w:val="28"/>
    </w:rPr>
  </w:style>
  <w:style w:type="paragraph" w:styleId="Heading5">
    <w:name w:val="heading 5"/>
    <w:basedOn w:val="Normal"/>
    <w:next w:val="Normal"/>
    <w:link w:val="Heading5Char"/>
    <w:uiPriority w:val="9"/>
    <w:unhideWhenUsed/>
    <w:qFormat/>
    <w:rsid w:val="0046650A"/>
    <w:pPr>
      <w:keepNext/>
      <w:keepLines/>
      <w:outlineLvl w:val="4"/>
    </w:pPr>
    <w:rPr>
      <w:rFonts w:eastAsia="Tahoma"/>
      <w:b/>
      <w:bCs/>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2A3"/>
    <w:pPr>
      <w:ind w:firstLineChars="200" w:firstLine="420"/>
    </w:pPr>
  </w:style>
  <w:style w:type="character" w:styleId="Strong">
    <w:name w:val="Strong"/>
    <w:basedOn w:val="DefaultParagraphFont"/>
    <w:uiPriority w:val="22"/>
    <w:qFormat/>
    <w:rsid w:val="003672A3"/>
    <w:rPr>
      <w:b/>
      <w:bCs/>
    </w:rPr>
  </w:style>
  <w:style w:type="character" w:customStyle="1" w:styleId="mop">
    <w:name w:val="mop"/>
    <w:basedOn w:val="DefaultParagraphFont"/>
    <w:rsid w:val="00F4495D"/>
  </w:style>
  <w:style w:type="character" w:customStyle="1" w:styleId="mord">
    <w:name w:val="mord"/>
    <w:basedOn w:val="DefaultParagraphFont"/>
    <w:rsid w:val="00F4495D"/>
  </w:style>
  <w:style w:type="character" w:customStyle="1" w:styleId="mrel">
    <w:name w:val="mrel"/>
    <w:basedOn w:val="DefaultParagraphFont"/>
    <w:rsid w:val="00F4495D"/>
  </w:style>
  <w:style w:type="character" w:customStyle="1" w:styleId="vlist-s">
    <w:name w:val="vlist-s"/>
    <w:basedOn w:val="DefaultParagraphFont"/>
    <w:rsid w:val="00F4495D"/>
  </w:style>
  <w:style w:type="character" w:customStyle="1" w:styleId="mopen">
    <w:name w:val="mopen"/>
    <w:basedOn w:val="DefaultParagraphFont"/>
    <w:rsid w:val="00F4495D"/>
  </w:style>
  <w:style w:type="character" w:customStyle="1" w:styleId="mpunct">
    <w:name w:val="mpunct"/>
    <w:basedOn w:val="DefaultParagraphFont"/>
    <w:rsid w:val="00F4495D"/>
  </w:style>
  <w:style w:type="character" w:customStyle="1" w:styleId="mclose">
    <w:name w:val="mclose"/>
    <w:basedOn w:val="DefaultParagraphFont"/>
    <w:rsid w:val="00F4495D"/>
  </w:style>
  <w:style w:type="character" w:styleId="PlaceholderText">
    <w:name w:val="Placeholder Text"/>
    <w:basedOn w:val="DefaultParagraphFont"/>
    <w:uiPriority w:val="99"/>
    <w:semiHidden/>
    <w:rsid w:val="00D728C5"/>
    <w:rPr>
      <w:color w:val="808080"/>
    </w:rPr>
  </w:style>
  <w:style w:type="character" w:customStyle="1" w:styleId="Heading2Char">
    <w:name w:val="Heading 2 Char"/>
    <w:basedOn w:val="DefaultParagraphFont"/>
    <w:link w:val="Heading2"/>
    <w:uiPriority w:val="9"/>
    <w:rsid w:val="00746A4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6650A"/>
    <w:rPr>
      <w:rFonts w:eastAsia="Tahoma"/>
      <w:bCs/>
      <w:sz w:val="28"/>
      <w:szCs w:val="32"/>
    </w:rPr>
  </w:style>
  <w:style w:type="character" w:styleId="Hyperlink">
    <w:name w:val="Hyperlink"/>
    <w:basedOn w:val="DefaultParagraphFont"/>
    <w:uiPriority w:val="99"/>
    <w:unhideWhenUsed/>
    <w:rsid w:val="00746A48"/>
    <w:rPr>
      <w:color w:val="0563C1" w:themeColor="hyperlink"/>
      <w:u w:val="single"/>
    </w:rPr>
  </w:style>
  <w:style w:type="paragraph" w:styleId="HTMLPreformatted">
    <w:name w:val="HTML Preformatted"/>
    <w:basedOn w:val="Normal"/>
    <w:link w:val="HTMLPreformattedChar"/>
    <w:uiPriority w:val="99"/>
    <w:semiHidden/>
    <w:unhideWhenUsed/>
    <w:rsid w:val="00746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PreformattedChar">
    <w:name w:val="HTML Preformatted Char"/>
    <w:basedOn w:val="DefaultParagraphFont"/>
    <w:link w:val="HTMLPreformatted"/>
    <w:uiPriority w:val="99"/>
    <w:semiHidden/>
    <w:rsid w:val="00746A48"/>
    <w:rPr>
      <w:rFonts w:ascii="Courier New" w:eastAsia="Times New Roman" w:hAnsi="Courier New" w:cs="Courier New"/>
      <w:kern w:val="0"/>
      <w:sz w:val="20"/>
      <w:szCs w:val="20"/>
      <w:lang w:val="en-IE"/>
    </w:rPr>
  </w:style>
  <w:style w:type="character" w:customStyle="1" w:styleId="Heading4Char">
    <w:name w:val="Heading 4 Char"/>
    <w:basedOn w:val="DefaultParagraphFont"/>
    <w:link w:val="Heading4"/>
    <w:uiPriority w:val="9"/>
    <w:rsid w:val="0046650A"/>
    <w:rPr>
      <w:rFonts w:asciiTheme="majorHAnsi" w:eastAsia="Tahoma" w:hAnsiTheme="majorHAnsi" w:cstheme="majorBidi"/>
      <w:b/>
      <w:bCs/>
      <w:sz w:val="26"/>
      <w:szCs w:val="28"/>
    </w:rPr>
  </w:style>
  <w:style w:type="character" w:customStyle="1" w:styleId="Heading5Char">
    <w:name w:val="Heading 5 Char"/>
    <w:basedOn w:val="DefaultParagraphFont"/>
    <w:link w:val="Heading5"/>
    <w:uiPriority w:val="9"/>
    <w:rsid w:val="0046650A"/>
    <w:rPr>
      <w:rFonts w:eastAsia="Tahoma"/>
      <w:b/>
      <w:bCs/>
      <w:sz w:val="22"/>
      <w:szCs w:val="28"/>
    </w:rPr>
  </w:style>
  <w:style w:type="character" w:customStyle="1" w:styleId="Heading1Char">
    <w:name w:val="Heading 1 Char"/>
    <w:basedOn w:val="DefaultParagraphFont"/>
    <w:link w:val="Heading1"/>
    <w:uiPriority w:val="9"/>
    <w:rsid w:val="0046650A"/>
    <w:rPr>
      <w:b/>
      <w:bCs/>
      <w:kern w:val="44"/>
      <w:sz w:val="44"/>
      <w:szCs w:val="44"/>
    </w:rPr>
  </w:style>
  <w:style w:type="paragraph" w:styleId="TOCHeading">
    <w:name w:val="TOC Heading"/>
    <w:basedOn w:val="Heading1"/>
    <w:next w:val="Normal"/>
    <w:uiPriority w:val="39"/>
    <w:unhideWhenUsed/>
    <w:qFormat/>
    <w:rsid w:val="0046650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81590A"/>
    <w:pPr>
      <w:tabs>
        <w:tab w:val="left" w:pos="840"/>
        <w:tab w:val="right" w:leader="dot" w:pos="8296"/>
      </w:tabs>
      <w:ind w:leftChars="200" w:left="420"/>
    </w:pPr>
    <w:rPr>
      <w:rFonts w:eastAsia="Tahoma"/>
    </w:rPr>
  </w:style>
  <w:style w:type="paragraph" w:styleId="TOC3">
    <w:name w:val="toc 3"/>
    <w:basedOn w:val="Normal"/>
    <w:next w:val="Normal"/>
    <w:autoRedefine/>
    <w:uiPriority w:val="39"/>
    <w:unhideWhenUsed/>
    <w:rsid w:val="00876B7D"/>
    <w:pPr>
      <w:ind w:leftChars="400" w:left="840"/>
    </w:pPr>
    <w:rPr>
      <w:rFonts w:eastAsia="Tahoma"/>
    </w:rPr>
  </w:style>
  <w:style w:type="paragraph" w:styleId="TOC1">
    <w:name w:val="toc 1"/>
    <w:basedOn w:val="Normal"/>
    <w:next w:val="Normal"/>
    <w:autoRedefine/>
    <w:uiPriority w:val="39"/>
    <w:unhideWhenUsed/>
    <w:rsid w:val="0081590A"/>
    <w:pPr>
      <w:widowControl/>
      <w:spacing w:after="100" w:line="259" w:lineRule="auto"/>
      <w:jc w:val="left"/>
    </w:pPr>
    <w:rPr>
      <w:rFonts w:eastAsia="Tahoma" w:cs="Times New Roman"/>
      <w:b/>
      <w:kern w:val="0"/>
      <w:sz w:val="22"/>
      <w:lang w:eastAsia="en-US"/>
    </w:rPr>
  </w:style>
  <w:style w:type="paragraph" w:styleId="NormalWeb">
    <w:name w:val="Normal (Web)"/>
    <w:basedOn w:val="Normal"/>
    <w:uiPriority w:val="99"/>
    <w:unhideWhenUsed/>
    <w:rsid w:val="0046650A"/>
    <w:pPr>
      <w:widowControl/>
      <w:spacing w:before="100" w:beforeAutospacing="1" w:after="100" w:afterAutospacing="1"/>
      <w:jc w:val="left"/>
    </w:pPr>
    <w:rPr>
      <w:rFonts w:ascii="SimSun" w:eastAsia="SimSun" w:hAnsi="SimSun" w:cs="SimSun"/>
      <w:kern w:val="0"/>
      <w:sz w:val="24"/>
      <w:szCs w:val="24"/>
    </w:rPr>
  </w:style>
  <w:style w:type="paragraph" w:styleId="TOC4">
    <w:name w:val="toc 4"/>
    <w:basedOn w:val="Normal"/>
    <w:next w:val="Normal"/>
    <w:autoRedefine/>
    <w:uiPriority w:val="39"/>
    <w:unhideWhenUsed/>
    <w:rsid w:val="0046650A"/>
    <w:pPr>
      <w:ind w:leftChars="600" w:left="1260"/>
    </w:pPr>
  </w:style>
  <w:style w:type="paragraph" w:styleId="TOC5">
    <w:name w:val="toc 5"/>
    <w:basedOn w:val="Normal"/>
    <w:next w:val="Normal"/>
    <w:autoRedefine/>
    <w:uiPriority w:val="39"/>
    <w:unhideWhenUsed/>
    <w:rsid w:val="0046650A"/>
    <w:pPr>
      <w:ind w:leftChars="800" w:left="1680"/>
    </w:pPr>
  </w:style>
  <w:style w:type="character" w:customStyle="1" w:styleId="mjx-char">
    <w:name w:val="mjx-char"/>
    <w:basedOn w:val="DefaultParagraphFont"/>
    <w:rsid w:val="005649DA"/>
  </w:style>
  <w:style w:type="character" w:customStyle="1" w:styleId="mjxassistivemathml">
    <w:name w:val="mjx_assistive_mathml"/>
    <w:basedOn w:val="DefaultParagraphFont"/>
    <w:rsid w:val="005649DA"/>
  </w:style>
  <w:style w:type="character" w:styleId="Emphasis">
    <w:name w:val="Emphasis"/>
    <w:basedOn w:val="DefaultParagraphFont"/>
    <w:uiPriority w:val="20"/>
    <w:qFormat/>
    <w:rsid w:val="000F0F73"/>
    <w:rPr>
      <w:i/>
      <w:iCs/>
    </w:rPr>
  </w:style>
  <w:style w:type="character" w:styleId="HTMLCode">
    <w:name w:val="HTML Code"/>
    <w:basedOn w:val="DefaultParagraphFont"/>
    <w:uiPriority w:val="99"/>
    <w:semiHidden/>
    <w:unhideWhenUsed/>
    <w:rsid w:val="00F804EB"/>
    <w:rPr>
      <w:rFonts w:ascii="SimSun" w:eastAsia="SimSun" w:hAnsi="SimSun" w:cs="SimSun"/>
      <w:sz w:val="24"/>
      <w:szCs w:val="24"/>
    </w:rPr>
  </w:style>
  <w:style w:type="character" w:styleId="UnresolvedMention">
    <w:name w:val="Unresolved Mention"/>
    <w:basedOn w:val="DefaultParagraphFont"/>
    <w:uiPriority w:val="99"/>
    <w:semiHidden/>
    <w:unhideWhenUsed/>
    <w:rsid w:val="005D3BFB"/>
    <w:rPr>
      <w:color w:val="605E5C"/>
      <w:shd w:val="clear" w:color="auto" w:fill="E1DFDD"/>
    </w:rPr>
  </w:style>
  <w:style w:type="table" w:styleId="TableGrid">
    <w:name w:val="Table Grid"/>
    <w:basedOn w:val="TableNormal"/>
    <w:uiPriority w:val="39"/>
    <w:rsid w:val="00301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F47C4"/>
    <w:pPr>
      <w:jc w:val="center"/>
    </w:pPr>
    <w:rPr>
      <w:rFonts w:ascii="Times New Roman" w:eastAsia="SimHei" w:hAnsi="Times New Roman" w:cstheme="majorBidi"/>
      <w:sz w:val="20"/>
      <w:szCs w:val="20"/>
    </w:rPr>
  </w:style>
  <w:style w:type="character" w:customStyle="1" w:styleId="apple-converted-space">
    <w:name w:val="apple-converted-space"/>
    <w:basedOn w:val="DefaultParagraphFont"/>
    <w:rsid w:val="008E716F"/>
  </w:style>
  <w:style w:type="character" w:customStyle="1" w:styleId="highlighted">
    <w:name w:val="highlighted"/>
    <w:basedOn w:val="DefaultParagraphFont"/>
    <w:rsid w:val="007C7007"/>
  </w:style>
  <w:style w:type="character" w:customStyle="1" w:styleId="pre">
    <w:name w:val="pre"/>
    <w:basedOn w:val="DefaultParagraphFont"/>
    <w:rsid w:val="00B71860"/>
  </w:style>
  <w:style w:type="paragraph" w:styleId="FootnoteText">
    <w:name w:val="footnote text"/>
    <w:basedOn w:val="Normal"/>
    <w:link w:val="FootnoteTextChar"/>
    <w:uiPriority w:val="99"/>
    <w:semiHidden/>
    <w:unhideWhenUsed/>
    <w:rsid w:val="001E7672"/>
    <w:pPr>
      <w:snapToGrid w:val="0"/>
      <w:jc w:val="left"/>
    </w:pPr>
    <w:rPr>
      <w:sz w:val="18"/>
      <w:szCs w:val="18"/>
    </w:rPr>
  </w:style>
  <w:style w:type="character" w:customStyle="1" w:styleId="FootnoteTextChar">
    <w:name w:val="Footnote Text Char"/>
    <w:basedOn w:val="DefaultParagraphFont"/>
    <w:link w:val="FootnoteText"/>
    <w:uiPriority w:val="99"/>
    <w:semiHidden/>
    <w:rsid w:val="001E7672"/>
    <w:rPr>
      <w:sz w:val="18"/>
      <w:szCs w:val="18"/>
    </w:rPr>
  </w:style>
  <w:style w:type="character" w:styleId="FootnoteReference">
    <w:name w:val="footnote reference"/>
    <w:basedOn w:val="DefaultParagraphFont"/>
    <w:uiPriority w:val="99"/>
    <w:semiHidden/>
    <w:unhideWhenUsed/>
    <w:rsid w:val="001E7672"/>
    <w:rPr>
      <w:vertAlign w:val="superscript"/>
    </w:rPr>
  </w:style>
  <w:style w:type="character" w:customStyle="1" w:styleId="tran">
    <w:name w:val="tran"/>
    <w:basedOn w:val="DefaultParagraphFont"/>
    <w:rsid w:val="009026B8"/>
  </w:style>
  <w:style w:type="paragraph" w:styleId="Header">
    <w:name w:val="header"/>
    <w:basedOn w:val="Normal"/>
    <w:link w:val="HeaderChar"/>
    <w:uiPriority w:val="99"/>
    <w:unhideWhenUsed/>
    <w:rsid w:val="001E63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E631C"/>
    <w:rPr>
      <w:sz w:val="18"/>
      <w:szCs w:val="18"/>
    </w:rPr>
  </w:style>
  <w:style w:type="paragraph" w:styleId="Footer">
    <w:name w:val="footer"/>
    <w:basedOn w:val="Normal"/>
    <w:link w:val="FooterChar"/>
    <w:uiPriority w:val="99"/>
    <w:unhideWhenUsed/>
    <w:rsid w:val="001E63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E631C"/>
    <w:rPr>
      <w:sz w:val="18"/>
      <w:szCs w:val="18"/>
    </w:rPr>
  </w:style>
  <w:style w:type="character" w:styleId="FollowedHyperlink">
    <w:name w:val="FollowedHyperlink"/>
    <w:basedOn w:val="DefaultParagraphFont"/>
    <w:uiPriority w:val="99"/>
    <w:semiHidden/>
    <w:unhideWhenUsed/>
    <w:rsid w:val="008E4F75"/>
    <w:rPr>
      <w:color w:val="954F72" w:themeColor="followedHyperlink"/>
      <w:u w:val="single"/>
    </w:rPr>
  </w:style>
  <w:style w:type="paragraph" w:styleId="TableofFigures">
    <w:name w:val="table of figures"/>
    <w:basedOn w:val="Normal"/>
    <w:next w:val="Normal"/>
    <w:uiPriority w:val="99"/>
    <w:unhideWhenUsed/>
    <w:rsid w:val="00B1209D"/>
    <w:rPr>
      <w:rFonts w:ascii="Times New Roman" w:hAnsi="Times New Roman"/>
    </w:rPr>
  </w:style>
  <w:style w:type="character" w:styleId="EndnoteReference">
    <w:name w:val="endnote reference"/>
    <w:basedOn w:val="DefaultParagraphFont"/>
    <w:uiPriority w:val="99"/>
    <w:semiHidden/>
    <w:unhideWhenUsed/>
    <w:rsid w:val="00A059D9"/>
    <w:rPr>
      <w:vertAlign w:val="superscript"/>
    </w:rPr>
  </w:style>
  <w:style w:type="character" w:styleId="CommentReference">
    <w:name w:val="annotation reference"/>
    <w:basedOn w:val="DefaultParagraphFont"/>
    <w:uiPriority w:val="99"/>
    <w:semiHidden/>
    <w:unhideWhenUsed/>
    <w:rsid w:val="00FF06A3"/>
    <w:rPr>
      <w:sz w:val="16"/>
      <w:szCs w:val="16"/>
    </w:rPr>
  </w:style>
  <w:style w:type="paragraph" w:styleId="CommentText">
    <w:name w:val="annotation text"/>
    <w:basedOn w:val="Normal"/>
    <w:link w:val="CommentTextChar"/>
    <w:uiPriority w:val="99"/>
    <w:semiHidden/>
    <w:unhideWhenUsed/>
    <w:rsid w:val="00FF06A3"/>
    <w:rPr>
      <w:sz w:val="20"/>
      <w:szCs w:val="20"/>
    </w:rPr>
  </w:style>
  <w:style w:type="character" w:customStyle="1" w:styleId="CommentTextChar">
    <w:name w:val="Comment Text Char"/>
    <w:basedOn w:val="DefaultParagraphFont"/>
    <w:link w:val="CommentText"/>
    <w:uiPriority w:val="99"/>
    <w:semiHidden/>
    <w:rsid w:val="00FF06A3"/>
    <w:rPr>
      <w:sz w:val="20"/>
      <w:szCs w:val="20"/>
    </w:rPr>
  </w:style>
  <w:style w:type="paragraph" w:styleId="CommentSubject">
    <w:name w:val="annotation subject"/>
    <w:basedOn w:val="CommentText"/>
    <w:next w:val="CommentText"/>
    <w:link w:val="CommentSubjectChar"/>
    <w:uiPriority w:val="99"/>
    <w:semiHidden/>
    <w:unhideWhenUsed/>
    <w:rsid w:val="00FF06A3"/>
    <w:rPr>
      <w:b/>
      <w:bCs/>
    </w:rPr>
  </w:style>
  <w:style w:type="character" w:customStyle="1" w:styleId="CommentSubjectChar">
    <w:name w:val="Comment Subject Char"/>
    <w:basedOn w:val="CommentTextChar"/>
    <w:link w:val="CommentSubject"/>
    <w:uiPriority w:val="99"/>
    <w:semiHidden/>
    <w:rsid w:val="00FF06A3"/>
    <w:rPr>
      <w:b/>
      <w:bCs/>
      <w:sz w:val="20"/>
      <w:szCs w:val="20"/>
    </w:rPr>
  </w:style>
  <w:style w:type="paragraph" w:styleId="BalloonText">
    <w:name w:val="Balloon Text"/>
    <w:basedOn w:val="Normal"/>
    <w:link w:val="BalloonTextChar"/>
    <w:uiPriority w:val="99"/>
    <w:semiHidden/>
    <w:unhideWhenUsed/>
    <w:rsid w:val="00FF06A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6A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19979">
      <w:bodyDiv w:val="1"/>
      <w:marLeft w:val="0"/>
      <w:marRight w:val="0"/>
      <w:marTop w:val="0"/>
      <w:marBottom w:val="0"/>
      <w:divBdr>
        <w:top w:val="none" w:sz="0" w:space="0" w:color="auto"/>
        <w:left w:val="none" w:sz="0" w:space="0" w:color="auto"/>
        <w:bottom w:val="none" w:sz="0" w:space="0" w:color="auto"/>
        <w:right w:val="none" w:sz="0" w:space="0" w:color="auto"/>
      </w:divBdr>
    </w:div>
    <w:div w:id="288173451">
      <w:bodyDiv w:val="1"/>
      <w:marLeft w:val="0"/>
      <w:marRight w:val="0"/>
      <w:marTop w:val="0"/>
      <w:marBottom w:val="0"/>
      <w:divBdr>
        <w:top w:val="none" w:sz="0" w:space="0" w:color="auto"/>
        <w:left w:val="none" w:sz="0" w:space="0" w:color="auto"/>
        <w:bottom w:val="none" w:sz="0" w:space="0" w:color="auto"/>
        <w:right w:val="none" w:sz="0" w:space="0" w:color="auto"/>
      </w:divBdr>
    </w:div>
    <w:div w:id="295523843">
      <w:bodyDiv w:val="1"/>
      <w:marLeft w:val="0"/>
      <w:marRight w:val="0"/>
      <w:marTop w:val="0"/>
      <w:marBottom w:val="0"/>
      <w:divBdr>
        <w:top w:val="none" w:sz="0" w:space="0" w:color="auto"/>
        <w:left w:val="none" w:sz="0" w:space="0" w:color="auto"/>
        <w:bottom w:val="none" w:sz="0" w:space="0" w:color="auto"/>
        <w:right w:val="none" w:sz="0" w:space="0" w:color="auto"/>
      </w:divBdr>
    </w:div>
    <w:div w:id="365833310">
      <w:bodyDiv w:val="1"/>
      <w:marLeft w:val="0"/>
      <w:marRight w:val="0"/>
      <w:marTop w:val="0"/>
      <w:marBottom w:val="0"/>
      <w:divBdr>
        <w:top w:val="none" w:sz="0" w:space="0" w:color="auto"/>
        <w:left w:val="none" w:sz="0" w:space="0" w:color="auto"/>
        <w:bottom w:val="none" w:sz="0" w:space="0" w:color="auto"/>
        <w:right w:val="none" w:sz="0" w:space="0" w:color="auto"/>
      </w:divBdr>
    </w:div>
    <w:div w:id="440757908">
      <w:bodyDiv w:val="1"/>
      <w:marLeft w:val="0"/>
      <w:marRight w:val="0"/>
      <w:marTop w:val="0"/>
      <w:marBottom w:val="0"/>
      <w:divBdr>
        <w:top w:val="none" w:sz="0" w:space="0" w:color="auto"/>
        <w:left w:val="none" w:sz="0" w:space="0" w:color="auto"/>
        <w:bottom w:val="none" w:sz="0" w:space="0" w:color="auto"/>
        <w:right w:val="none" w:sz="0" w:space="0" w:color="auto"/>
      </w:divBdr>
    </w:div>
    <w:div w:id="448941080">
      <w:bodyDiv w:val="1"/>
      <w:marLeft w:val="0"/>
      <w:marRight w:val="0"/>
      <w:marTop w:val="0"/>
      <w:marBottom w:val="0"/>
      <w:divBdr>
        <w:top w:val="none" w:sz="0" w:space="0" w:color="auto"/>
        <w:left w:val="none" w:sz="0" w:space="0" w:color="auto"/>
        <w:bottom w:val="none" w:sz="0" w:space="0" w:color="auto"/>
        <w:right w:val="none" w:sz="0" w:space="0" w:color="auto"/>
      </w:divBdr>
    </w:div>
    <w:div w:id="521096154">
      <w:bodyDiv w:val="1"/>
      <w:marLeft w:val="0"/>
      <w:marRight w:val="0"/>
      <w:marTop w:val="0"/>
      <w:marBottom w:val="0"/>
      <w:divBdr>
        <w:top w:val="none" w:sz="0" w:space="0" w:color="auto"/>
        <w:left w:val="none" w:sz="0" w:space="0" w:color="auto"/>
        <w:bottom w:val="none" w:sz="0" w:space="0" w:color="auto"/>
        <w:right w:val="none" w:sz="0" w:space="0" w:color="auto"/>
      </w:divBdr>
    </w:div>
    <w:div w:id="545070918">
      <w:bodyDiv w:val="1"/>
      <w:marLeft w:val="0"/>
      <w:marRight w:val="0"/>
      <w:marTop w:val="0"/>
      <w:marBottom w:val="0"/>
      <w:divBdr>
        <w:top w:val="none" w:sz="0" w:space="0" w:color="auto"/>
        <w:left w:val="none" w:sz="0" w:space="0" w:color="auto"/>
        <w:bottom w:val="none" w:sz="0" w:space="0" w:color="auto"/>
        <w:right w:val="none" w:sz="0" w:space="0" w:color="auto"/>
      </w:divBdr>
    </w:div>
    <w:div w:id="547642453">
      <w:bodyDiv w:val="1"/>
      <w:marLeft w:val="0"/>
      <w:marRight w:val="0"/>
      <w:marTop w:val="0"/>
      <w:marBottom w:val="0"/>
      <w:divBdr>
        <w:top w:val="none" w:sz="0" w:space="0" w:color="auto"/>
        <w:left w:val="none" w:sz="0" w:space="0" w:color="auto"/>
        <w:bottom w:val="none" w:sz="0" w:space="0" w:color="auto"/>
        <w:right w:val="none" w:sz="0" w:space="0" w:color="auto"/>
      </w:divBdr>
    </w:div>
    <w:div w:id="570429611">
      <w:bodyDiv w:val="1"/>
      <w:marLeft w:val="0"/>
      <w:marRight w:val="0"/>
      <w:marTop w:val="0"/>
      <w:marBottom w:val="0"/>
      <w:divBdr>
        <w:top w:val="none" w:sz="0" w:space="0" w:color="auto"/>
        <w:left w:val="none" w:sz="0" w:space="0" w:color="auto"/>
        <w:bottom w:val="none" w:sz="0" w:space="0" w:color="auto"/>
        <w:right w:val="none" w:sz="0" w:space="0" w:color="auto"/>
      </w:divBdr>
    </w:div>
    <w:div w:id="588277093">
      <w:bodyDiv w:val="1"/>
      <w:marLeft w:val="0"/>
      <w:marRight w:val="0"/>
      <w:marTop w:val="0"/>
      <w:marBottom w:val="0"/>
      <w:divBdr>
        <w:top w:val="none" w:sz="0" w:space="0" w:color="auto"/>
        <w:left w:val="none" w:sz="0" w:space="0" w:color="auto"/>
        <w:bottom w:val="none" w:sz="0" w:space="0" w:color="auto"/>
        <w:right w:val="none" w:sz="0" w:space="0" w:color="auto"/>
      </w:divBdr>
    </w:div>
    <w:div w:id="728456412">
      <w:bodyDiv w:val="1"/>
      <w:marLeft w:val="0"/>
      <w:marRight w:val="0"/>
      <w:marTop w:val="0"/>
      <w:marBottom w:val="0"/>
      <w:divBdr>
        <w:top w:val="none" w:sz="0" w:space="0" w:color="auto"/>
        <w:left w:val="none" w:sz="0" w:space="0" w:color="auto"/>
        <w:bottom w:val="none" w:sz="0" w:space="0" w:color="auto"/>
        <w:right w:val="none" w:sz="0" w:space="0" w:color="auto"/>
      </w:divBdr>
    </w:div>
    <w:div w:id="846405213">
      <w:bodyDiv w:val="1"/>
      <w:marLeft w:val="0"/>
      <w:marRight w:val="0"/>
      <w:marTop w:val="0"/>
      <w:marBottom w:val="0"/>
      <w:divBdr>
        <w:top w:val="none" w:sz="0" w:space="0" w:color="auto"/>
        <w:left w:val="none" w:sz="0" w:space="0" w:color="auto"/>
        <w:bottom w:val="none" w:sz="0" w:space="0" w:color="auto"/>
        <w:right w:val="none" w:sz="0" w:space="0" w:color="auto"/>
      </w:divBdr>
    </w:div>
    <w:div w:id="964189478">
      <w:bodyDiv w:val="1"/>
      <w:marLeft w:val="0"/>
      <w:marRight w:val="0"/>
      <w:marTop w:val="0"/>
      <w:marBottom w:val="0"/>
      <w:divBdr>
        <w:top w:val="none" w:sz="0" w:space="0" w:color="auto"/>
        <w:left w:val="none" w:sz="0" w:space="0" w:color="auto"/>
        <w:bottom w:val="none" w:sz="0" w:space="0" w:color="auto"/>
        <w:right w:val="none" w:sz="0" w:space="0" w:color="auto"/>
      </w:divBdr>
    </w:div>
    <w:div w:id="964314617">
      <w:bodyDiv w:val="1"/>
      <w:marLeft w:val="0"/>
      <w:marRight w:val="0"/>
      <w:marTop w:val="0"/>
      <w:marBottom w:val="0"/>
      <w:divBdr>
        <w:top w:val="none" w:sz="0" w:space="0" w:color="auto"/>
        <w:left w:val="none" w:sz="0" w:space="0" w:color="auto"/>
        <w:bottom w:val="none" w:sz="0" w:space="0" w:color="auto"/>
        <w:right w:val="none" w:sz="0" w:space="0" w:color="auto"/>
      </w:divBdr>
    </w:div>
    <w:div w:id="993534885">
      <w:bodyDiv w:val="1"/>
      <w:marLeft w:val="0"/>
      <w:marRight w:val="0"/>
      <w:marTop w:val="0"/>
      <w:marBottom w:val="0"/>
      <w:divBdr>
        <w:top w:val="none" w:sz="0" w:space="0" w:color="auto"/>
        <w:left w:val="none" w:sz="0" w:space="0" w:color="auto"/>
        <w:bottom w:val="none" w:sz="0" w:space="0" w:color="auto"/>
        <w:right w:val="none" w:sz="0" w:space="0" w:color="auto"/>
      </w:divBdr>
    </w:div>
    <w:div w:id="1119883566">
      <w:bodyDiv w:val="1"/>
      <w:marLeft w:val="0"/>
      <w:marRight w:val="0"/>
      <w:marTop w:val="0"/>
      <w:marBottom w:val="0"/>
      <w:divBdr>
        <w:top w:val="none" w:sz="0" w:space="0" w:color="auto"/>
        <w:left w:val="none" w:sz="0" w:space="0" w:color="auto"/>
        <w:bottom w:val="none" w:sz="0" w:space="0" w:color="auto"/>
        <w:right w:val="none" w:sz="0" w:space="0" w:color="auto"/>
      </w:divBdr>
    </w:div>
    <w:div w:id="1133059112">
      <w:bodyDiv w:val="1"/>
      <w:marLeft w:val="0"/>
      <w:marRight w:val="0"/>
      <w:marTop w:val="0"/>
      <w:marBottom w:val="0"/>
      <w:divBdr>
        <w:top w:val="none" w:sz="0" w:space="0" w:color="auto"/>
        <w:left w:val="none" w:sz="0" w:space="0" w:color="auto"/>
        <w:bottom w:val="none" w:sz="0" w:space="0" w:color="auto"/>
        <w:right w:val="none" w:sz="0" w:space="0" w:color="auto"/>
      </w:divBdr>
    </w:div>
    <w:div w:id="1155344160">
      <w:bodyDiv w:val="1"/>
      <w:marLeft w:val="0"/>
      <w:marRight w:val="0"/>
      <w:marTop w:val="0"/>
      <w:marBottom w:val="0"/>
      <w:divBdr>
        <w:top w:val="none" w:sz="0" w:space="0" w:color="auto"/>
        <w:left w:val="none" w:sz="0" w:space="0" w:color="auto"/>
        <w:bottom w:val="none" w:sz="0" w:space="0" w:color="auto"/>
        <w:right w:val="none" w:sz="0" w:space="0" w:color="auto"/>
      </w:divBdr>
    </w:div>
    <w:div w:id="1259287558">
      <w:bodyDiv w:val="1"/>
      <w:marLeft w:val="0"/>
      <w:marRight w:val="0"/>
      <w:marTop w:val="0"/>
      <w:marBottom w:val="0"/>
      <w:divBdr>
        <w:top w:val="none" w:sz="0" w:space="0" w:color="auto"/>
        <w:left w:val="none" w:sz="0" w:space="0" w:color="auto"/>
        <w:bottom w:val="none" w:sz="0" w:space="0" w:color="auto"/>
        <w:right w:val="none" w:sz="0" w:space="0" w:color="auto"/>
      </w:divBdr>
    </w:div>
    <w:div w:id="1297221008">
      <w:bodyDiv w:val="1"/>
      <w:marLeft w:val="0"/>
      <w:marRight w:val="0"/>
      <w:marTop w:val="0"/>
      <w:marBottom w:val="0"/>
      <w:divBdr>
        <w:top w:val="none" w:sz="0" w:space="0" w:color="auto"/>
        <w:left w:val="none" w:sz="0" w:space="0" w:color="auto"/>
        <w:bottom w:val="none" w:sz="0" w:space="0" w:color="auto"/>
        <w:right w:val="none" w:sz="0" w:space="0" w:color="auto"/>
      </w:divBdr>
    </w:div>
    <w:div w:id="1361248827">
      <w:bodyDiv w:val="1"/>
      <w:marLeft w:val="0"/>
      <w:marRight w:val="0"/>
      <w:marTop w:val="0"/>
      <w:marBottom w:val="0"/>
      <w:divBdr>
        <w:top w:val="none" w:sz="0" w:space="0" w:color="auto"/>
        <w:left w:val="none" w:sz="0" w:space="0" w:color="auto"/>
        <w:bottom w:val="none" w:sz="0" w:space="0" w:color="auto"/>
        <w:right w:val="none" w:sz="0" w:space="0" w:color="auto"/>
      </w:divBdr>
    </w:div>
    <w:div w:id="1376392830">
      <w:bodyDiv w:val="1"/>
      <w:marLeft w:val="0"/>
      <w:marRight w:val="0"/>
      <w:marTop w:val="0"/>
      <w:marBottom w:val="0"/>
      <w:divBdr>
        <w:top w:val="none" w:sz="0" w:space="0" w:color="auto"/>
        <w:left w:val="none" w:sz="0" w:space="0" w:color="auto"/>
        <w:bottom w:val="none" w:sz="0" w:space="0" w:color="auto"/>
        <w:right w:val="none" w:sz="0" w:space="0" w:color="auto"/>
      </w:divBdr>
    </w:div>
    <w:div w:id="1526749042">
      <w:bodyDiv w:val="1"/>
      <w:marLeft w:val="0"/>
      <w:marRight w:val="0"/>
      <w:marTop w:val="0"/>
      <w:marBottom w:val="0"/>
      <w:divBdr>
        <w:top w:val="none" w:sz="0" w:space="0" w:color="auto"/>
        <w:left w:val="none" w:sz="0" w:space="0" w:color="auto"/>
        <w:bottom w:val="none" w:sz="0" w:space="0" w:color="auto"/>
        <w:right w:val="none" w:sz="0" w:space="0" w:color="auto"/>
      </w:divBdr>
    </w:div>
    <w:div w:id="1533297728">
      <w:bodyDiv w:val="1"/>
      <w:marLeft w:val="0"/>
      <w:marRight w:val="0"/>
      <w:marTop w:val="0"/>
      <w:marBottom w:val="0"/>
      <w:divBdr>
        <w:top w:val="none" w:sz="0" w:space="0" w:color="auto"/>
        <w:left w:val="none" w:sz="0" w:space="0" w:color="auto"/>
        <w:bottom w:val="none" w:sz="0" w:space="0" w:color="auto"/>
        <w:right w:val="none" w:sz="0" w:space="0" w:color="auto"/>
      </w:divBdr>
    </w:div>
    <w:div w:id="1551183303">
      <w:bodyDiv w:val="1"/>
      <w:marLeft w:val="0"/>
      <w:marRight w:val="0"/>
      <w:marTop w:val="0"/>
      <w:marBottom w:val="0"/>
      <w:divBdr>
        <w:top w:val="none" w:sz="0" w:space="0" w:color="auto"/>
        <w:left w:val="none" w:sz="0" w:space="0" w:color="auto"/>
        <w:bottom w:val="none" w:sz="0" w:space="0" w:color="auto"/>
        <w:right w:val="none" w:sz="0" w:space="0" w:color="auto"/>
      </w:divBdr>
    </w:div>
    <w:div w:id="1551459708">
      <w:bodyDiv w:val="1"/>
      <w:marLeft w:val="0"/>
      <w:marRight w:val="0"/>
      <w:marTop w:val="0"/>
      <w:marBottom w:val="0"/>
      <w:divBdr>
        <w:top w:val="none" w:sz="0" w:space="0" w:color="auto"/>
        <w:left w:val="none" w:sz="0" w:space="0" w:color="auto"/>
        <w:bottom w:val="none" w:sz="0" w:space="0" w:color="auto"/>
        <w:right w:val="none" w:sz="0" w:space="0" w:color="auto"/>
      </w:divBdr>
    </w:div>
    <w:div w:id="1553038555">
      <w:bodyDiv w:val="1"/>
      <w:marLeft w:val="0"/>
      <w:marRight w:val="0"/>
      <w:marTop w:val="0"/>
      <w:marBottom w:val="0"/>
      <w:divBdr>
        <w:top w:val="none" w:sz="0" w:space="0" w:color="auto"/>
        <w:left w:val="none" w:sz="0" w:space="0" w:color="auto"/>
        <w:bottom w:val="none" w:sz="0" w:space="0" w:color="auto"/>
        <w:right w:val="none" w:sz="0" w:space="0" w:color="auto"/>
      </w:divBdr>
    </w:div>
    <w:div w:id="1644118639">
      <w:bodyDiv w:val="1"/>
      <w:marLeft w:val="0"/>
      <w:marRight w:val="0"/>
      <w:marTop w:val="0"/>
      <w:marBottom w:val="0"/>
      <w:divBdr>
        <w:top w:val="none" w:sz="0" w:space="0" w:color="auto"/>
        <w:left w:val="none" w:sz="0" w:space="0" w:color="auto"/>
        <w:bottom w:val="none" w:sz="0" w:space="0" w:color="auto"/>
        <w:right w:val="none" w:sz="0" w:space="0" w:color="auto"/>
      </w:divBdr>
    </w:div>
    <w:div w:id="1783106292">
      <w:bodyDiv w:val="1"/>
      <w:marLeft w:val="0"/>
      <w:marRight w:val="0"/>
      <w:marTop w:val="0"/>
      <w:marBottom w:val="0"/>
      <w:divBdr>
        <w:top w:val="none" w:sz="0" w:space="0" w:color="auto"/>
        <w:left w:val="none" w:sz="0" w:space="0" w:color="auto"/>
        <w:bottom w:val="none" w:sz="0" w:space="0" w:color="auto"/>
        <w:right w:val="none" w:sz="0" w:space="0" w:color="auto"/>
      </w:divBdr>
      <w:divsChild>
        <w:div w:id="895555401">
          <w:marLeft w:val="547"/>
          <w:marRight w:val="0"/>
          <w:marTop w:val="0"/>
          <w:marBottom w:val="0"/>
          <w:divBdr>
            <w:top w:val="none" w:sz="0" w:space="0" w:color="auto"/>
            <w:left w:val="none" w:sz="0" w:space="0" w:color="auto"/>
            <w:bottom w:val="none" w:sz="0" w:space="0" w:color="auto"/>
            <w:right w:val="none" w:sz="0" w:space="0" w:color="auto"/>
          </w:divBdr>
        </w:div>
      </w:divsChild>
    </w:div>
    <w:div w:id="1838114151">
      <w:bodyDiv w:val="1"/>
      <w:marLeft w:val="0"/>
      <w:marRight w:val="0"/>
      <w:marTop w:val="0"/>
      <w:marBottom w:val="0"/>
      <w:divBdr>
        <w:top w:val="none" w:sz="0" w:space="0" w:color="auto"/>
        <w:left w:val="none" w:sz="0" w:space="0" w:color="auto"/>
        <w:bottom w:val="none" w:sz="0" w:space="0" w:color="auto"/>
        <w:right w:val="none" w:sz="0" w:space="0" w:color="auto"/>
      </w:divBdr>
    </w:div>
    <w:div w:id="1851722794">
      <w:bodyDiv w:val="1"/>
      <w:marLeft w:val="0"/>
      <w:marRight w:val="0"/>
      <w:marTop w:val="0"/>
      <w:marBottom w:val="0"/>
      <w:divBdr>
        <w:top w:val="none" w:sz="0" w:space="0" w:color="auto"/>
        <w:left w:val="none" w:sz="0" w:space="0" w:color="auto"/>
        <w:bottom w:val="none" w:sz="0" w:space="0" w:color="auto"/>
        <w:right w:val="none" w:sz="0" w:space="0" w:color="auto"/>
      </w:divBdr>
    </w:div>
    <w:div w:id="1993750057">
      <w:bodyDiv w:val="1"/>
      <w:marLeft w:val="0"/>
      <w:marRight w:val="0"/>
      <w:marTop w:val="0"/>
      <w:marBottom w:val="0"/>
      <w:divBdr>
        <w:top w:val="none" w:sz="0" w:space="0" w:color="auto"/>
        <w:left w:val="none" w:sz="0" w:space="0" w:color="auto"/>
        <w:bottom w:val="none" w:sz="0" w:space="0" w:color="auto"/>
        <w:right w:val="none" w:sz="0" w:space="0" w:color="auto"/>
      </w:divBdr>
    </w:div>
    <w:div w:id="2053260020">
      <w:bodyDiv w:val="1"/>
      <w:marLeft w:val="0"/>
      <w:marRight w:val="0"/>
      <w:marTop w:val="0"/>
      <w:marBottom w:val="0"/>
      <w:divBdr>
        <w:top w:val="none" w:sz="0" w:space="0" w:color="auto"/>
        <w:left w:val="none" w:sz="0" w:space="0" w:color="auto"/>
        <w:bottom w:val="none" w:sz="0" w:space="0" w:color="auto"/>
        <w:right w:val="none" w:sz="0" w:space="0" w:color="auto"/>
      </w:divBdr>
    </w:div>
    <w:div w:id="2127040746">
      <w:bodyDiv w:val="1"/>
      <w:marLeft w:val="0"/>
      <w:marRight w:val="0"/>
      <w:marTop w:val="0"/>
      <w:marBottom w:val="0"/>
      <w:divBdr>
        <w:top w:val="none" w:sz="0" w:space="0" w:color="auto"/>
        <w:left w:val="none" w:sz="0" w:space="0" w:color="auto"/>
        <w:bottom w:val="none" w:sz="0" w:space="0" w:color="auto"/>
        <w:right w:val="none" w:sz="0" w:space="0" w:color="auto"/>
      </w:divBdr>
    </w:div>
    <w:div w:id="214592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5954C-FC7F-4151-A1E0-E0C9BF809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42</Pages>
  <Words>30704</Words>
  <Characters>175019</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晓涵</dc:creator>
  <cp:keywords/>
  <dc:description/>
  <cp:lastModifiedBy>Chen, Huanfa</cp:lastModifiedBy>
  <cp:revision>16</cp:revision>
  <dcterms:created xsi:type="dcterms:W3CDTF">2021-08-26T09:01:00Z</dcterms:created>
  <dcterms:modified xsi:type="dcterms:W3CDTF">2021-08-26T10:18:00Z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http://www.zotero.org/styles/ucl-institute-of-education-harvard</vt:lpwstr>
  </property>
  <property fmtid="{D5CDD505-2E9C-101B-9397-08002B2CF9AE}" pid="21" name="Mendeley Recent Style Name 9_1">
    <vt:lpwstr>UCL Institute of Education - Harvard</vt:lpwstr>
  </property>
  <property fmtid="{D5CDD505-2E9C-101B-9397-08002B2CF9AE}" pid="22" name="Mendeley Document_1">
    <vt:lpwstr>True</vt:lpwstr>
  </property>
  <property fmtid="{D5CDD505-2E9C-101B-9397-08002B2CF9AE}" pid="23" name="Mendeley Unique User Id_1">
    <vt:lpwstr>d45da4de-88a1-3f96-b801-a4e9c4f43bc4</vt:lpwstr>
  </property>
  <property fmtid="{D5CDD505-2E9C-101B-9397-08002B2CF9AE}" pid="24" name="Mendeley Citation Style_1">
    <vt:lpwstr>http://www.zotero.org/styles/ucl-institute-of-education-harvard</vt:lpwstr>
  </property>
</Properties>
</file>