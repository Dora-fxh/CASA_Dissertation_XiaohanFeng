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B9622" w14:textId="0A312592" w:rsidR="0046650A" w:rsidRDefault="0046650A" w:rsidP="00754BBE">
      <w:pPr>
        <w:pStyle w:val="Heading1"/>
        <w:spacing w:before="156"/>
        <w:rPr>
          <w:sz w:val="36"/>
          <w:szCs w:val="36"/>
        </w:rPr>
      </w:pPr>
    </w:p>
    <w:p w14:paraId="2A4FAFC0" w14:textId="77777777" w:rsidR="0046650A" w:rsidRDefault="0046650A" w:rsidP="0046650A">
      <w:pPr>
        <w:pStyle w:val="Heading1"/>
        <w:spacing w:before="156"/>
        <w:jc w:val="center"/>
        <w:rPr>
          <w:sz w:val="36"/>
          <w:szCs w:val="36"/>
        </w:rPr>
      </w:pPr>
    </w:p>
    <w:p w14:paraId="043C199A" w14:textId="535CCDCA" w:rsidR="0046650A" w:rsidRPr="0046650A" w:rsidRDefault="0046650A" w:rsidP="0046650A">
      <w:pPr>
        <w:pStyle w:val="Heading1"/>
        <w:spacing w:before="156"/>
        <w:jc w:val="center"/>
        <w:rPr>
          <w:sz w:val="36"/>
          <w:szCs w:val="36"/>
        </w:rPr>
      </w:pPr>
      <w:r w:rsidRPr="0046650A">
        <w:rPr>
          <w:sz w:val="36"/>
          <w:szCs w:val="36"/>
        </w:rPr>
        <w:t>Decomposition Analysis of Index of Multiple Deprivation</w:t>
      </w:r>
      <w:r>
        <w:rPr>
          <w:sz w:val="36"/>
          <w:szCs w:val="36"/>
        </w:rPr>
        <w:t xml:space="preserve"> (IMD)</w:t>
      </w:r>
      <w:r w:rsidRPr="0046650A">
        <w:rPr>
          <w:sz w:val="36"/>
          <w:szCs w:val="36"/>
        </w:rPr>
        <w:t xml:space="preserve"> Based on Shapley Value</w:t>
      </w:r>
    </w:p>
    <w:p w14:paraId="50F62A10" w14:textId="52CBDDF5" w:rsidR="0046650A" w:rsidRPr="0046650A" w:rsidRDefault="0046650A" w:rsidP="0046650A">
      <w:pPr>
        <w:spacing w:before="156"/>
        <w:jc w:val="center"/>
        <w:rPr>
          <w:rFonts w:ascii="Tahoma" w:hAnsi="Tahoma" w:cs="Tahoma"/>
          <w:sz w:val="24"/>
          <w:szCs w:val="24"/>
        </w:rPr>
      </w:pPr>
      <w:r w:rsidRPr="0046650A">
        <w:rPr>
          <w:rFonts w:ascii="Tahoma" w:hAnsi="Tahoma" w:cs="Tahoma"/>
          <w:sz w:val="24"/>
          <w:szCs w:val="24"/>
        </w:rPr>
        <w:t>Candidate:</w:t>
      </w:r>
      <w:r w:rsidR="00E5743D">
        <w:rPr>
          <w:rFonts w:ascii="Tahoma" w:hAnsi="Tahoma" w:cs="Tahoma"/>
          <w:sz w:val="24"/>
          <w:szCs w:val="24"/>
        </w:rPr>
        <w:t xml:space="preserve"> </w:t>
      </w:r>
      <w:proofErr w:type="spellStart"/>
      <w:r>
        <w:rPr>
          <w:rFonts w:ascii="Tahoma" w:hAnsi="Tahoma" w:cs="Tahoma"/>
          <w:sz w:val="24"/>
          <w:szCs w:val="24"/>
        </w:rPr>
        <w:t>Xiaohan</w:t>
      </w:r>
      <w:proofErr w:type="spellEnd"/>
      <w:r>
        <w:rPr>
          <w:rFonts w:ascii="Tahoma" w:hAnsi="Tahoma" w:cs="Tahoma"/>
          <w:sz w:val="24"/>
          <w:szCs w:val="24"/>
        </w:rPr>
        <w:t xml:space="preserve"> Feng</w:t>
      </w:r>
    </w:p>
    <w:p w14:paraId="0EB87A63" w14:textId="199858F2" w:rsidR="0046650A" w:rsidRPr="003E2765" w:rsidRDefault="0046650A" w:rsidP="0046650A">
      <w:pPr>
        <w:spacing w:before="156"/>
        <w:jc w:val="center"/>
        <w:rPr>
          <w:rFonts w:ascii="Tahoma" w:hAnsi="Tahoma" w:cs="Tahoma"/>
          <w:sz w:val="24"/>
          <w:szCs w:val="24"/>
        </w:rPr>
      </w:pPr>
      <w:r w:rsidRPr="003E2765">
        <w:rPr>
          <w:rFonts w:ascii="Tahoma" w:hAnsi="Tahoma" w:cs="Tahoma"/>
          <w:sz w:val="24"/>
          <w:szCs w:val="24"/>
        </w:rPr>
        <w:t xml:space="preserve">Submission Date: </w:t>
      </w:r>
      <w:ins w:id="2" w:author="冯 晓涵" w:date="2021-08-29T11:07:00Z">
        <w:r w:rsidR="005D1DA0" w:rsidRPr="003E2765">
          <w:rPr>
            <w:rFonts w:ascii="Tahoma" w:hAnsi="Tahoma" w:cs="Tahoma" w:hint="eastAsia"/>
            <w:sz w:val="24"/>
            <w:szCs w:val="24"/>
          </w:rPr>
          <w:t>30</w:t>
        </w:r>
      </w:ins>
      <w:del w:id="3" w:author="冯 晓涵" w:date="2021-08-29T11:06:00Z">
        <w:r w:rsidR="00E5743D" w:rsidRPr="003E2765" w:rsidDel="005D1DA0">
          <w:rPr>
            <w:rFonts w:ascii="Tahoma" w:hAnsi="Tahoma" w:cs="Tahoma"/>
            <w:sz w:val="24"/>
            <w:szCs w:val="24"/>
          </w:rPr>
          <w:delText>25</w:delText>
        </w:r>
      </w:del>
      <w:r w:rsidRPr="003E2765">
        <w:rPr>
          <w:rFonts w:ascii="Tahoma" w:hAnsi="Tahoma" w:cs="Tahoma"/>
          <w:sz w:val="24"/>
          <w:szCs w:val="24"/>
        </w:rPr>
        <w:t>/</w:t>
      </w:r>
      <w:r w:rsidR="00E5743D" w:rsidRPr="003E2765">
        <w:rPr>
          <w:rFonts w:ascii="Tahoma" w:hAnsi="Tahoma" w:cs="Tahoma"/>
          <w:sz w:val="24"/>
          <w:szCs w:val="24"/>
        </w:rPr>
        <w:t>08/2020</w:t>
      </w:r>
    </w:p>
    <w:p w14:paraId="7946CFAC" w14:textId="77777777" w:rsidR="0046650A" w:rsidRDefault="0046650A" w:rsidP="0046650A">
      <w:pPr>
        <w:spacing w:before="156"/>
        <w:jc w:val="center"/>
      </w:pPr>
    </w:p>
    <w:p w14:paraId="563BE1E2" w14:textId="2F13A4DC" w:rsidR="0046650A" w:rsidRPr="0046650A" w:rsidRDefault="0046650A" w:rsidP="0046650A">
      <w:pPr>
        <w:spacing w:before="156"/>
        <w:jc w:val="center"/>
        <w:rPr>
          <w:rFonts w:ascii="Tahoma" w:hAnsi="Tahoma" w:cs="Tahoma"/>
          <w:sz w:val="24"/>
          <w:szCs w:val="24"/>
        </w:rPr>
      </w:pPr>
      <w:r w:rsidRPr="0046650A">
        <w:rPr>
          <w:rFonts w:ascii="Tahoma" w:hAnsi="Tahoma" w:cs="Tahoma"/>
          <w:sz w:val="24"/>
          <w:szCs w:val="24"/>
        </w:rPr>
        <w:t>Module Name: MSc Dissertation</w:t>
      </w:r>
    </w:p>
    <w:p w14:paraId="5255849A" w14:textId="7C58CE53" w:rsidR="0046650A" w:rsidRDefault="0046650A" w:rsidP="0046650A">
      <w:pPr>
        <w:spacing w:before="156"/>
        <w:jc w:val="center"/>
        <w:rPr>
          <w:rFonts w:ascii="Tahoma" w:hAnsi="Tahoma" w:cs="Tahoma"/>
          <w:sz w:val="24"/>
          <w:szCs w:val="24"/>
        </w:rPr>
      </w:pPr>
      <w:r w:rsidRPr="0046650A">
        <w:rPr>
          <w:rFonts w:ascii="Tahoma" w:hAnsi="Tahoma" w:cs="Tahoma"/>
          <w:sz w:val="24"/>
          <w:szCs w:val="24"/>
        </w:rPr>
        <w:t>Module ID: CASA0</w:t>
      </w:r>
      <w:r w:rsidR="003E2765" w:rsidRPr="003E2765">
        <w:rPr>
          <w:rFonts w:ascii="Tahoma" w:hAnsi="Tahoma" w:cs="Tahoma" w:hint="eastAsia"/>
          <w:sz w:val="24"/>
          <w:szCs w:val="24"/>
        </w:rPr>
        <w:t>012</w:t>
      </w:r>
    </w:p>
    <w:p w14:paraId="2ACA5E26" w14:textId="77777777" w:rsidR="0046650A" w:rsidRPr="0046650A" w:rsidRDefault="0046650A" w:rsidP="0046650A">
      <w:pPr>
        <w:spacing w:before="156"/>
        <w:jc w:val="center"/>
        <w:rPr>
          <w:rFonts w:ascii="Tahoma" w:hAnsi="Tahoma" w:cs="Tahoma"/>
          <w:sz w:val="24"/>
          <w:szCs w:val="24"/>
        </w:rPr>
      </w:pPr>
    </w:p>
    <w:p w14:paraId="35CCD832" w14:textId="3C142678" w:rsidR="0046650A" w:rsidRPr="0046650A" w:rsidRDefault="0046650A" w:rsidP="0046650A">
      <w:pPr>
        <w:spacing w:before="156"/>
        <w:jc w:val="center"/>
        <w:rPr>
          <w:rFonts w:ascii="Tahoma" w:hAnsi="Tahoma" w:cs="Tahoma"/>
          <w:sz w:val="24"/>
          <w:szCs w:val="24"/>
        </w:rPr>
      </w:pPr>
      <w:r w:rsidRPr="0046650A">
        <w:rPr>
          <w:rFonts w:ascii="Tahoma" w:hAnsi="Tahoma" w:cs="Tahoma"/>
          <w:sz w:val="24"/>
          <w:szCs w:val="24"/>
        </w:rPr>
        <w:t xml:space="preserve">Supervisor: </w:t>
      </w:r>
      <w:r w:rsidR="000C11D1">
        <w:rPr>
          <w:rFonts w:ascii="Tahoma" w:hAnsi="Tahoma" w:cs="Tahoma"/>
          <w:sz w:val="24"/>
          <w:szCs w:val="24"/>
        </w:rPr>
        <w:t>Dr</w:t>
      </w:r>
      <w:r w:rsidRPr="0046650A">
        <w:rPr>
          <w:rFonts w:ascii="Tahoma" w:hAnsi="Tahoma" w:cs="Tahoma"/>
          <w:sz w:val="24"/>
          <w:szCs w:val="24"/>
        </w:rPr>
        <w:t xml:space="preserve">. </w:t>
      </w:r>
      <w:proofErr w:type="spellStart"/>
      <w:r w:rsidRPr="0046650A">
        <w:rPr>
          <w:rFonts w:ascii="Tahoma" w:hAnsi="Tahoma" w:cs="Tahoma"/>
          <w:sz w:val="24"/>
          <w:szCs w:val="24"/>
        </w:rPr>
        <w:t>Huanfa</w:t>
      </w:r>
      <w:proofErr w:type="spellEnd"/>
      <w:r w:rsidRPr="0046650A">
        <w:rPr>
          <w:rFonts w:ascii="Tahoma" w:hAnsi="Tahoma" w:cs="Tahoma"/>
          <w:sz w:val="24"/>
          <w:szCs w:val="24"/>
        </w:rPr>
        <w:t xml:space="preserve"> Chen</w:t>
      </w:r>
    </w:p>
    <w:p w14:paraId="0E8EBE40" w14:textId="78CE61A2" w:rsidR="0046650A" w:rsidRPr="0046650A" w:rsidRDefault="0046650A" w:rsidP="0046650A">
      <w:pPr>
        <w:spacing w:before="156"/>
        <w:jc w:val="center"/>
        <w:rPr>
          <w:rFonts w:ascii="Tahoma" w:hAnsi="Tahoma" w:cs="Tahoma"/>
          <w:sz w:val="24"/>
          <w:szCs w:val="24"/>
        </w:rPr>
      </w:pPr>
      <w:r w:rsidRPr="0046650A">
        <w:rPr>
          <w:rFonts w:ascii="Tahoma" w:hAnsi="Tahoma" w:cs="Tahoma"/>
          <w:sz w:val="24"/>
          <w:szCs w:val="24"/>
        </w:rPr>
        <w:t xml:space="preserve">Word Count: </w:t>
      </w:r>
      <w:r w:rsidR="00E5743D">
        <w:rPr>
          <w:rFonts w:ascii="Tahoma" w:hAnsi="Tahoma" w:cs="Tahoma"/>
          <w:sz w:val="24"/>
          <w:szCs w:val="24"/>
        </w:rPr>
        <w:t>10359</w:t>
      </w:r>
    </w:p>
    <w:p w14:paraId="075C843A" w14:textId="19313F70" w:rsidR="0046650A" w:rsidRDefault="0046650A">
      <w:pPr>
        <w:spacing w:before="156"/>
        <w:rPr>
          <w:rFonts w:ascii="Tahoma" w:hAnsi="Tahoma" w:cs="Tahoma"/>
          <w:sz w:val="24"/>
          <w:szCs w:val="24"/>
        </w:rPr>
      </w:pPr>
    </w:p>
    <w:p w14:paraId="115B6CE1" w14:textId="7B6CA842" w:rsidR="0046650A" w:rsidRDefault="0046650A">
      <w:pPr>
        <w:spacing w:before="156"/>
        <w:rPr>
          <w:rFonts w:ascii="Tahoma" w:hAnsi="Tahoma" w:cs="Tahoma"/>
          <w:sz w:val="24"/>
          <w:szCs w:val="24"/>
        </w:rPr>
      </w:pPr>
    </w:p>
    <w:p w14:paraId="127FF8D8" w14:textId="527A3C87" w:rsidR="0046650A" w:rsidRDefault="0046650A">
      <w:pPr>
        <w:spacing w:before="156"/>
        <w:rPr>
          <w:rFonts w:ascii="Tahoma" w:hAnsi="Tahoma" w:cs="Tahoma"/>
          <w:sz w:val="24"/>
          <w:szCs w:val="24"/>
        </w:rPr>
      </w:pPr>
    </w:p>
    <w:p w14:paraId="3670DA84" w14:textId="227BBAC5" w:rsidR="0046650A" w:rsidRDefault="0046650A">
      <w:pPr>
        <w:spacing w:before="156"/>
        <w:rPr>
          <w:rFonts w:ascii="Tahoma" w:hAnsi="Tahoma" w:cs="Tahoma"/>
          <w:sz w:val="24"/>
          <w:szCs w:val="24"/>
        </w:rPr>
      </w:pPr>
    </w:p>
    <w:p w14:paraId="7FB8CF9C" w14:textId="70018EC7" w:rsidR="0046650A" w:rsidRDefault="0046650A">
      <w:pPr>
        <w:spacing w:before="156"/>
        <w:rPr>
          <w:rFonts w:ascii="Tahoma" w:hAnsi="Tahoma" w:cs="Tahoma"/>
          <w:sz w:val="24"/>
          <w:szCs w:val="24"/>
        </w:rPr>
      </w:pPr>
    </w:p>
    <w:p w14:paraId="06CF52EB" w14:textId="5AACC721" w:rsidR="0046650A" w:rsidRDefault="0046650A">
      <w:pPr>
        <w:spacing w:before="156"/>
        <w:rPr>
          <w:rFonts w:ascii="Tahoma" w:hAnsi="Tahoma" w:cs="Tahoma"/>
          <w:sz w:val="24"/>
          <w:szCs w:val="24"/>
        </w:rPr>
      </w:pPr>
    </w:p>
    <w:p w14:paraId="31601AF3" w14:textId="308AB4B8" w:rsidR="0046650A" w:rsidRDefault="0046650A">
      <w:pPr>
        <w:spacing w:before="156"/>
        <w:rPr>
          <w:rFonts w:ascii="Tahoma" w:hAnsi="Tahoma" w:cs="Tahoma"/>
          <w:sz w:val="24"/>
          <w:szCs w:val="24"/>
        </w:rPr>
      </w:pPr>
    </w:p>
    <w:p w14:paraId="5443B34F" w14:textId="77777777" w:rsidR="0046650A" w:rsidRDefault="0046650A">
      <w:pPr>
        <w:spacing w:before="156"/>
        <w:rPr>
          <w:rFonts w:ascii="Tahoma" w:hAnsi="Tahoma" w:cs="Tahoma"/>
          <w:sz w:val="24"/>
          <w:szCs w:val="24"/>
        </w:rPr>
      </w:pPr>
    </w:p>
    <w:p w14:paraId="686DBD50" w14:textId="550488E4" w:rsidR="0046650A" w:rsidRDefault="0046650A">
      <w:pPr>
        <w:spacing w:before="156"/>
        <w:rPr>
          <w:rFonts w:ascii="Tahoma" w:hAnsi="Tahoma" w:cs="Tahoma"/>
          <w:sz w:val="24"/>
          <w:szCs w:val="24"/>
        </w:rPr>
      </w:pPr>
    </w:p>
    <w:p w14:paraId="2A048313" w14:textId="0A252721" w:rsidR="0046650A" w:rsidRDefault="0046650A">
      <w:pPr>
        <w:spacing w:before="156"/>
        <w:rPr>
          <w:rFonts w:ascii="Tahoma" w:hAnsi="Tahoma" w:cs="Tahoma"/>
          <w:sz w:val="24"/>
          <w:szCs w:val="24"/>
        </w:rPr>
      </w:pPr>
    </w:p>
    <w:p w14:paraId="1324CDFA" w14:textId="6FB1A674" w:rsidR="0046650A" w:rsidRPr="0046650A" w:rsidRDefault="0046650A" w:rsidP="003E2765">
      <w:pPr>
        <w:spacing w:before="156"/>
        <w:rPr>
          <w:rFonts w:ascii="Tahoma" w:hAnsi="Tahoma" w:cs="Tahoma"/>
          <w:sz w:val="24"/>
          <w:szCs w:val="24"/>
        </w:rPr>
      </w:pPr>
      <w:r w:rsidRPr="0046650A">
        <w:rPr>
          <w:rFonts w:ascii="Tahoma" w:hAnsi="Tahoma" w:cs="Tahoma"/>
          <w:sz w:val="24"/>
          <w:szCs w:val="24"/>
        </w:rPr>
        <w:t>This dissertation is submitted in part requirement for the M</w:t>
      </w:r>
      <w:r>
        <w:rPr>
          <w:rFonts w:ascii="Tahoma" w:hAnsi="Tahoma" w:cs="Tahoma"/>
          <w:sz w:val="24"/>
          <w:szCs w:val="24"/>
        </w:rPr>
        <w:t>Sc</w:t>
      </w:r>
      <w:r w:rsidRPr="0046650A">
        <w:rPr>
          <w:rFonts w:ascii="Tahoma" w:hAnsi="Tahoma" w:cs="Tahoma"/>
          <w:sz w:val="24"/>
          <w:szCs w:val="24"/>
        </w:rPr>
        <w:t xml:space="preserve"> in the Centre</w:t>
      </w:r>
    </w:p>
    <w:p w14:paraId="66026B49" w14:textId="7480CBBB" w:rsidR="00E5743D" w:rsidRDefault="0046650A" w:rsidP="0046650A">
      <w:pPr>
        <w:spacing w:before="156"/>
        <w:jc w:val="center"/>
        <w:rPr>
          <w:rFonts w:ascii="Tahoma" w:hAnsi="Tahoma" w:cs="Tahoma"/>
          <w:sz w:val="24"/>
          <w:szCs w:val="24"/>
        </w:rPr>
      </w:pPr>
      <w:r w:rsidRPr="0046650A">
        <w:rPr>
          <w:rFonts w:ascii="Tahoma" w:hAnsi="Tahoma" w:cs="Tahoma"/>
          <w:sz w:val="24"/>
          <w:szCs w:val="24"/>
        </w:rPr>
        <w:t>for Advanced Spatial Analysis, Bartlett Faculty of the Build Environment, UCL</w:t>
      </w:r>
      <w:r>
        <w:rPr>
          <w:rFonts w:ascii="Tahoma" w:hAnsi="Tahoma" w:cs="Tahoma"/>
          <w:sz w:val="24"/>
          <w:szCs w:val="24"/>
        </w:rPr>
        <w:t>.</w:t>
      </w:r>
    </w:p>
    <w:p w14:paraId="0C14C477" w14:textId="77777777" w:rsidR="00E5743D" w:rsidRDefault="00E5743D">
      <w:pPr>
        <w:widowControl/>
        <w:spacing w:before="156"/>
        <w:jc w:val="left"/>
        <w:rPr>
          <w:rFonts w:ascii="Tahoma" w:hAnsi="Tahoma" w:cs="Tahoma"/>
          <w:sz w:val="24"/>
          <w:szCs w:val="24"/>
        </w:rPr>
      </w:pPr>
      <w:r>
        <w:rPr>
          <w:rFonts w:ascii="Tahoma" w:hAnsi="Tahoma" w:cs="Tahoma"/>
          <w:sz w:val="24"/>
          <w:szCs w:val="24"/>
        </w:rPr>
        <w:br w:type="page"/>
      </w:r>
    </w:p>
    <w:p w14:paraId="49704E83" w14:textId="13C1C2B4" w:rsidR="00E5743D" w:rsidRDefault="00E5743D">
      <w:pPr>
        <w:widowControl/>
        <w:spacing w:before="156"/>
        <w:jc w:val="left"/>
        <w:rPr>
          <w:rFonts w:ascii="Tahoma" w:hAnsi="Tahoma" w:cs="Tahoma"/>
          <w:sz w:val="24"/>
          <w:szCs w:val="24"/>
        </w:rPr>
      </w:pPr>
      <w:r>
        <w:rPr>
          <w:rFonts w:ascii="Tahoma" w:hAnsi="Tahoma" w:cs="Tahoma"/>
          <w:sz w:val="24"/>
          <w:szCs w:val="24"/>
        </w:rPr>
        <w:lastRenderedPageBreak/>
        <w:br w:type="page"/>
      </w:r>
    </w:p>
    <w:p w14:paraId="0B573315" w14:textId="77777777" w:rsidR="0046650A" w:rsidRDefault="0046650A" w:rsidP="0046650A">
      <w:pPr>
        <w:spacing w:before="156"/>
        <w:jc w:val="center"/>
        <w:rPr>
          <w:rFonts w:ascii="Tahoma" w:hAnsi="Tahoma" w:cs="Tahoma"/>
          <w:sz w:val="24"/>
          <w:szCs w:val="24"/>
        </w:rPr>
      </w:pPr>
    </w:p>
    <w:p w14:paraId="782542BA" w14:textId="77777777" w:rsidR="001718FB" w:rsidRDefault="00E5743D" w:rsidP="0046650A">
      <w:pPr>
        <w:spacing w:before="156"/>
        <w:jc w:val="center"/>
        <w:rPr>
          <w:rFonts w:ascii="Tahoma" w:hAnsi="Tahoma" w:cs="Tahoma"/>
          <w:b/>
          <w:bCs/>
        </w:rPr>
      </w:pPr>
      <w:r>
        <w:rPr>
          <w:rFonts w:ascii="Tahoma" w:hAnsi="Tahoma" w:cs="Tahoma" w:hint="eastAsia"/>
          <w:b/>
          <w:bCs/>
        </w:rPr>
        <w:t>A</w:t>
      </w:r>
      <w:r>
        <w:rPr>
          <w:rFonts w:ascii="Tahoma" w:hAnsi="Tahoma" w:cs="Tahoma"/>
          <w:b/>
          <w:bCs/>
        </w:rPr>
        <w:t>bstract</w:t>
      </w:r>
    </w:p>
    <w:p w14:paraId="140E143D" w14:textId="33289113" w:rsidR="00744557" w:rsidRDefault="001718FB" w:rsidP="001718FB">
      <w:pPr>
        <w:spacing w:before="156"/>
        <w:rPr>
          <w:ins w:id="4" w:author="冯 晓涵" w:date="2021-08-30T01:24:00Z"/>
          <w:rFonts w:ascii="Tahoma" w:hAnsi="Tahoma" w:cs="Tahoma"/>
          <w:sz w:val="22"/>
        </w:rPr>
      </w:pPr>
      <w:r w:rsidRPr="006E0578">
        <w:rPr>
          <w:rFonts w:ascii="Tahoma" w:hAnsi="Tahoma" w:cs="Tahoma"/>
          <w:sz w:val="22"/>
        </w:rPr>
        <w:t xml:space="preserve">Many government programs consider IMD a reliable technique to quantify the geographical variation of deprivation and use it as guidance to allocate resources. </w:t>
      </w:r>
      <w:r>
        <w:rPr>
          <w:rFonts w:ascii="Tahoma" w:hAnsi="Tahoma" w:cs="Tahoma"/>
          <w:sz w:val="22"/>
        </w:rPr>
        <w:t xml:space="preserve">However, the </w:t>
      </w:r>
      <w:r w:rsidRPr="001718FB">
        <w:rPr>
          <w:rFonts w:ascii="Tahoma" w:hAnsi="Tahoma" w:cs="Tahoma"/>
          <w:sz w:val="22"/>
        </w:rPr>
        <w:t xml:space="preserve">subjectivity </w:t>
      </w:r>
      <w:r w:rsidR="009A1603">
        <w:rPr>
          <w:rFonts w:ascii="Tahoma" w:hAnsi="Tahoma" w:cs="Tahoma" w:hint="eastAsia"/>
          <w:sz w:val="22"/>
        </w:rPr>
        <w:t>in</w:t>
      </w:r>
      <w:r w:rsidRPr="001718FB">
        <w:rPr>
          <w:rFonts w:ascii="Tahoma" w:hAnsi="Tahoma" w:cs="Tahoma"/>
          <w:sz w:val="22"/>
        </w:rPr>
        <w:t xml:space="preserve"> the settings of the calculation process and the intrinsic flaw of the data may </w:t>
      </w:r>
      <w:r w:rsidR="009A1603">
        <w:rPr>
          <w:rFonts w:ascii="Tahoma" w:hAnsi="Tahoma" w:cs="Tahoma" w:hint="eastAsia"/>
          <w:sz w:val="22"/>
        </w:rPr>
        <w:t>lower</w:t>
      </w:r>
      <w:r w:rsidR="009A1603">
        <w:rPr>
          <w:rFonts w:ascii="Tahoma" w:hAnsi="Tahoma" w:cs="Tahoma"/>
          <w:sz w:val="22"/>
        </w:rPr>
        <w:t xml:space="preserve"> the</w:t>
      </w:r>
      <w:r w:rsidRPr="001718FB">
        <w:rPr>
          <w:rFonts w:ascii="Tahoma" w:hAnsi="Tahoma" w:cs="Tahoma"/>
          <w:sz w:val="22"/>
        </w:rPr>
        <w:t xml:space="preserve"> </w:t>
      </w:r>
      <w:r w:rsidR="009A1603">
        <w:rPr>
          <w:rFonts w:ascii="Tahoma" w:hAnsi="Tahoma" w:cs="Tahoma"/>
          <w:sz w:val="22"/>
        </w:rPr>
        <w:t xml:space="preserve">reliability of </w:t>
      </w:r>
      <w:r w:rsidRPr="001718FB">
        <w:rPr>
          <w:rFonts w:ascii="Tahoma" w:hAnsi="Tahoma" w:cs="Tahoma"/>
          <w:sz w:val="22"/>
        </w:rPr>
        <w:t>IMD</w:t>
      </w:r>
      <w:r>
        <w:rPr>
          <w:rFonts w:ascii="Tahoma" w:hAnsi="Tahoma" w:cs="Tahoma"/>
          <w:sz w:val="22"/>
        </w:rPr>
        <w:t xml:space="preserve">. Additionally, </w:t>
      </w:r>
      <w:r w:rsidRPr="00906E63">
        <w:rPr>
          <w:rFonts w:ascii="Tahoma" w:hAnsi="Tahoma" w:cs="Tahoma"/>
          <w:sz w:val="22"/>
        </w:rPr>
        <w:t>IMD is derived from the composition of seven domain scores. It allocates the fixed weight from the seven domains for each LSOA area and this may induce us to think that the importance of the seven fields is in the same pattern among all these areas</w:t>
      </w:r>
      <w:r>
        <w:rPr>
          <w:rFonts w:ascii="Tahoma" w:hAnsi="Tahoma" w:cs="Tahoma"/>
          <w:sz w:val="22"/>
        </w:rPr>
        <w:t>.</w:t>
      </w:r>
      <w:ins w:id="5" w:author="冯 晓涵" w:date="2021-08-26T23:00:00Z">
        <w:r w:rsidR="00357009">
          <w:rPr>
            <w:rFonts w:ascii="Tahoma" w:hAnsi="Tahoma" w:cs="Tahoma"/>
            <w:sz w:val="22"/>
          </w:rPr>
          <w:t xml:space="preserve"> </w:t>
        </w:r>
      </w:ins>
      <w:ins w:id="6" w:author="冯 晓涵" w:date="2021-08-28T19:36:00Z">
        <w:r w:rsidR="0044415D" w:rsidRPr="0044415D">
          <w:rPr>
            <w:rFonts w:ascii="Tahoma" w:hAnsi="Tahoma" w:cs="Tahoma"/>
            <w:sz w:val="22"/>
          </w:rPr>
          <w:t xml:space="preserve">However, our study found that the contributions of seven deprivation domain scores to the IMDs in England vary in LSOAs, which indicates each domain has different </w:t>
        </w:r>
      </w:ins>
      <w:ins w:id="7" w:author="冯 晓涵" w:date="2021-08-28T19:39:00Z">
        <w:r w:rsidR="0044415D" w:rsidRPr="0044415D">
          <w:rPr>
            <w:rFonts w:ascii="Tahoma" w:hAnsi="Tahoma" w:cs="Tahoma"/>
            <w:sz w:val="22"/>
          </w:rPr>
          <w:t>deprivation</w:t>
        </w:r>
      </w:ins>
      <w:ins w:id="8" w:author="冯 晓涵" w:date="2021-08-28T19:36:00Z">
        <w:r w:rsidR="0044415D" w:rsidRPr="0044415D">
          <w:rPr>
            <w:rFonts w:ascii="Tahoma" w:hAnsi="Tahoma" w:cs="Tahoma"/>
            <w:sz w:val="22"/>
          </w:rPr>
          <w:t xml:space="preserve"> levels among England. It is clearer after we divide the areas into 4 clusters by performing the K-Means clustering on the Shapley Value of all the LSOAs. The four clusters </w:t>
        </w:r>
      </w:ins>
      <w:ins w:id="9" w:author="冯 晓涵" w:date="2021-08-30T01:23:00Z">
        <w:r w:rsidR="00744557">
          <w:rPr>
            <w:rFonts w:ascii="Tahoma" w:hAnsi="Tahoma" w:cs="Tahoma"/>
            <w:sz w:val="22"/>
          </w:rPr>
          <w:t>are</w:t>
        </w:r>
      </w:ins>
      <w:ins w:id="10" w:author="冯 晓涵" w:date="2021-08-28T19:36:00Z">
        <w:r w:rsidR="0044415D" w:rsidRPr="0044415D">
          <w:rPr>
            <w:rFonts w:ascii="Tahoma" w:hAnsi="Tahoma" w:cs="Tahoma"/>
            <w:sz w:val="22"/>
          </w:rPr>
          <w:t xml:space="preserve"> distinctive</w:t>
        </w:r>
      </w:ins>
      <w:ins w:id="11" w:author="冯 晓涵" w:date="2021-08-30T01:23:00Z">
        <w:r w:rsidR="00744557">
          <w:rPr>
            <w:rFonts w:ascii="Tahoma" w:hAnsi="Tahoma" w:cs="Tahoma"/>
            <w:sz w:val="22"/>
          </w:rPr>
          <w:t>ly</w:t>
        </w:r>
      </w:ins>
      <w:ins w:id="12" w:author="冯 晓涵" w:date="2021-08-28T19:36:00Z">
        <w:r w:rsidR="0044415D" w:rsidRPr="0044415D">
          <w:rPr>
            <w:rFonts w:ascii="Tahoma" w:hAnsi="Tahoma" w:cs="Tahoma"/>
            <w:sz w:val="22"/>
          </w:rPr>
          <w:t xml:space="preserve"> </w:t>
        </w:r>
      </w:ins>
      <w:ins w:id="13" w:author="冯 晓涵" w:date="2021-08-30T01:23:00Z">
        <w:r w:rsidR="00744557">
          <w:rPr>
            <w:rFonts w:ascii="Tahoma" w:hAnsi="Tahoma" w:cs="Tahoma"/>
            <w:sz w:val="22"/>
          </w:rPr>
          <w:t>disparate</w:t>
        </w:r>
      </w:ins>
      <w:ins w:id="14" w:author="冯 晓涵" w:date="2021-08-28T19:36:00Z">
        <w:r w:rsidR="0044415D" w:rsidRPr="0044415D">
          <w:rPr>
            <w:rFonts w:ascii="Tahoma" w:hAnsi="Tahoma" w:cs="Tahoma"/>
            <w:sz w:val="22"/>
          </w:rPr>
          <w:t xml:space="preserve">. </w:t>
        </w:r>
      </w:ins>
      <w:ins w:id="15" w:author="冯 晓涵" w:date="2021-08-30T01:32:00Z">
        <w:r w:rsidR="002A3D4B" w:rsidRPr="002A3D4B">
          <w:rPr>
            <w:rFonts w:ascii="Tahoma" w:hAnsi="Tahoma" w:cs="Tahoma"/>
            <w:sz w:val="22"/>
          </w:rPr>
          <w:t xml:space="preserve">Cluster 2 contains the least deprived areas with the greatest number of LSOAs (10295), while cluster 3 is the cluster of the most deprived areas in England and it covers the least land areas and has 9258 LSOAs. </w:t>
        </w:r>
      </w:ins>
      <w:ins w:id="16" w:author="冯 晓涵" w:date="2021-08-30T01:34:00Z">
        <w:r w:rsidR="002A3D4B">
          <w:rPr>
            <w:rFonts w:ascii="Tahoma" w:hAnsi="Tahoma" w:cs="Tahoma"/>
            <w:sz w:val="22"/>
          </w:rPr>
          <w:t xml:space="preserve">In contrast with cluster 2 whose contribution </w:t>
        </w:r>
      </w:ins>
      <w:ins w:id="17" w:author="冯 晓涵" w:date="2021-08-30T01:35:00Z">
        <w:r w:rsidR="002A3D4B">
          <w:rPr>
            <w:rFonts w:ascii="Tahoma" w:hAnsi="Tahoma" w:cs="Tahoma"/>
            <w:sz w:val="22"/>
          </w:rPr>
          <w:t>in all domains is negative</w:t>
        </w:r>
      </w:ins>
      <w:ins w:id="18" w:author="冯 晓涵" w:date="2021-08-30T01:36:00Z">
        <w:r w:rsidR="002A3D4B">
          <w:rPr>
            <w:rFonts w:ascii="Tahoma" w:hAnsi="Tahoma" w:cs="Tahoma"/>
            <w:sz w:val="22"/>
          </w:rPr>
          <w:t>,</w:t>
        </w:r>
      </w:ins>
      <w:ins w:id="19" w:author="冯 晓涵" w:date="2021-08-30T01:35:00Z">
        <w:r w:rsidR="002A3D4B">
          <w:rPr>
            <w:rFonts w:ascii="Tahoma" w:hAnsi="Tahoma" w:cs="Tahoma"/>
            <w:sz w:val="22"/>
          </w:rPr>
          <w:t xml:space="preserve"> </w:t>
        </w:r>
      </w:ins>
      <w:ins w:id="20" w:author="冯 晓涵" w:date="2021-08-30T01:36:00Z">
        <w:r w:rsidR="002A3D4B">
          <w:rPr>
            <w:rFonts w:ascii="Tahoma" w:hAnsi="Tahoma" w:cs="Tahoma"/>
            <w:sz w:val="22"/>
          </w:rPr>
          <w:t>a</w:t>
        </w:r>
      </w:ins>
      <w:ins w:id="21" w:author="冯 晓涵" w:date="2021-08-30T01:32:00Z">
        <w:r w:rsidR="002A3D4B" w:rsidRPr="002A3D4B">
          <w:rPr>
            <w:rFonts w:ascii="Tahoma" w:hAnsi="Tahoma" w:cs="Tahoma"/>
            <w:sz w:val="22"/>
          </w:rPr>
          <w:t>ll the domains have a positive Shapley value in cluster 3 and after comparing the proportion of each domain’s contribution from table 5 with the official weight (the benchmark), we know that the proportion of Income, Employment, Edu and Health are all larger than the benchmark, and their contribution accounts for more than 95% of the overall deprivation.</w:t>
        </w:r>
      </w:ins>
      <w:ins w:id="22" w:author="冯 晓涵" w:date="2021-08-28T19:36:00Z">
        <w:r w:rsidR="0044415D" w:rsidRPr="0044415D">
          <w:rPr>
            <w:rFonts w:ascii="Tahoma" w:hAnsi="Tahoma" w:cs="Tahoma"/>
            <w:sz w:val="22"/>
          </w:rPr>
          <w:t xml:space="preserve"> Cluster 1 is the most conspicuous </w:t>
        </w:r>
      </w:ins>
      <w:r w:rsidR="00944B3F">
        <w:rPr>
          <w:rFonts w:ascii="Tahoma" w:hAnsi="Tahoma" w:cs="Tahoma"/>
          <w:sz w:val="22"/>
        </w:rPr>
        <w:t>one</w:t>
      </w:r>
      <w:ins w:id="23" w:author="冯 晓涵" w:date="2021-08-28T19:36:00Z">
        <w:r w:rsidR="0044415D" w:rsidRPr="0044415D">
          <w:rPr>
            <w:rFonts w:ascii="Tahoma" w:hAnsi="Tahoma" w:cs="Tahoma"/>
            <w:sz w:val="22"/>
          </w:rPr>
          <w:t xml:space="preserve"> </w:t>
        </w:r>
      </w:ins>
      <w:r w:rsidR="00944B3F">
        <w:rPr>
          <w:rFonts w:ascii="Tahoma" w:hAnsi="Tahoma" w:cs="Tahoma"/>
          <w:sz w:val="22"/>
        </w:rPr>
        <w:t>o</w:t>
      </w:r>
      <w:ins w:id="24" w:author="冯 晓涵" w:date="2021-08-28T19:36:00Z">
        <w:r w:rsidR="0044415D" w:rsidRPr="0044415D">
          <w:rPr>
            <w:rFonts w:ascii="Tahoma" w:hAnsi="Tahoma" w:cs="Tahoma"/>
            <w:sz w:val="22"/>
          </w:rPr>
          <w:t>n the map since it has the widest land area, bizarrely, it has the fewest number of LSOA areas.</w:t>
        </w:r>
      </w:ins>
      <w:ins w:id="25" w:author="冯 晓涵" w:date="2021-08-30T01:27:00Z">
        <w:r w:rsidR="00744557">
          <w:rPr>
            <w:rFonts w:ascii="Tahoma" w:hAnsi="Tahoma" w:cs="Tahoma"/>
            <w:sz w:val="22"/>
          </w:rPr>
          <w:t xml:space="preserve"> </w:t>
        </w:r>
      </w:ins>
      <w:ins w:id="26" w:author="冯 晓涵" w:date="2021-08-30T01:39:00Z">
        <w:r w:rsidR="002A3D4B">
          <w:rPr>
            <w:rFonts w:ascii="Tahoma" w:hAnsi="Tahoma" w:cs="Tahoma"/>
            <w:sz w:val="22"/>
          </w:rPr>
          <w:t xml:space="preserve">It’s </w:t>
        </w:r>
        <w:r w:rsidR="002A3D4B" w:rsidRPr="00081F39">
          <w:rPr>
            <w:rFonts w:ascii="Tahoma" w:hAnsi="Tahoma" w:cs="Tahoma"/>
            <w:sz w:val="22"/>
          </w:rPr>
          <w:t xml:space="preserve">deprived </w:t>
        </w:r>
        <w:r w:rsidR="002A3D4B">
          <w:rPr>
            <w:rFonts w:ascii="Tahoma" w:hAnsi="Tahoma" w:cs="Tahoma"/>
            <w:sz w:val="22"/>
          </w:rPr>
          <w:t xml:space="preserve">severely </w:t>
        </w:r>
        <w:r w:rsidR="002A3D4B" w:rsidRPr="00081F39">
          <w:rPr>
            <w:rFonts w:ascii="Tahoma" w:hAnsi="Tahoma" w:cs="Tahoma"/>
            <w:sz w:val="22"/>
          </w:rPr>
          <w:t xml:space="preserve">in </w:t>
        </w:r>
        <w:r w:rsidR="002A3D4B">
          <w:rPr>
            <w:rFonts w:ascii="Tahoma" w:hAnsi="Tahoma" w:cs="Tahoma"/>
            <w:sz w:val="22"/>
          </w:rPr>
          <w:t xml:space="preserve">the </w:t>
        </w:r>
        <w:r w:rsidR="002A3D4B" w:rsidRPr="00081F39">
          <w:rPr>
            <w:rFonts w:ascii="Tahoma" w:hAnsi="Tahoma" w:cs="Tahoma"/>
            <w:sz w:val="22"/>
          </w:rPr>
          <w:t>housing and service domain.</w:t>
        </w:r>
      </w:ins>
      <w:ins w:id="27" w:author="冯 晓涵" w:date="2021-08-30T01:44:00Z">
        <w:r w:rsidR="00A85ACF">
          <w:rPr>
            <w:rFonts w:ascii="Tahoma" w:hAnsi="Tahoma" w:cs="Tahoma"/>
            <w:sz w:val="22"/>
          </w:rPr>
          <w:t xml:space="preserve"> The proportion of </w:t>
        </w:r>
      </w:ins>
      <w:ins w:id="28" w:author="冯 晓涵" w:date="2021-08-30T01:45:00Z">
        <w:r w:rsidR="00A85ACF">
          <w:rPr>
            <w:rFonts w:ascii="Tahoma" w:hAnsi="Tahoma" w:cs="Tahoma"/>
            <w:sz w:val="22"/>
          </w:rPr>
          <w:t>this domain’s contribution is 0.202, which is larger than its of</w:t>
        </w:r>
      </w:ins>
      <w:ins w:id="29" w:author="冯 晓涵" w:date="2021-08-30T01:46:00Z">
        <w:r w:rsidR="00A85ACF">
          <w:rPr>
            <w:rFonts w:ascii="Tahoma" w:hAnsi="Tahoma" w:cs="Tahoma"/>
            <w:sz w:val="22"/>
          </w:rPr>
          <w:t>ficial weight 0.093 and is even larger than the contribution for Income</w:t>
        </w:r>
      </w:ins>
      <w:ins w:id="30" w:author="冯 晓涵" w:date="2021-08-30T01:50:00Z">
        <w:r w:rsidR="00B44CCA">
          <w:rPr>
            <w:rFonts w:ascii="Tahoma" w:hAnsi="Tahoma" w:cs="Tahoma"/>
            <w:sz w:val="22"/>
          </w:rPr>
          <w:t xml:space="preserve"> (For other clusters, Income and Employmen</w:t>
        </w:r>
      </w:ins>
      <w:ins w:id="31" w:author="冯 晓涵" w:date="2021-08-30T01:51:00Z">
        <w:r w:rsidR="00B44CCA">
          <w:rPr>
            <w:rFonts w:ascii="Tahoma" w:hAnsi="Tahoma" w:cs="Tahoma"/>
            <w:sz w:val="22"/>
          </w:rPr>
          <w:t>t</w:t>
        </w:r>
      </w:ins>
      <w:ins w:id="32" w:author="冯 晓涵" w:date="2021-08-30T01:52:00Z">
        <w:r w:rsidR="00B44CCA" w:rsidRPr="00585565">
          <w:rPr>
            <w:rFonts w:ascii="Tahoma" w:hAnsi="Tahoma" w:cs="Tahoma"/>
            <w:sz w:val="22"/>
            <w:rPrChange w:id="33" w:author="冯 晓涵" w:date="2021-08-30T02:09:00Z">
              <w:rPr>
                <w:rFonts w:ascii="Arial" w:hAnsi="Arial" w:cs="Arial"/>
                <w:color w:val="4A90E2"/>
                <w:szCs w:val="21"/>
                <w:shd w:val="clear" w:color="auto" w:fill="F7F8FA"/>
              </w:rPr>
            </w:rPrChange>
          </w:rPr>
          <w:t xml:space="preserve"> are the top two contributors to IMD</w:t>
        </w:r>
      </w:ins>
      <w:ins w:id="34" w:author="冯 晓涵" w:date="2021-08-30T01:51:00Z">
        <w:r w:rsidR="00B44CCA">
          <w:rPr>
            <w:rFonts w:ascii="Tahoma" w:hAnsi="Tahoma" w:cs="Tahoma"/>
            <w:sz w:val="22"/>
          </w:rPr>
          <w:t>)</w:t>
        </w:r>
      </w:ins>
      <w:ins w:id="35" w:author="冯 晓涵" w:date="2021-08-30T01:46:00Z">
        <w:r w:rsidR="00A85ACF">
          <w:rPr>
            <w:rFonts w:ascii="Tahoma" w:hAnsi="Tahoma" w:cs="Tahoma"/>
            <w:sz w:val="22"/>
          </w:rPr>
          <w:t>.</w:t>
        </w:r>
      </w:ins>
      <w:ins w:id="36" w:author="冯 晓涵" w:date="2021-08-30T01:39:00Z">
        <w:r w:rsidR="002A3D4B" w:rsidRPr="00081F39">
          <w:rPr>
            <w:rFonts w:ascii="Tahoma" w:hAnsi="Tahoma" w:cs="Tahoma"/>
            <w:sz w:val="22"/>
          </w:rPr>
          <w:t xml:space="preserve"> To cope with it, it is urgent to build more affordable housing with </w:t>
        </w:r>
        <w:r w:rsidR="002A3D4B">
          <w:rPr>
            <w:rFonts w:ascii="Tahoma" w:hAnsi="Tahoma" w:cs="Tahoma"/>
            <w:sz w:val="22"/>
          </w:rPr>
          <w:t xml:space="preserve">a </w:t>
        </w:r>
        <w:r w:rsidR="002A3D4B" w:rsidRPr="00081F39">
          <w:rPr>
            <w:rFonts w:ascii="Tahoma" w:hAnsi="Tahoma" w:cs="Tahoma"/>
            <w:sz w:val="22"/>
          </w:rPr>
          <w:t>suitable living environment.</w:t>
        </w:r>
      </w:ins>
      <w:ins w:id="37" w:author="冯 晓涵" w:date="2021-08-30T01:40:00Z">
        <w:r w:rsidR="00A85ACF">
          <w:rPr>
            <w:rFonts w:ascii="Tahoma" w:hAnsi="Tahoma" w:cs="Tahoma"/>
            <w:sz w:val="22"/>
          </w:rPr>
          <w:t xml:space="preserve"> </w:t>
        </w:r>
      </w:ins>
      <w:ins w:id="38" w:author="冯 晓涵" w:date="2021-08-30T01:51:00Z">
        <w:r w:rsidR="00B44CCA">
          <w:rPr>
            <w:rFonts w:ascii="Tahoma" w:eastAsiaTheme="minorEastAsia" w:hAnsi="Tahoma" w:cs="Tahoma" w:hint="eastAsia"/>
          </w:rPr>
          <w:t>F</w:t>
        </w:r>
        <w:r w:rsidR="00B44CCA">
          <w:rPr>
            <w:rFonts w:ascii="Tahoma" w:eastAsiaTheme="minorEastAsia" w:hAnsi="Tahoma" w:cs="Tahoma"/>
          </w:rPr>
          <w:t xml:space="preserve">or cluster 0, the percentage of </w:t>
        </w:r>
      </w:ins>
      <w:r w:rsidR="00944B3F">
        <w:rPr>
          <w:rFonts w:ascii="Tahoma" w:eastAsiaTheme="minorEastAsia" w:hAnsi="Tahoma" w:cs="Tahoma"/>
        </w:rPr>
        <w:t xml:space="preserve">the </w:t>
      </w:r>
      <w:ins w:id="39" w:author="冯 晓涵" w:date="2021-08-30T01:51:00Z">
        <w:r w:rsidR="00B44CCA">
          <w:rPr>
            <w:rFonts w:ascii="Tahoma" w:eastAsiaTheme="minorEastAsia" w:hAnsi="Tahoma" w:cs="Tahoma"/>
          </w:rPr>
          <w:t xml:space="preserve">Crime domain is 0.2. It is more than twice as much as the official weight </w:t>
        </w:r>
      </w:ins>
      <w:r w:rsidR="00944B3F">
        <w:rPr>
          <w:rFonts w:ascii="Tahoma" w:eastAsiaTheme="minorEastAsia" w:hAnsi="Tahoma" w:cs="Tahoma"/>
        </w:rPr>
        <w:t xml:space="preserve">of </w:t>
      </w:r>
      <w:ins w:id="40" w:author="冯 晓涵" w:date="2021-08-30T01:51:00Z">
        <w:r w:rsidR="00B44CCA">
          <w:rPr>
            <w:rFonts w:ascii="Tahoma" w:eastAsiaTheme="minorEastAsia" w:hAnsi="Tahoma" w:cs="Tahoma"/>
          </w:rPr>
          <w:t>0.093.</w:t>
        </w:r>
      </w:ins>
      <w:ins w:id="41" w:author="冯 晓涵" w:date="2021-08-30T01:52:00Z">
        <w:r w:rsidR="00B44CCA">
          <w:rPr>
            <w:rFonts w:ascii="Tahoma" w:eastAsiaTheme="minorEastAsia" w:hAnsi="Tahoma" w:cs="Tahoma"/>
          </w:rPr>
          <w:t xml:space="preserve"> </w:t>
        </w:r>
      </w:ins>
      <w:ins w:id="42" w:author="冯 晓涵" w:date="2021-08-30T01:57:00Z">
        <w:r w:rsidR="00B44CCA">
          <w:rPr>
            <w:rFonts w:ascii="Tahoma" w:eastAsiaTheme="minorEastAsia" w:hAnsi="Tahoma" w:cs="Tahoma"/>
          </w:rPr>
          <w:t xml:space="preserve">Comparing with the clusters </w:t>
        </w:r>
      </w:ins>
      <w:ins w:id="43" w:author="冯 晓涵" w:date="2021-08-30T01:58:00Z">
        <w:r w:rsidR="00B44CCA">
          <w:rPr>
            <w:rFonts w:ascii="Tahoma" w:eastAsiaTheme="minorEastAsia" w:hAnsi="Tahoma" w:cs="Tahoma"/>
          </w:rPr>
          <w:t xml:space="preserve">get </w:t>
        </w:r>
      </w:ins>
      <w:ins w:id="44" w:author="冯 晓涵" w:date="2021-08-30T01:57:00Z">
        <w:r w:rsidR="00B44CCA">
          <w:rPr>
            <w:rFonts w:ascii="Tahoma" w:eastAsiaTheme="minorEastAsia" w:hAnsi="Tahoma" w:cs="Tahoma"/>
          </w:rPr>
          <w:t xml:space="preserve">by performing </w:t>
        </w:r>
      </w:ins>
      <w:ins w:id="45" w:author="冯 晓涵" w:date="2021-08-30T01:58:00Z">
        <w:r w:rsidR="00B44CCA">
          <w:rPr>
            <w:rFonts w:ascii="Tahoma" w:eastAsiaTheme="minorEastAsia" w:hAnsi="Tahoma" w:cs="Tahoma"/>
          </w:rPr>
          <w:t>K-</w:t>
        </w:r>
      </w:ins>
      <w:ins w:id="46" w:author="冯 晓涵" w:date="2021-08-30T01:59:00Z">
        <w:r w:rsidR="00B44CCA">
          <w:rPr>
            <w:rFonts w:ascii="Tahoma" w:eastAsiaTheme="minorEastAsia" w:hAnsi="Tahoma" w:cs="Tahoma"/>
          </w:rPr>
          <w:t>M</w:t>
        </w:r>
      </w:ins>
      <w:ins w:id="47" w:author="冯 晓涵" w:date="2021-08-30T01:58:00Z">
        <w:r w:rsidR="00B44CCA">
          <w:rPr>
            <w:rFonts w:ascii="Tahoma" w:eastAsiaTheme="minorEastAsia" w:hAnsi="Tahoma" w:cs="Tahoma"/>
          </w:rPr>
          <w:t>ean</w:t>
        </w:r>
      </w:ins>
      <w:ins w:id="48" w:author="冯 晓涵" w:date="2021-08-30T01:59:00Z">
        <w:r w:rsidR="00B44CCA">
          <w:rPr>
            <w:rFonts w:ascii="Tahoma" w:eastAsiaTheme="minorEastAsia" w:hAnsi="Tahoma" w:cs="Tahoma"/>
          </w:rPr>
          <w:t>s</w:t>
        </w:r>
      </w:ins>
      <w:ins w:id="49" w:author="冯 晓涵" w:date="2021-08-30T01:57:00Z">
        <w:r w:rsidR="00B44CCA">
          <w:rPr>
            <w:rFonts w:ascii="Tahoma" w:eastAsiaTheme="minorEastAsia" w:hAnsi="Tahoma" w:cs="Tahoma"/>
          </w:rPr>
          <w:t xml:space="preserve"> on domain score</w:t>
        </w:r>
      </w:ins>
      <w:ins w:id="50" w:author="冯 晓涵" w:date="2021-08-30T01:58:00Z">
        <w:r w:rsidR="00B44CCA">
          <w:rPr>
            <w:rFonts w:ascii="Tahoma" w:eastAsiaTheme="minorEastAsia" w:hAnsi="Tahoma" w:cs="Tahoma"/>
          </w:rPr>
          <w:t xml:space="preserve">, </w:t>
        </w:r>
      </w:ins>
      <w:ins w:id="51" w:author="冯 晓涵" w:date="2021-08-30T02:05:00Z">
        <w:r w:rsidR="00585565">
          <w:rPr>
            <w:rFonts w:ascii="Tahoma" w:eastAsiaTheme="minorEastAsia" w:hAnsi="Tahoma" w:cs="Tahoma"/>
          </w:rPr>
          <w:t xml:space="preserve">although </w:t>
        </w:r>
      </w:ins>
      <w:ins w:id="52" w:author="冯 晓涵" w:date="2021-08-30T02:07:00Z">
        <w:r w:rsidR="00585565">
          <w:rPr>
            <w:rFonts w:ascii="Tahoma" w:eastAsiaTheme="minorEastAsia" w:hAnsi="Tahoma" w:cs="Tahoma"/>
          </w:rPr>
          <w:t xml:space="preserve">they have </w:t>
        </w:r>
      </w:ins>
      <w:r w:rsidR="00944B3F">
        <w:rPr>
          <w:rFonts w:ascii="Tahoma" w:eastAsiaTheme="minorEastAsia" w:hAnsi="Tahoma" w:cs="Tahoma"/>
        </w:rPr>
        <w:t>a</w:t>
      </w:r>
      <w:ins w:id="53" w:author="冯 晓涵" w:date="2021-08-30T02:05:00Z">
        <w:r w:rsidR="00585565">
          <w:rPr>
            <w:rFonts w:ascii="Tahoma" w:eastAsiaTheme="minorEastAsia" w:hAnsi="Tahoma" w:cs="Tahoma"/>
          </w:rPr>
          <w:t xml:space="preserve"> </w:t>
        </w:r>
      </w:ins>
      <w:ins w:id="54" w:author="冯 晓涵" w:date="2021-08-30T02:07:00Z">
        <w:r w:rsidR="00585565">
          <w:rPr>
            <w:rFonts w:ascii="Tahoma" w:eastAsiaTheme="minorEastAsia" w:hAnsi="Tahoma" w:cs="Tahoma"/>
          </w:rPr>
          <w:t xml:space="preserve">similar </w:t>
        </w:r>
      </w:ins>
      <w:ins w:id="55" w:author="冯 晓涵" w:date="2021-08-30T02:06:00Z">
        <w:r w:rsidR="00585565">
          <w:rPr>
            <w:rFonts w:ascii="Tahoma" w:eastAsiaTheme="minorEastAsia" w:hAnsi="Tahoma" w:cs="Tahoma"/>
          </w:rPr>
          <w:t xml:space="preserve">data structure in four clusters, </w:t>
        </w:r>
      </w:ins>
      <w:ins w:id="56" w:author="冯 晓涵" w:date="2021-08-30T01:59:00Z">
        <w:r w:rsidR="00B44CCA">
          <w:rPr>
            <w:rFonts w:ascii="Tahoma" w:eastAsiaTheme="minorEastAsia" w:hAnsi="Tahoma" w:cs="Tahoma"/>
          </w:rPr>
          <w:t>cluster</w:t>
        </w:r>
      </w:ins>
      <w:ins w:id="57" w:author="冯 晓涵" w:date="2021-08-30T02:06:00Z">
        <w:r w:rsidR="00585565">
          <w:rPr>
            <w:rFonts w:ascii="Tahoma" w:eastAsiaTheme="minorEastAsia" w:hAnsi="Tahoma" w:cs="Tahoma"/>
          </w:rPr>
          <w:t>s</w:t>
        </w:r>
      </w:ins>
      <w:ins w:id="58" w:author="冯 晓涵" w:date="2021-08-30T01:59:00Z">
        <w:r w:rsidR="00B44CCA">
          <w:rPr>
            <w:rFonts w:ascii="Tahoma" w:eastAsiaTheme="minorEastAsia" w:hAnsi="Tahoma" w:cs="Tahoma"/>
          </w:rPr>
          <w:t xml:space="preserve"> for SHAP </w:t>
        </w:r>
      </w:ins>
      <w:ins w:id="59" w:author="冯 晓涵" w:date="2021-08-30T01:58:00Z">
        <w:r w:rsidR="00B44CCA" w:rsidRPr="00081F39">
          <w:rPr>
            <w:rFonts w:ascii="Tahoma" w:hAnsi="Tahoma" w:cs="Tahoma"/>
          </w:rPr>
          <w:t>ha</w:t>
        </w:r>
      </w:ins>
      <w:r w:rsidR="00944B3F">
        <w:rPr>
          <w:rFonts w:ascii="Tahoma" w:hAnsi="Tahoma" w:cs="Tahoma"/>
        </w:rPr>
        <w:t>ve</w:t>
      </w:r>
      <w:ins w:id="60" w:author="冯 晓涵" w:date="2021-08-30T01:58:00Z">
        <w:r w:rsidR="00B44CCA" w:rsidRPr="00081F39">
          <w:rPr>
            <w:rFonts w:ascii="Tahoma" w:hAnsi="Tahoma" w:cs="Tahoma"/>
          </w:rPr>
          <w:t xml:space="preserve"> a comparatively even composition, which means, each cluster correspond</w:t>
        </w:r>
        <w:r w:rsidR="00B44CCA">
          <w:rPr>
            <w:rFonts w:ascii="Tahoma" w:hAnsi="Tahoma" w:cs="Tahoma"/>
          </w:rPr>
          <w:t>s</w:t>
        </w:r>
        <w:r w:rsidR="00B44CCA" w:rsidRPr="00081F39">
          <w:rPr>
            <w:rFonts w:ascii="Tahoma" w:hAnsi="Tahoma" w:cs="Tahoma"/>
          </w:rPr>
          <w:t xml:space="preserve"> to a similar number of </w:t>
        </w:r>
      </w:ins>
      <w:ins w:id="61" w:author="冯 晓涵" w:date="2021-08-30T02:07:00Z">
        <w:r w:rsidR="00585565">
          <w:rPr>
            <w:rFonts w:ascii="Tahoma" w:hAnsi="Tahoma" w:cs="Tahoma"/>
          </w:rPr>
          <w:t>I</w:t>
        </w:r>
      </w:ins>
      <w:ins w:id="62" w:author="冯 晓涵" w:date="2021-08-30T02:08:00Z">
        <w:r w:rsidR="00585565">
          <w:rPr>
            <w:rFonts w:ascii="Tahoma" w:hAnsi="Tahoma" w:cs="Tahoma"/>
          </w:rPr>
          <w:t xml:space="preserve">MD </w:t>
        </w:r>
      </w:ins>
      <w:ins w:id="63" w:author="冯 晓涵" w:date="2021-08-30T01:58:00Z">
        <w:r w:rsidR="00B44CCA" w:rsidRPr="00081F39">
          <w:rPr>
            <w:rFonts w:ascii="Tahoma" w:hAnsi="Tahoma" w:cs="Tahoma"/>
          </w:rPr>
          <w:t xml:space="preserve">deciles. On the contrary, the clustering result for domain scores is mainly composed </w:t>
        </w:r>
        <w:r w:rsidR="00B44CCA">
          <w:rPr>
            <w:rFonts w:ascii="Tahoma" w:hAnsi="Tahoma" w:cs="Tahoma"/>
          </w:rPr>
          <w:t>of</w:t>
        </w:r>
        <w:r w:rsidR="00B44CCA" w:rsidRPr="00081F39">
          <w:rPr>
            <w:rFonts w:ascii="Tahoma" w:hAnsi="Tahoma" w:cs="Tahoma"/>
          </w:rPr>
          <w:t xml:space="preserve"> two </w:t>
        </w:r>
      </w:ins>
      <w:ins w:id="64" w:author="冯 晓涵" w:date="2021-08-30T02:03:00Z">
        <w:r w:rsidR="00585565">
          <w:rPr>
            <w:rFonts w:ascii="Tahoma" w:hAnsi="Tahoma" w:cs="Tahoma"/>
          </w:rPr>
          <w:t>cluster</w:t>
        </w:r>
      </w:ins>
      <w:ins w:id="65" w:author="冯 晓涵" w:date="2021-08-30T01:58:00Z">
        <w:r w:rsidR="00B44CCA" w:rsidRPr="00081F39">
          <w:rPr>
            <w:rFonts w:ascii="Tahoma" w:hAnsi="Tahoma" w:cs="Tahoma"/>
          </w:rPr>
          <w:t xml:space="preserve">s, </w:t>
        </w:r>
      </w:ins>
      <w:ins w:id="66" w:author="冯 晓涵" w:date="2021-08-30T02:04:00Z">
        <w:r w:rsidR="00585565">
          <w:rPr>
            <w:rFonts w:ascii="Tahoma" w:hAnsi="Tahoma" w:cs="Tahoma"/>
          </w:rPr>
          <w:t>cluster 2 and 3</w:t>
        </w:r>
      </w:ins>
      <w:ins w:id="67" w:author="冯 晓涵" w:date="2021-08-30T02:08:00Z">
        <w:r w:rsidR="00585565">
          <w:rPr>
            <w:rFonts w:ascii="Tahoma" w:hAnsi="Tahoma" w:cs="Tahoma"/>
          </w:rPr>
          <w:t>.</w:t>
        </w:r>
      </w:ins>
    </w:p>
    <w:p w14:paraId="7C18DFE0" w14:textId="430D29C4" w:rsidR="001718FB" w:rsidRPr="00943C9E" w:rsidRDefault="001718FB" w:rsidP="001718FB">
      <w:pPr>
        <w:spacing w:before="156"/>
        <w:rPr>
          <w:rFonts w:ascii="Tahoma" w:hAnsi="Tahoma" w:cs="Tahoma"/>
          <w:sz w:val="22"/>
        </w:rPr>
      </w:pPr>
      <w:del w:id="68" w:author="冯 晓涵" w:date="2021-08-28T19:36:00Z">
        <w:r w:rsidDel="0044415D">
          <w:rPr>
            <w:rFonts w:ascii="Tahoma" w:hAnsi="Tahoma" w:cs="Tahoma"/>
            <w:sz w:val="22"/>
          </w:rPr>
          <w:delText xml:space="preserve"> </w:delText>
        </w:r>
        <w:commentRangeStart w:id="69"/>
        <w:r w:rsidRPr="00943C9E" w:rsidDel="0044415D">
          <w:rPr>
            <w:rFonts w:ascii="Tahoma" w:hAnsi="Tahoma" w:cs="Tahoma"/>
            <w:sz w:val="22"/>
          </w:rPr>
          <w:delText>However, our study found that the contributions of seven deprivation domain scores to the IMDs in England var</w:delText>
        </w:r>
        <w:r w:rsidR="009A1603" w:rsidDel="0044415D">
          <w:rPr>
            <w:rFonts w:ascii="Tahoma" w:hAnsi="Tahoma" w:cs="Tahoma"/>
            <w:sz w:val="22"/>
          </w:rPr>
          <w:delText>y</w:delText>
        </w:r>
        <w:r w:rsidRPr="00943C9E" w:rsidDel="0044415D">
          <w:rPr>
            <w:rFonts w:ascii="Tahoma" w:hAnsi="Tahoma" w:cs="Tahoma"/>
            <w:sz w:val="22"/>
          </w:rPr>
          <w:delText xml:space="preserve"> in LSOAs.</w:delText>
        </w:r>
        <w:commentRangeEnd w:id="69"/>
        <w:r w:rsidR="00672CD5" w:rsidDel="0044415D">
          <w:rPr>
            <w:rStyle w:val="CommentReference"/>
          </w:rPr>
          <w:commentReference w:id="69"/>
        </w:r>
        <w:r w:rsidRPr="00943C9E" w:rsidDel="0044415D">
          <w:rPr>
            <w:rFonts w:ascii="Tahoma" w:hAnsi="Tahoma" w:cs="Tahoma"/>
            <w:sz w:val="22"/>
          </w:rPr>
          <w:delText xml:space="preserve"> </w:delText>
        </w:r>
        <w:commentRangeStart w:id="70"/>
        <w:r w:rsidRPr="00943C9E" w:rsidDel="0044415D">
          <w:rPr>
            <w:rFonts w:ascii="Tahoma" w:hAnsi="Tahoma" w:cs="Tahoma"/>
            <w:sz w:val="22"/>
          </w:rPr>
          <w:delText>It is clearer after we divide the similar small areas into 4 clusters</w:delText>
        </w:r>
        <w:r w:rsidR="009A1603" w:rsidRPr="009A1603" w:rsidDel="0044415D">
          <w:rPr>
            <w:rFonts w:ascii="Tahoma" w:hAnsi="Tahoma" w:cs="Tahoma"/>
            <w:sz w:val="22"/>
          </w:rPr>
          <w:delText xml:space="preserve"> </w:delText>
        </w:r>
        <w:r w:rsidR="009A1603" w:rsidDel="0044415D">
          <w:rPr>
            <w:rFonts w:ascii="Tahoma" w:hAnsi="Tahoma" w:cs="Tahoma"/>
            <w:sz w:val="22"/>
          </w:rPr>
          <w:delText>by performing</w:delText>
        </w:r>
        <w:r w:rsidR="009A1603" w:rsidRPr="00943C9E" w:rsidDel="0044415D">
          <w:rPr>
            <w:rFonts w:ascii="Tahoma" w:hAnsi="Tahoma" w:cs="Tahoma"/>
            <w:sz w:val="22"/>
          </w:rPr>
          <w:delText xml:space="preserve"> the</w:delText>
        </w:r>
        <w:r w:rsidR="009A1603" w:rsidDel="0044415D">
          <w:rPr>
            <w:rFonts w:ascii="Tahoma" w:hAnsi="Tahoma" w:cs="Tahoma"/>
            <w:sz w:val="22"/>
          </w:rPr>
          <w:delText xml:space="preserve"> K-Means</w:delText>
        </w:r>
        <w:r w:rsidR="009A1603" w:rsidRPr="00943C9E" w:rsidDel="0044415D">
          <w:rPr>
            <w:rFonts w:ascii="Tahoma" w:hAnsi="Tahoma" w:cs="Tahoma"/>
            <w:sz w:val="22"/>
          </w:rPr>
          <w:delText xml:space="preserve"> clustering</w:delText>
        </w:r>
        <w:r w:rsidRPr="00943C9E" w:rsidDel="0044415D">
          <w:rPr>
            <w:rFonts w:ascii="Tahoma" w:hAnsi="Tahoma" w:cs="Tahoma"/>
            <w:sz w:val="22"/>
          </w:rPr>
          <w:delText>. Most of the</w:delText>
        </w:r>
        <w:r w:rsidR="009A1603" w:rsidDel="0044415D">
          <w:rPr>
            <w:rFonts w:ascii="Tahoma" w:hAnsi="Tahoma" w:cs="Tahoma"/>
            <w:sz w:val="22"/>
          </w:rPr>
          <w:delText xml:space="preserve"> small areas</w:delText>
        </w:r>
        <w:r w:rsidRPr="00943C9E" w:rsidDel="0044415D">
          <w:rPr>
            <w:rFonts w:ascii="Tahoma" w:hAnsi="Tahoma" w:cs="Tahoma"/>
            <w:sz w:val="22"/>
          </w:rPr>
          <w:delText xml:space="preserve"> </w:delText>
        </w:r>
        <w:r w:rsidR="009A1603" w:rsidDel="0044415D">
          <w:rPr>
            <w:rFonts w:ascii="Tahoma" w:hAnsi="Tahoma" w:cs="Tahoma"/>
            <w:sz w:val="22"/>
          </w:rPr>
          <w:delText>are</w:delText>
        </w:r>
        <w:r w:rsidRPr="00943C9E" w:rsidDel="0044415D">
          <w:rPr>
            <w:rFonts w:ascii="Tahoma" w:hAnsi="Tahoma" w:cs="Tahoma"/>
            <w:sz w:val="22"/>
          </w:rPr>
          <w:delText xml:space="preserve"> deprived in </w:delText>
        </w:r>
        <w:r w:rsidR="009A1603" w:rsidDel="0044415D">
          <w:rPr>
            <w:rFonts w:ascii="Tahoma" w:hAnsi="Tahoma" w:cs="Tahoma"/>
            <w:sz w:val="22"/>
          </w:rPr>
          <w:delText xml:space="preserve">the </w:delText>
        </w:r>
        <w:r w:rsidRPr="00943C9E" w:rsidDel="0044415D">
          <w:rPr>
            <w:rFonts w:ascii="Tahoma" w:hAnsi="Tahoma" w:cs="Tahoma"/>
            <w:sz w:val="22"/>
          </w:rPr>
          <w:delText xml:space="preserve">housing and service domain and live environment domain. To cope with it, it is urgent to build more affordable housing with </w:delText>
        </w:r>
        <w:r w:rsidR="009A1603" w:rsidDel="0044415D">
          <w:rPr>
            <w:rFonts w:ascii="Tahoma" w:hAnsi="Tahoma" w:cs="Tahoma"/>
            <w:sz w:val="22"/>
          </w:rPr>
          <w:delText xml:space="preserve">a </w:delText>
        </w:r>
        <w:r w:rsidRPr="00943C9E" w:rsidDel="0044415D">
          <w:rPr>
            <w:rFonts w:ascii="Tahoma" w:hAnsi="Tahoma" w:cs="Tahoma"/>
            <w:sz w:val="22"/>
          </w:rPr>
          <w:delText xml:space="preserve">suitable </w:delText>
        </w:r>
        <w:r w:rsidR="009A1603" w:rsidDel="0044415D">
          <w:rPr>
            <w:rFonts w:ascii="Tahoma" w:hAnsi="Tahoma" w:cs="Tahoma"/>
            <w:sz w:val="22"/>
          </w:rPr>
          <w:delText xml:space="preserve">indoor </w:delText>
        </w:r>
        <w:r w:rsidRPr="00943C9E" w:rsidDel="0044415D">
          <w:rPr>
            <w:rFonts w:ascii="Tahoma" w:hAnsi="Tahoma" w:cs="Tahoma"/>
            <w:sz w:val="22"/>
          </w:rPr>
          <w:delText xml:space="preserve">living environment. In addition, the integration of the </w:delText>
        </w:r>
        <w:r w:rsidR="00943C9E" w:rsidRPr="00943C9E" w:rsidDel="0044415D">
          <w:rPr>
            <w:rFonts w:ascii="Tahoma" w:hAnsi="Tahoma" w:cs="Tahoma"/>
            <w:sz w:val="22"/>
          </w:rPr>
          <w:delText>housing</w:delText>
        </w:r>
        <w:r w:rsidRPr="00943C9E" w:rsidDel="0044415D">
          <w:rPr>
            <w:rFonts w:ascii="Tahoma" w:hAnsi="Tahoma" w:cs="Tahoma"/>
            <w:sz w:val="22"/>
          </w:rPr>
          <w:delText xml:space="preserve"> and services </w:delText>
        </w:r>
        <w:r w:rsidR="00943C9E" w:rsidRPr="00943C9E" w:rsidDel="0044415D">
          <w:rPr>
            <w:rFonts w:ascii="Tahoma" w:hAnsi="Tahoma" w:cs="Tahoma"/>
            <w:sz w:val="22"/>
          </w:rPr>
          <w:delText xml:space="preserve">programs </w:delText>
        </w:r>
        <w:r w:rsidRPr="00943C9E" w:rsidDel="0044415D">
          <w:rPr>
            <w:rFonts w:ascii="Tahoma" w:hAnsi="Tahoma" w:cs="Tahoma"/>
            <w:sz w:val="22"/>
          </w:rPr>
          <w:delText xml:space="preserve">is a good </w:delText>
        </w:r>
        <w:r w:rsidR="00943C9E" w:rsidRPr="00943C9E" w:rsidDel="0044415D">
          <w:rPr>
            <w:rFonts w:ascii="Tahoma" w:hAnsi="Tahoma" w:cs="Tahoma"/>
            <w:sz w:val="22"/>
          </w:rPr>
          <w:delText>way</w:delText>
        </w:r>
        <w:r w:rsidRPr="00943C9E" w:rsidDel="0044415D">
          <w:rPr>
            <w:rFonts w:ascii="Tahoma" w:hAnsi="Tahoma" w:cs="Tahoma"/>
            <w:sz w:val="22"/>
          </w:rPr>
          <w:delText xml:space="preserve"> for elderly people </w:delText>
        </w:r>
        <w:r w:rsidR="00943C9E" w:rsidRPr="00943C9E" w:rsidDel="0044415D">
          <w:rPr>
            <w:rFonts w:ascii="Tahoma" w:hAnsi="Tahoma" w:cs="Tahoma"/>
            <w:sz w:val="22"/>
          </w:rPr>
          <w:delText>who are in bad health</w:delText>
        </w:r>
        <w:r w:rsidRPr="00943C9E" w:rsidDel="0044415D">
          <w:rPr>
            <w:rFonts w:ascii="Tahoma" w:hAnsi="Tahoma" w:cs="Tahoma"/>
            <w:sz w:val="22"/>
          </w:rPr>
          <w:delText>. As for the</w:delText>
        </w:r>
        <w:r w:rsidR="009A1603" w:rsidDel="0044415D">
          <w:rPr>
            <w:rFonts w:ascii="Tahoma" w:hAnsi="Tahoma" w:cs="Tahoma"/>
            <w:sz w:val="22"/>
          </w:rPr>
          <w:delText xml:space="preserve"> LSOA</w:delText>
        </w:r>
        <w:r w:rsidR="009A1603" w:rsidRPr="00943C9E" w:rsidDel="0044415D">
          <w:rPr>
            <w:rFonts w:ascii="Tahoma" w:hAnsi="Tahoma" w:cs="Tahoma"/>
            <w:sz w:val="22"/>
          </w:rPr>
          <w:delText>s</w:delText>
        </w:r>
        <w:r w:rsidR="009A1603" w:rsidDel="0044415D">
          <w:rPr>
            <w:rFonts w:ascii="Tahoma" w:hAnsi="Tahoma" w:cs="Tahoma"/>
            <w:sz w:val="22"/>
          </w:rPr>
          <w:delText xml:space="preserve"> in the</w:delText>
        </w:r>
        <w:r w:rsidRPr="00943C9E" w:rsidDel="0044415D">
          <w:rPr>
            <w:rFonts w:ascii="Tahoma" w:hAnsi="Tahoma" w:cs="Tahoma"/>
            <w:sz w:val="22"/>
          </w:rPr>
          <w:delText xml:space="preserve"> </w:delText>
        </w:r>
        <w:r w:rsidR="009A1603" w:rsidDel="0044415D">
          <w:rPr>
            <w:rFonts w:ascii="Tahoma" w:hAnsi="Tahoma" w:cs="Tahoma"/>
            <w:sz w:val="22"/>
          </w:rPr>
          <w:delText xml:space="preserve">overall most </w:delText>
        </w:r>
        <w:r w:rsidRPr="00943C9E" w:rsidDel="0044415D">
          <w:rPr>
            <w:rFonts w:ascii="Tahoma" w:hAnsi="Tahoma" w:cs="Tahoma"/>
            <w:sz w:val="22"/>
          </w:rPr>
          <w:delText xml:space="preserve">deprived </w:delText>
        </w:r>
        <w:r w:rsidR="009A1603" w:rsidDel="0044415D">
          <w:rPr>
            <w:rFonts w:ascii="Tahoma" w:hAnsi="Tahoma" w:cs="Tahoma"/>
            <w:sz w:val="22"/>
          </w:rPr>
          <w:delText>cluster</w:delText>
        </w:r>
        <w:r w:rsidRPr="00943C9E" w:rsidDel="0044415D">
          <w:rPr>
            <w:rFonts w:ascii="Tahoma" w:hAnsi="Tahoma" w:cs="Tahoma"/>
            <w:sz w:val="22"/>
          </w:rPr>
          <w:delText>,</w:delText>
        </w:r>
        <w:r w:rsidR="009A1603" w:rsidDel="0044415D">
          <w:rPr>
            <w:rFonts w:ascii="Tahoma" w:hAnsi="Tahoma" w:cs="Tahoma"/>
            <w:sz w:val="22"/>
          </w:rPr>
          <w:delText xml:space="preserve"> they are suspected to be the rural areas. The degree of deprivation in a</w:delText>
        </w:r>
        <w:r w:rsidRPr="00943C9E" w:rsidDel="0044415D">
          <w:rPr>
            <w:rFonts w:ascii="Tahoma" w:hAnsi="Tahoma" w:cs="Tahoma"/>
            <w:sz w:val="22"/>
          </w:rPr>
          <w:delText xml:space="preserve">lmost all </w:delText>
        </w:r>
        <w:r w:rsidR="009A1603" w:rsidDel="0044415D">
          <w:rPr>
            <w:rFonts w:ascii="Tahoma" w:hAnsi="Tahoma" w:cs="Tahoma"/>
            <w:sz w:val="22"/>
          </w:rPr>
          <w:delText xml:space="preserve">the </w:delText>
        </w:r>
        <w:r w:rsidRPr="00943C9E" w:rsidDel="0044415D">
          <w:rPr>
            <w:rFonts w:ascii="Tahoma" w:hAnsi="Tahoma" w:cs="Tahoma"/>
            <w:sz w:val="22"/>
          </w:rPr>
          <w:delText>domain</w:delText>
        </w:r>
        <w:r w:rsidR="009A1603" w:rsidDel="0044415D">
          <w:rPr>
            <w:rFonts w:ascii="Tahoma" w:hAnsi="Tahoma" w:cs="Tahoma"/>
            <w:sz w:val="22"/>
          </w:rPr>
          <w:delText>s (</w:delText>
        </w:r>
        <w:r w:rsidRPr="00943C9E" w:rsidDel="0044415D">
          <w:rPr>
            <w:rFonts w:ascii="Tahoma" w:hAnsi="Tahoma" w:cs="Tahoma"/>
            <w:sz w:val="22"/>
          </w:rPr>
          <w:delText xml:space="preserve">except the </w:delText>
        </w:r>
        <w:r w:rsidR="009A1603" w:rsidRPr="00943C9E" w:rsidDel="0044415D">
          <w:rPr>
            <w:rFonts w:ascii="Tahoma" w:hAnsi="Tahoma" w:cs="Tahoma"/>
            <w:sz w:val="22"/>
          </w:rPr>
          <w:delText>housing and service domain and live environment domain</w:delText>
        </w:r>
        <w:r w:rsidR="009A1603" w:rsidDel="0044415D">
          <w:rPr>
            <w:rFonts w:ascii="Tahoma" w:hAnsi="Tahoma" w:cs="Tahoma"/>
            <w:sz w:val="22"/>
          </w:rPr>
          <w:delText>)</w:delText>
        </w:r>
        <w:r w:rsidRPr="00943C9E" w:rsidDel="0044415D">
          <w:rPr>
            <w:rFonts w:ascii="Tahoma" w:hAnsi="Tahoma" w:cs="Tahoma"/>
            <w:sz w:val="22"/>
          </w:rPr>
          <w:delText xml:space="preserve"> </w:delText>
        </w:r>
        <w:r w:rsidR="009A1603" w:rsidDel="0044415D">
          <w:rPr>
            <w:rFonts w:ascii="Tahoma" w:hAnsi="Tahoma" w:cs="Tahoma"/>
            <w:sz w:val="22"/>
          </w:rPr>
          <w:delText>is</w:delText>
        </w:r>
        <w:r w:rsidRPr="00943C9E" w:rsidDel="0044415D">
          <w:rPr>
            <w:rFonts w:ascii="Tahoma" w:hAnsi="Tahoma" w:cs="Tahoma"/>
            <w:sz w:val="22"/>
          </w:rPr>
          <w:delText xml:space="preserve"> </w:delText>
        </w:r>
        <w:r w:rsidR="009A1603" w:rsidDel="0044415D">
          <w:rPr>
            <w:rFonts w:ascii="Tahoma" w:hAnsi="Tahoma" w:cs="Tahoma" w:hint="eastAsia"/>
            <w:sz w:val="22"/>
          </w:rPr>
          <w:delText>high</w:delText>
        </w:r>
        <w:r w:rsidRPr="00943C9E" w:rsidDel="0044415D">
          <w:rPr>
            <w:rFonts w:ascii="Tahoma" w:hAnsi="Tahoma" w:cs="Tahoma"/>
            <w:sz w:val="22"/>
          </w:rPr>
          <w:delText xml:space="preserve">. The </w:delText>
        </w:r>
        <w:r w:rsidR="009A1603" w:rsidDel="0044415D">
          <w:rPr>
            <w:rFonts w:ascii="Tahoma" w:hAnsi="Tahoma" w:cs="Tahoma"/>
            <w:sz w:val="22"/>
          </w:rPr>
          <w:delText>ultimate way</w:delText>
        </w:r>
        <w:r w:rsidRPr="00943C9E" w:rsidDel="0044415D">
          <w:rPr>
            <w:rFonts w:ascii="Tahoma" w:hAnsi="Tahoma" w:cs="Tahoma"/>
            <w:sz w:val="22"/>
          </w:rPr>
          <w:delText xml:space="preserve"> to improve the situation in these areas is to develop the economy. </w:delText>
        </w:r>
        <w:r w:rsidR="009A1603" w:rsidDel="0044415D">
          <w:rPr>
            <w:rFonts w:ascii="Tahoma" w:hAnsi="Tahoma" w:cs="Tahoma"/>
            <w:sz w:val="22"/>
          </w:rPr>
          <w:delText>But the</w:delText>
        </w:r>
        <w:r w:rsidRPr="00943C9E" w:rsidDel="0044415D">
          <w:rPr>
            <w:rFonts w:ascii="Tahoma" w:hAnsi="Tahoma" w:cs="Tahoma"/>
            <w:sz w:val="22"/>
          </w:rPr>
          <w:delText xml:space="preserve"> </w:delText>
        </w:r>
        <w:r w:rsidR="009A1603" w:rsidDel="0044415D">
          <w:rPr>
            <w:rFonts w:ascii="Tahoma" w:hAnsi="Tahoma" w:cs="Tahoma"/>
            <w:sz w:val="22"/>
          </w:rPr>
          <w:delText xml:space="preserve">improvement of the individual income is highly associated with </w:delText>
        </w:r>
        <w:r w:rsidR="00943C9E" w:rsidRPr="00943C9E" w:rsidDel="0044415D">
          <w:rPr>
            <w:rFonts w:ascii="Tahoma" w:hAnsi="Tahoma" w:cs="Tahoma"/>
            <w:sz w:val="22"/>
          </w:rPr>
          <w:delText xml:space="preserve">other </w:delText>
        </w:r>
        <w:r w:rsidRPr="00943C9E" w:rsidDel="0044415D">
          <w:rPr>
            <w:rFonts w:ascii="Tahoma" w:hAnsi="Tahoma" w:cs="Tahoma"/>
            <w:sz w:val="22"/>
          </w:rPr>
          <w:delText>domains, especially the Education Domain and the Unemployment Domain.</w:delText>
        </w:r>
        <w:commentRangeEnd w:id="70"/>
        <w:r w:rsidR="004B08BC" w:rsidDel="0044415D">
          <w:rPr>
            <w:rStyle w:val="CommentReference"/>
          </w:rPr>
          <w:commentReference w:id="70"/>
        </w:r>
        <w:r w:rsidRPr="00943C9E" w:rsidDel="0044415D">
          <w:rPr>
            <w:rFonts w:ascii="Tahoma" w:hAnsi="Tahoma" w:cs="Tahoma"/>
            <w:sz w:val="22"/>
          </w:rPr>
          <w:delText xml:space="preserve">   </w:delText>
        </w:r>
      </w:del>
    </w:p>
    <w:p w14:paraId="74B8A1E7" w14:textId="77777777" w:rsidR="00943C9E" w:rsidRDefault="00943C9E" w:rsidP="0046650A">
      <w:pPr>
        <w:spacing w:before="156"/>
        <w:jc w:val="center"/>
        <w:rPr>
          <w:rFonts w:ascii="Tahoma" w:hAnsi="Tahoma" w:cs="Tahoma"/>
          <w:sz w:val="22"/>
        </w:rPr>
      </w:pPr>
    </w:p>
    <w:p w14:paraId="08A85E9D" w14:textId="0BDCFAA2" w:rsidR="00943C9E" w:rsidRDefault="00943C9E" w:rsidP="00943C9E">
      <w:pPr>
        <w:spacing w:before="156"/>
        <w:jc w:val="left"/>
        <w:rPr>
          <w:rFonts w:ascii="Tahoma" w:hAnsi="Tahoma" w:cs="Tahoma"/>
          <w:sz w:val="22"/>
        </w:rPr>
      </w:pPr>
      <w:r>
        <w:rPr>
          <w:rFonts w:ascii="Tahoma" w:hAnsi="Tahoma" w:cs="Tahoma"/>
          <w:sz w:val="22"/>
        </w:rPr>
        <w:t xml:space="preserve">Keywords: IMD, geographical variation, Shapley value </w:t>
      </w:r>
    </w:p>
    <w:p w14:paraId="15773C81" w14:textId="77777777" w:rsidR="00943C9E" w:rsidRDefault="00943C9E">
      <w:pPr>
        <w:widowControl/>
        <w:spacing w:before="156"/>
        <w:jc w:val="left"/>
        <w:rPr>
          <w:rFonts w:ascii="Tahoma" w:hAnsi="Tahoma" w:cs="Tahoma"/>
          <w:sz w:val="22"/>
        </w:rPr>
      </w:pPr>
      <w:r>
        <w:rPr>
          <w:rFonts w:ascii="Tahoma" w:hAnsi="Tahoma" w:cs="Tahoma"/>
          <w:sz w:val="22"/>
        </w:rPr>
        <w:br w:type="page"/>
      </w:r>
    </w:p>
    <w:p w14:paraId="5E5EA1B1" w14:textId="6C89C496" w:rsidR="00943C9E" w:rsidRDefault="00943C9E" w:rsidP="00943C9E">
      <w:pPr>
        <w:spacing w:before="156"/>
        <w:jc w:val="left"/>
        <w:rPr>
          <w:rFonts w:ascii="Tahoma" w:hAnsi="Tahoma" w:cs="Tahoma"/>
          <w:b/>
          <w:bCs/>
        </w:rPr>
      </w:pPr>
      <w:r w:rsidRPr="00943C9E">
        <w:rPr>
          <w:rFonts w:ascii="Tahoma" w:hAnsi="Tahoma" w:cs="Tahoma"/>
          <w:b/>
          <w:bCs/>
        </w:rPr>
        <w:lastRenderedPageBreak/>
        <w:t>Declaration of Authorship</w:t>
      </w:r>
    </w:p>
    <w:p w14:paraId="7C4795D1" w14:textId="614B5F58" w:rsidR="00943C9E" w:rsidRDefault="00943C9E" w:rsidP="00943C9E">
      <w:pPr>
        <w:spacing w:before="156"/>
        <w:jc w:val="left"/>
        <w:rPr>
          <w:rFonts w:ascii="Tahoma" w:hAnsi="Tahoma" w:cs="Tahoma"/>
          <w:b/>
          <w:bCs/>
        </w:rPr>
      </w:pPr>
    </w:p>
    <w:p w14:paraId="2395ACE1" w14:textId="4015FB85" w:rsidR="00943C9E" w:rsidRDefault="00943C9E" w:rsidP="00943C9E">
      <w:pPr>
        <w:spacing w:before="156"/>
        <w:jc w:val="left"/>
        <w:rPr>
          <w:rFonts w:ascii="Tahoma" w:hAnsi="Tahoma" w:cs="Tahoma"/>
          <w:b/>
          <w:bCs/>
        </w:rPr>
      </w:pPr>
    </w:p>
    <w:p w14:paraId="265EF79B" w14:textId="244DCA6E" w:rsidR="00943C9E" w:rsidRDefault="00943C9E" w:rsidP="00943C9E">
      <w:pPr>
        <w:spacing w:before="156"/>
        <w:jc w:val="left"/>
        <w:rPr>
          <w:rFonts w:ascii="Tahoma" w:hAnsi="Tahoma" w:cs="Tahoma"/>
          <w:b/>
          <w:bCs/>
        </w:rPr>
      </w:pPr>
    </w:p>
    <w:p w14:paraId="575B9E9F" w14:textId="70E13098" w:rsidR="00943C9E" w:rsidRDefault="00943C9E" w:rsidP="00943C9E">
      <w:pPr>
        <w:spacing w:before="156"/>
        <w:jc w:val="left"/>
        <w:rPr>
          <w:rFonts w:ascii="Tahoma" w:hAnsi="Tahoma" w:cs="Tahoma"/>
          <w:b/>
          <w:bCs/>
        </w:rPr>
      </w:pPr>
    </w:p>
    <w:p w14:paraId="0A123A92" w14:textId="785DB68C" w:rsidR="00943C9E" w:rsidRDefault="00943C9E" w:rsidP="00943C9E">
      <w:pPr>
        <w:spacing w:before="156"/>
        <w:jc w:val="left"/>
        <w:rPr>
          <w:rFonts w:ascii="Tahoma" w:hAnsi="Tahoma" w:cs="Tahoma"/>
          <w:b/>
          <w:bCs/>
        </w:rPr>
      </w:pPr>
    </w:p>
    <w:p w14:paraId="3E310BF3" w14:textId="77777777" w:rsidR="00943C9E" w:rsidRPr="00943C9E" w:rsidRDefault="00943C9E" w:rsidP="00943C9E">
      <w:pPr>
        <w:spacing w:before="156"/>
        <w:jc w:val="left"/>
        <w:rPr>
          <w:rFonts w:ascii="Tahoma" w:hAnsi="Tahoma" w:cs="Tahoma"/>
          <w:b/>
          <w:bCs/>
        </w:rPr>
      </w:pPr>
    </w:p>
    <w:p w14:paraId="69304D0D" w14:textId="44B0257A" w:rsidR="00943C9E" w:rsidRPr="00943C9E" w:rsidRDefault="00943C9E" w:rsidP="009A1603">
      <w:pPr>
        <w:spacing w:before="156"/>
        <w:jc w:val="left"/>
        <w:rPr>
          <w:rFonts w:ascii="Tahoma" w:hAnsi="Tahoma" w:cs="Tahoma"/>
          <w:sz w:val="22"/>
        </w:rPr>
      </w:pPr>
      <w:r w:rsidRPr="00943C9E">
        <w:rPr>
          <w:rFonts w:ascii="Tahoma" w:hAnsi="Tahoma" w:cs="Tahoma"/>
          <w:sz w:val="22"/>
        </w:rPr>
        <w:t xml:space="preserve">I, </w:t>
      </w:r>
      <w:proofErr w:type="spellStart"/>
      <w:r>
        <w:rPr>
          <w:rFonts w:ascii="Tahoma" w:hAnsi="Tahoma" w:cs="Tahoma"/>
          <w:sz w:val="22"/>
        </w:rPr>
        <w:t>Xiaohan</w:t>
      </w:r>
      <w:proofErr w:type="spellEnd"/>
      <w:r>
        <w:rPr>
          <w:rFonts w:ascii="Tahoma" w:hAnsi="Tahoma" w:cs="Tahoma"/>
          <w:sz w:val="22"/>
        </w:rPr>
        <w:t xml:space="preserve"> Feng</w:t>
      </w:r>
      <w:r w:rsidRPr="00943C9E">
        <w:rPr>
          <w:rFonts w:ascii="Tahoma" w:hAnsi="Tahoma" w:cs="Tahoma"/>
          <w:sz w:val="22"/>
        </w:rPr>
        <w:t xml:space="preserve">, </w:t>
      </w:r>
      <w:r w:rsidR="009A1603">
        <w:rPr>
          <w:rFonts w:ascii="Tahoma" w:hAnsi="Tahoma" w:cs="Tahoma"/>
          <w:sz w:val="22"/>
        </w:rPr>
        <w:t xml:space="preserve">hereby </w:t>
      </w:r>
      <w:r w:rsidRPr="00943C9E">
        <w:rPr>
          <w:rFonts w:ascii="Tahoma" w:hAnsi="Tahoma" w:cs="Tahoma"/>
          <w:sz w:val="22"/>
        </w:rPr>
        <w:t>declare that this dissertation is entirely my original work</w:t>
      </w:r>
      <w:r w:rsidR="009A1603">
        <w:rPr>
          <w:rFonts w:ascii="Tahoma" w:hAnsi="Tahoma" w:cs="Tahoma" w:hint="eastAsia"/>
          <w:sz w:val="22"/>
        </w:rPr>
        <w:t xml:space="preserve"> </w:t>
      </w:r>
      <w:r w:rsidRPr="00943C9E">
        <w:rPr>
          <w:rFonts w:ascii="Tahoma" w:hAnsi="Tahoma" w:cs="Tahoma"/>
          <w:sz w:val="22"/>
        </w:rPr>
        <w:t xml:space="preserve">and that all sources have been acknowledged. </w:t>
      </w:r>
      <w:r w:rsidR="009A1603">
        <w:rPr>
          <w:rFonts w:ascii="Tahoma" w:hAnsi="Tahoma" w:cs="Tahoma"/>
          <w:sz w:val="22"/>
        </w:rPr>
        <w:t>Besides, t</w:t>
      </w:r>
      <w:r w:rsidRPr="00943C9E">
        <w:rPr>
          <w:rFonts w:ascii="Tahoma" w:hAnsi="Tahoma" w:cs="Tahoma"/>
          <w:sz w:val="22"/>
        </w:rPr>
        <w:t>his dissertation is</w:t>
      </w:r>
      <w:r w:rsidR="009A1603">
        <w:rPr>
          <w:rFonts w:ascii="Tahoma" w:hAnsi="Tahoma" w:cs="Tahoma"/>
          <w:sz w:val="22"/>
        </w:rPr>
        <w:t xml:space="preserve"> </w:t>
      </w:r>
      <w:r w:rsidRPr="00943C9E">
        <w:rPr>
          <w:rFonts w:ascii="Tahoma" w:hAnsi="Tahoma" w:cs="Tahoma"/>
          <w:sz w:val="22"/>
        </w:rPr>
        <w:t>1</w:t>
      </w:r>
      <w:r>
        <w:rPr>
          <w:rFonts w:ascii="Tahoma" w:hAnsi="Tahoma" w:cs="Tahoma"/>
          <w:sz w:val="22"/>
        </w:rPr>
        <w:t>0,359</w:t>
      </w:r>
      <w:r w:rsidR="009A1603">
        <w:rPr>
          <w:rFonts w:ascii="Tahoma" w:hAnsi="Tahoma" w:cs="Tahoma"/>
          <w:sz w:val="22"/>
        </w:rPr>
        <w:t xml:space="preserve"> </w:t>
      </w:r>
      <w:r w:rsidRPr="00943C9E">
        <w:rPr>
          <w:rFonts w:ascii="Tahoma" w:hAnsi="Tahoma" w:cs="Tahoma"/>
          <w:sz w:val="22"/>
        </w:rPr>
        <w:t>words in length.</w:t>
      </w:r>
    </w:p>
    <w:p w14:paraId="0AAFA793" w14:textId="77777777" w:rsidR="00943C9E" w:rsidRDefault="00943C9E" w:rsidP="00943C9E">
      <w:pPr>
        <w:spacing w:before="156"/>
        <w:jc w:val="left"/>
        <w:rPr>
          <w:rFonts w:ascii="Tahoma" w:hAnsi="Tahoma" w:cs="Tahoma"/>
          <w:sz w:val="22"/>
        </w:rPr>
      </w:pPr>
    </w:p>
    <w:p w14:paraId="4991BAED" w14:textId="77777777" w:rsidR="00943C9E" w:rsidRDefault="00943C9E" w:rsidP="00943C9E">
      <w:pPr>
        <w:spacing w:before="156"/>
        <w:jc w:val="left"/>
        <w:rPr>
          <w:rFonts w:ascii="Tahoma" w:hAnsi="Tahoma" w:cs="Tahoma"/>
          <w:sz w:val="22"/>
        </w:rPr>
      </w:pPr>
    </w:p>
    <w:p w14:paraId="4BB4C02F" w14:textId="77777777" w:rsidR="00943C9E" w:rsidRDefault="00943C9E" w:rsidP="00943C9E">
      <w:pPr>
        <w:spacing w:before="156"/>
        <w:jc w:val="left"/>
        <w:rPr>
          <w:rFonts w:ascii="Tahoma" w:hAnsi="Tahoma" w:cs="Tahoma"/>
          <w:sz w:val="22"/>
        </w:rPr>
      </w:pPr>
    </w:p>
    <w:p w14:paraId="07EC76AF" w14:textId="77777777" w:rsidR="00943C9E" w:rsidRDefault="00943C9E" w:rsidP="00943C9E">
      <w:pPr>
        <w:spacing w:before="156"/>
        <w:jc w:val="left"/>
        <w:rPr>
          <w:rFonts w:ascii="Tahoma" w:hAnsi="Tahoma" w:cs="Tahoma"/>
          <w:sz w:val="22"/>
        </w:rPr>
      </w:pPr>
    </w:p>
    <w:p w14:paraId="151C03EA" w14:textId="77777777" w:rsidR="00943C9E" w:rsidRDefault="00943C9E" w:rsidP="00943C9E">
      <w:pPr>
        <w:spacing w:before="156"/>
        <w:jc w:val="left"/>
        <w:rPr>
          <w:rFonts w:ascii="Tahoma" w:hAnsi="Tahoma" w:cs="Tahoma"/>
          <w:sz w:val="22"/>
        </w:rPr>
      </w:pPr>
    </w:p>
    <w:p w14:paraId="132E1A0C" w14:textId="77777777" w:rsidR="00943C9E" w:rsidRDefault="00943C9E" w:rsidP="00943C9E">
      <w:pPr>
        <w:spacing w:before="156"/>
        <w:jc w:val="left"/>
        <w:rPr>
          <w:rFonts w:ascii="Tahoma" w:hAnsi="Tahoma" w:cs="Tahoma"/>
          <w:sz w:val="22"/>
        </w:rPr>
      </w:pPr>
    </w:p>
    <w:p w14:paraId="14AF706B" w14:textId="77777777" w:rsidR="00943C9E" w:rsidRDefault="00943C9E" w:rsidP="00943C9E">
      <w:pPr>
        <w:spacing w:before="156"/>
        <w:jc w:val="left"/>
        <w:rPr>
          <w:rFonts w:ascii="Tahoma" w:hAnsi="Tahoma" w:cs="Tahoma"/>
          <w:sz w:val="22"/>
        </w:rPr>
      </w:pPr>
    </w:p>
    <w:p w14:paraId="0BD024C9" w14:textId="77777777" w:rsidR="00943C9E" w:rsidRDefault="00943C9E" w:rsidP="00943C9E">
      <w:pPr>
        <w:spacing w:before="156"/>
        <w:jc w:val="left"/>
        <w:rPr>
          <w:rFonts w:ascii="Tahoma" w:hAnsi="Tahoma" w:cs="Tahoma"/>
          <w:sz w:val="22"/>
        </w:rPr>
      </w:pPr>
    </w:p>
    <w:p w14:paraId="1FBE0020" w14:textId="77777777" w:rsidR="00943C9E" w:rsidRDefault="00943C9E" w:rsidP="00943C9E">
      <w:pPr>
        <w:spacing w:before="156"/>
        <w:jc w:val="left"/>
        <w:rPr>
          <w:rFonts w:ascii="Tahoma" w:hAnsi="Tahoma" w:cs="Tahoma"/>
          <w:sz w:val="22"/>
        </w:rPr>
      </w:pPr>
    </w:p>
    <w:p w14:paraId="3C820DF6" w14:textId="77777777" w:rsidR="00943C9E" w:rsidRDefault="00943C9E" w:rsidP="00943C9E">
      <w:pPr>
        <w:spacing w:before="156"/>
        <w:jc w:val="left"/>
        <w:rPr>
          <w:rFonts w:ascii="Tahoma" w:hAnsi="Tahoma" w:cs="Tahoma"/>
          <w:sz w:val="22"/>
        </w:rPr>
      </w:pPr>
    </w:p>
    <w:p w14:paraId="15627A2C" w14:textId="77777777" w:rsidR="00943C9E" w:rsidRDefault="00943C9E" w:rsidP="00943C9E">
      <w:pPr>
        <w:spacing w:before="156"/>
        <w:jc w:val="left"/>
        <w:rPr>
          <w:rFonts w:ascii="Tahoma" w:hAnsi="Tahoma" w:cs="Tahoma"/>
          <w:sz w:val="22"/>
        </w:rPr>
      </w:pPr>
    </w:p>
    <w:p w14:paraId="52AC4948" w14:textId="77777777" w:rsidR="00943C9E" w:rsidRDefault="00943C9E" w:rsidP="00943C9E">
      <w:pPr>
        <w:spacing w:before="156"/>
        <w:jc w:val="left"/>
        <w:rPr>
          <w:rFonts w:ascii="Tahoma" w:hAnsi="Tahoma" w:cs="Tahoma"/>
          <w:sz w:val="22"/>
        </w:rPr>
      </w:pPr>
    </w:p>
    <w:p w14:paraId="288A67ED" w14:textId="77777777" w:rsidR="00943C9E" w:rsidRDefault="00943C9E" w:rsidP="00943C9E">
      <w:pPr>
        <w:spacing w:before="156"/>
        <w:jc w:val="left"/>
        <w:rPr>
          <w:rFonts w:ascii="Tahoma" w:hAnsi="Tahoma" w:cs="Tahoma"/>
          <w:sz w:val="22"/>
        </w:rPr>
      </w:pPr>
      <w:r>
        <w:rPr>
          <w:rFonts w:ascii="Tahoma" w:hAnsi="Tahoma" w:cs="Tahoma"/>
          <w:sz w:val="22"/>
        </w:rPr>
        <w:t xml:space="preserve">Signed: </w:t>
      </w:r>
      <w:proofErr w:type="spellStart"/>
      <w:r>
        <w:rPr>
          <w:rFonts w:ascii="Tahoma" w:hAnsi="Tahoma" w:cs="Tahoma"/>
          <w:sz w:val="22"/>
        </w:rPr>
        <w:t>Xiaohan</w:t>
      </w:r>
      <w:proofErr w:type="spellEnd"/>
      <w:r>
        <w:rPr>
          <w:rFonts w:ascii="Tahoma" w:hAnsi="Tahoma" w:cs="Tahoma"/>
          <w:sz w:val="22"/>
        </w:rPr>
        <w:t xml:space="preserve"> Feng</w:t>
      </w:r>
    </w:p>
    <w:p w14:paraId="7A9DB8D9" w14:textId="6AF334C5" w:rsidR="00943C9E" w:rsidRDefault="00943C9E">
      <w:pPr>
        <w:widowControl/>
        <w:spacing w:before="156"/>
        <w:jc w:val="left"/>
        <w:rPr>
          <w:rFonts w:ascii="Tahoma" w:hAnsi="Tahoma" w:cs="Tahoma"/>
          <w:sz w:val="22"/>
        </w:rPr>
      </w:pPr>
      <w:r>
        <w:rPr>
          <w:rFonts w:ascii="Tahoma" w:hAnsi="Tahoma" w:cs="Tahoma"/>
          <w:sz w:val="22"/>
        </w:rPr>
        <w:t xml:space="preserve">Date: </w:t>
      </w:r>
      <w:r w:rsidR="003E2765" w:rsidRPr="003E2765">
        <w:rPr>
          <w:rFonts w:ascii="Tahoma" w:hAnsi="Tahoma" w:cs="Tahoma" w:hint="eastAsia"/>
          <w:sz w:val="22"/>
        </w:rPr>
        <w:t>30</w:t>
      </w:r>
      <w:r>
        <w:rPr>
          <w:rFonts w:ascii="Tahoma" w:hAnsi="Tahoma" w:cs="Tahoma"/>
          <w:sz w:val="22"/>
        </w:rPr>
        <w:t>/8/2021</w:t>
      </w:r>
      <w:r w:rsidR="0046650A" w:rsidRPr="00943C9E">
        <w:rPr>
          <w:rFonts w:ascii="Tahoma" w:hAnsi="Tahoma" w:cs="Tahoma"/>
          <w:sz w:val="22"/>
        </w:rPr>
        <w:br w:type="page"/>
      </w:r>
      <w:r>
        <w:rPr>
          <w:rFonts w:ascii="Tahoma" w:hAnsi="Tahoma" w:cs="Tahoma"/>
          <w:sz w:val="22"/>
        </w:rPr>
        <w:lastRenderedPageBreak/>
        <w:br w:type="page"/>
      </w:r>
    </w:p>
    <w:p w14:paraId="26D71EFD" w14:textId="77777777" w:rsidR="0046650A" w:rsidRPr="0046650A" w:rsidRDefault="0046650A" w:rsidP="00943C9E">
      <w:pPr>
        <w:spacing w:before="156"/>
        <w:jc w:val="left"/>
        <w:rPr>
          <w:rFonts w:ascii="Tahoma" w:hAnsi="Tahoma" w:cs="Tahoma"/>
          <w:sz w:val="24"/>
          <w:szCs w:val="24"/>
        </w:rPr>
      </w:pPr>
    </w:p>
    <w:p w14:paraId="628E0FA2" w14:textId="77777777" w:rsidR="0046650A" w:rsidRDefault="0046650A" w:rsidP="00960C7F">
      <w:pPr>
        <w:pStyle w:val="TOC2"/>
        <w:spacing w:before="156"/>
        <w:rPr>
          <w:lang w:eastAsia="en-US"/>
        </w:rPr>
      </w:pPr>
      <w:bookmarkStart w:id="71" w:name="_Toc74832237"/>
    </w:p>
    <w:p w14:paraId="1089AF80" w14:textId="2CB052CC" w:rsidR="00212052" w:rsidRPr="00E1668C" w:rsidRDefault="0046650A" w:rsidP="00E1668C">
      <w:pPr>
        <w:spacing w:before="156"/>
        <w:ind w:firstLineChars="150" w:firstLine="452"/>
        <w:jc w:val="center"/>
        <w:rPr>
          <w:rFonts w:ascii="Times New Roman" w:hAnsi="Times New Roman" w:cs="Times New Roman"/>
          <w:b/>
          <w:bCs/>
          <w:color w:val="2F5496" w:themeColor="accent1" w:themeShade="BF"/>
          <w:sz w:val="30"/>
          <w:szCs w:val="30"/>
        </w:rPr>
      </w:pPr>
      <w:r w:rsidRPr="00E1668C">
        <w:rPr>
          <w:rFonts w:ascii="Times New Roman" w:hAnsi="Times New Roman" w:cs="Times New Roman"/>
          <w:b/>
          <w:bCs/>
          <w:color w:val="000000" w:themeColor="text1"/>
          <w:sz w:val="30"/>
          <w:szCs w:val="30"/>
        </w:rPr>
        <w:t>Contents</w:t>
      </w:r>
    </w:p>
    <w:p w14:paraId="520A14FB" w14:textId="7E06B37C" w:rsidR="00944B3F" w:rsidRDefault="0081590A">
      <w:pPr>
        <w:pStyle w:val="TOC1"/>
        <w:tabs>
          <w:tab w:val="left" w:pos="840"/>
          <w:tab w:val="right" w:leader="dot" w:pos="8296"/>
        </w:tabs>
        <w:spacing w:before="156"/>
        <w:rPr>
          <w:rFonts w:eastAsiaTheme="minorEastAsia" w:cstheme="minorBidi"/>
          <w:b w:val="0"/>
          <w:lang w:val="en-IE" w:eastAsia="zh-CN"/>
        </w:rPr>
      </w:pPr>
      <w:r>
        <w:rPr>
          <w:rFonts w:ascii="Tahoma" w:hAnsi="Tahoma" w:cs="Tahoma"/>
          <w:b w:val="0"/>
          <w:bCs/>
        </w:rPr>
        <w:fldChar w:fldCharType="begin"/>
      </w:r>
      <w:r>
        <w:rPr>
          <w:rFonts w:ascii="Tahoma" w:hAnsi="Tahoma" w:cs="Tahoma"/>
          <w:b w:val="0"/>
          <w:bCs/>
        </w:rPr>
        <w:instrText xml:space="preserve"> TOC \h \z \u \t "Heading 2,1,Heading 3,2,Heading 4,3" </w:instrText>
      </w:r>
      <w:r>
        <w:rPr>
          <w:rFonts w:ascii="Tahoma" w:hAnsi="Tahoma" w:cs="Tahoma"/>
          <w:b w:val="0"/>
          <w:bCs/>
        </w:rPr>
        <w:fldChar w:fldCharType="separate"/>
      </w:r>
      <w:hyperlink w:anchor="_Toc81214111" w:history="1">
        <w:r w:rsidR="00944B3F" w:rsidRPr="009068AE">
          <w:rPr>
            <w:rStyle w:val="Hyperlink"/>
            <w:rFonts w:ascii="Tahoma" w:hAnsi="Tahoma" w:cs="Tahoma"/>
          </w:rPr>
          <w:t>1.</w:t>
        </w:r>
        <w:r w:rsidR="00944B3F">
          <w:rPr>
            <w:rFonts w:eastAsiaTheme="minorEastAsia" w:cstheme="minorBidi"/>
            <w:b w:val="0"/>
            <w:lang w:val="en-IE" w:eastAsia="zh-CN"/>
          </w:rPr>
          <w:tab/>
        </w:r>
        <w:r w:rsidR="00944B3F" w:rsidRPr="009068AE">
          <w:rPr>
            <w:rStyle w:val="Hyperlink"/>
            <w:rFonts w:ascii="Tahoma" w:hAnsi="Tahoma" w:cs="Tahoma"/>
          </w:rPr>
          <w:t>Introduction</w:t>
        </w:r>
        <w:r w:rsidR="00944B3F">
          <w:rPr>
            <w:webHidden/>
          </w:rPr>
          <w:tab/>
        </w:r>
        <w:r w:rsidR="00944B3F">
          <w:rPr>
            <w:webHidden/>
          </w:rPr>
          <w:fldChar w:fldCharType="begin"/>
        </w:r>
        <w:r w:rsidR="00944B3F">
          <w:rPr>
            <w:webHidden/>
          </w:rPr>
          <w:instrText xml:space="preserve"> PAGEREF _Toc81214111 \h </w:instrText>
        </w:r>
        <w:r w:rsidR="00944B3F">
          <w:rPr>
            <w:webHidden/>
          </w:rPr>
        </w:r>
        <w:r w:rsidR="00944B3F">
          <w:rPr>
            <w:webHidden/>
          </w:rPr>
          <w:fldChar w:fldCharType="separate"/>
        </w:r>
        <w:r w:rsidR="003E2765">
          <w:rPr>
            <w:webHidden/>
          </w:rPr>
          <w:t>1</w:t>
        </w:r>
        <w:r w:rsidR="00944B3F">
          <w:rPr>
            <w:webHidden/>
          </w:rPr>
          <w:fldChar w:fldCharType="end"/>
        </w:r>
      </w:hyperlink>
    </w:p>
    <w:p w14:paraId="67D3B181" w14:textId="1DBCD8BD" w:rsidR="00944B3F" w:rsidRDefault="003F5C6C">
      <w:pPr>
        <w:pStyle w:val="TOC1"/>
        <w:tabs>
          <w:tab w:val="left" w:pos="840"/>
          <w:tab w:val="right" w:leader="dot" w:pos="8296"/>
        </w:tabs>
        <w:spacing w:before="156"/>
        <w:rPr>
          <w:rFonts w:eastAsiaTheme="minorEastAsia" w:cstheme="minorBidi"/>
          <w:b w:val="0"/>
          <w:lang w:val="en-IE" w:eastAsia="zh-CN"/>
        </w:rPr>
      </w:pPr>
      <w:hyperlink w:anchor="_Toc81214112" w:history="1">
        <w:r w:rsidR="00944B3F" w:rsidRPr="009068AE">
          <w:rPr>
            <w:rStyle w:val="Hyperlink"/>
            <w:rFonts w:ascii="Tahoma" w:hAnsi="Tahoma" w:cs="Tahoma"/>
          </w:rPr>
          <w:t>2.</w:t>
        </w:r>
        <w:r w:rsidR="00944B3F">
          <w:rPr>
            <w:rFonts w:eastAsiaTheme="minorEastAsia" w:cstheme="minorBidi"/>
            <w:b w:val="0"/>
            <w:lang w:val="en-IE" w:eastAsia="zh-CN"/>
          </w:rPr>
          <w:tab/>
        </w:r>
        <w:r w:rsidR="00944B3F" w:rsidRPr="009068AE">
          <w:rPr>
            <w:rStyle w:val="Hyperlink"/>
            <w:rFonts w:ascii="Tahoma" w:hAnsi="Tahoma" w:cs="Tahoma"/>
          </w:rPr>
          <w:t>Research question</w:t>
        </w:r>
        <w:r w:rsidR="00944B3F">
          <w:rPr>
            <w:webHidden/>
          </w:rPr>
          <w:tab/>
        </w:r>
        <w:r w:rsidR="00944B3F">
          <w:rPr>
            <w:webHidden/>
          </w:rPr>
          <w:fldChar w:fldCharType="begin"/>
        </w:r>
        <w:r w:rsidR="00944B3F">
          <w:rPr>
            <w:webHidden/>
          </w:rPr>
          <w:instrText xml:space="preserve"> PAGEREF _Toc81214112 \h </w:instrText>
        </w:r>
        <w:r w:rsidR="00944B3F">
          <w:rPr>
            <w:webHidden/>
          </w:rPr>
        </w:r>
        <w:r w:rsidR="00944B3F">
          <w:rPr>
            <w:webHidden/>
          </w:rPr>
          <w:fldChar w:fldCharType="separate"/>
        </w:r>
        <w:r w:rsidR="003E2765">
          <w:rPr>
            <w:webHidden/>
          </w:rPr>
          <w:t>1</w:t>
        </w:r>
        <w:r w:rsidR="00944B3F">
          <w:rPr>
            <w:webHidden/>
          </w:rPr>
          <w:fldChar w:fldCharType="end"/>
        </w:r>
      </w:hyperlink>
    </w:p>
    <w:p w14:paraId="3F4D9747" w14:textId="35C55D13" w:rsidR="00944B3F" w:rsidRDefault="003F5C6C">
      <w:pPr>
        <w:pStyle w:val="TOC1"/>
        <w:tabs>
          <w:tab w:val="left" w:pos="840"/>
          <w:tab w:val="right" w:leader="dot" w:pos="8296"/>
        </w:tabs>
        <w:spacing w:before="156"/>
        <w:rPr>
          <w:rFonts w:eastAsiaTheme="minorEastAsia" w:cstheme="minorBidi"/>
          <w:b w:val="0"/>
          <w:lang w:val="en-IE" w:eastAsia="zh-CN"/>
        </w:rPr>
      </w:pPr>
      <w:hyperlink w:anchor="_Toc81214113" w:history="1">
        <w:r w:rsidR="00944B3F" w:rsidRPr="009068AE">
          <w:rPr>
            <w:rStyle w:val="Hyperlink"/>
            <w:rFonts w:ascii="Tahoma" w:hAnsi="Tahoma" w:cs="Tahoma"/>
          </w:rPr>
          <w:t>3.</w:t>
        </w:r>
        <w:r w:rsidR="00944B3F">
          <w:rPr>
            <w:rFonts w:eastAsiaTheme="minorEastAsia" w:cstheme="minorBidi"/>
            <w:b w:val="0"/>
            <w:lang w:val="en-IE" w:eastAsia="zh-CN"/>
          </w:rPr>
          <w:tab/>
        </w:r>
        <w:r w:rsidR="00944B3F" w:rsidRPr="009068AE">
          <w:rPr>
            <w:rStyle w:val="Hyperlink"/>
            <w:rFonts w:ascii="Tahoma" w:hAnsi="Tahoma" w:cs="Tahoma"/>
          </w:rPr>
          <w:t>Literature Review</w:t>
        </w:r>
        <w:r w:rsidR="00944B3F">
          <w:rPr>
            <w:webHidden/>
          </w:rPr>
          <w:tab/>
        </w:r>
        <w:r w:rsidR="00944B3F">
          <w:rPr>
            <w:webHidden/>
          </w:rPr>
          <w:fldChar w:fldCharType="begin"/>
        </w:r>
        <w:r w:rsidR="00944B3F">
          <w:rPr>
            <w:webHidden/>
          </w:rPr>
          <w:instrText xml:space="preserve"> PAGEREF _Toc81214113 \h </w:instrText>
        </w:r>
        <w:r w:rsidR="00944B3F">
          <w:rPr>
            <w:webHidden/>
          </w:rPr>
        </w:r>
        <w:r w:rsidR="00944B3F">
          <w:rPr>
            <w:webHidden/>
          </w:rPr>
          <w:fldChar w:fldCharType="separate"/>
        </w:r>
        <w:r w:rsidR="003E2765">
          <w:rPr>
            <w:webHidden/>
          </w:rPr>
          <w:t>2</w:t>
        </w:r>
        <w:r w:rsidR="00944B3F">
          <w:rPr>
            <w:webHidden/>
          </w:rPr>
          <w:fldChar w:fldCharType="end"/>
        </w:r>
      </w:hyperlink>
    </w:p>
    <w:p w14:paraId="1EB14A79" w14:textId="1144F6A2" w:rsidR="00944B3F" w:rsidRDefault="003F5C6C">
      <w:pPr>
        <w:pStyle w:val="TOC2"/>
        <w:spacing w:before="156"/>
        <w:rPr>
          <w:rFonts w:eastAsiaTheme="minorEastAsia"/>
          <w:kern w:val="0"/>
          <w:sz w:val="22"/>
          <w:lang w:val="en-IE"/>
        </w:rPr>
      </w:pPr>
      <w:hyperlink w:anchor="_Toc81214114" w:history="1">
        <w:r w:rsidR="00944B3F" w:rsidRPr="009068AE">
          <w:rPr>
            <w:rStyle w:val="Hyperlink"/>
            <w:rFonts w:ascii="Tahoma" w:hAnsi="Tahoma" w:cs="Tahoma"/>
          </w:rPr>
          <w:t>3.1.</w:t>
        </w:r>
        <w:r w:rsidR="00944B3F">
          <w:rPr>
            <w:rFonts w:eastAsiaTheme="minorEastAsia"/>
            <w:kern w:val="0"/>
            <w:sz w:val="22"/>
            <w:lang w:val="en-IE"/>
          </w:rPr>
          <w:tab/>
        </w:r>
        <w:r w:rsidR="00944B3F" w:rsidRPr="009068AE">
          <w:rPr>
            <w:rStyle w:val="Hyperlink"/>
            <w:rFonts w:ascii="Tahoma" w:hAnsi="Tahoma" w:cs="Tahoma"/>
          </w:rPr>
          <w:t>IMD</w:t>
        </w:r>
        <w:r w:rsidR="00944B3F">
          <w:rPr>
            <w:webHidden/>
          </w:rPr>
          <w:tab/>
        </w:r>
        <w:r w:rsidR="00944B3F">
          <w:rPr>
            <w:webHidden/>
          </w:rPr>
          <w:fldChar w:fldCharType="begin"/>
        </w:r>
        <w:r w:rsidR="00944B3F">
          <w:rPr>
            <w:webHidden/>
          </w:rPr>
          <w:instrText xml:space="preserve"> PAGEREF _Toc81214114 \h </w:instrText>
        </w:r>
        <w:r w:rsidR="00944B3F">
          <w:rPr>
            <w:webHidden/>
          </w:rPr>
        </w:r>
        <w:r w:rsidR="00944B3F">
          <w:rPr>
            <w:webHidden/>
          </w:rPr>
          <w:fldChar w:fldCharType="separate"/>
        </w:r>
        <w:r w:rsidR="003E2765">
          <w:rPr>
            <w:webHidden/>
          </w:rPr>
          <w:t>2</w:t>
        </w:r>
        <w:r w:rsidR="00944B3F">
          <w:rPr>
            <w:webHidden/>
          </w:rPr>
          <w:fldChar w:fldCharType="end"/>
        </w:r>
      </w:hyperlink>
    </w:p>
    <w:p w14:paraId="1282C8F8" w14:textId="7F4DFE9E" w:rsidR="00944B3F" w:rsidRDefault="003F5C6C">
      <w:pPr>
        <w:pStyle w:val="TOC3"/>
        <w:tabs>
          <w:tab w:val="left" w:pos="1680"/>
          <w:tab w:val="right" w:leader="dot" w:pos="8296"/>
        </w:tabs>
        <w:spacing w:before="156"/>
        <w:rPr>
          <w:rFonts w:eastAsiaTheme="minorEastAsia"/>
          <w:kern w:val="0"/>
          <w:sz w:val="22"/>
          <w:lang w:val="en-IE"/>
        </w:rPr>
      </w:pPr>
      <w:hyperlink w:anchor="_Toc81214115" w:history="1">
        <w:r w:rsidR="00944B3F" w:rsidRPr="009068AE">
          <w:rPr>
            <w:rStyle w:val="Hyperlink"/>
            <w:rFonts w:ascii="Tahoma" w:hAnsi="Tahoma" w:cs="Tahoma"/>
          </w:rPr>
          <w:t>3.1.1.</w:t>
        </w:r>
        <w:r w:rsidR="00944B3F">
          <w:rPr>
            <w:rFonts w:eastAsiaTheme="minorEastAsia"/>
            <w:kern w:val="0"/>
            <w:sz w:val="22"/>
            <w:lang w:val="en-IE"/>
          </w:rPr>
          <w:tab/>
        </w:r>
        <w:r w:rsidR="00944B3F" w:rsidRPr="009068AE">
          <w:rPr>
            <w:rStyle w:val="Hyperlink"/>
            <w:rFonts w:ascii="Tahoma" w:hAnsi="Tahoma" w:cs="Tahoma"/>
          </w:rPr>
          <w:t>The definition of IMD</w:t>
        </w:r>
        <w:r w:rsidR="00944B3F">
          <w:rPr>
            <w:webHidden/>
          </w:rPr>
          <w:tab/>
        </w:r>
        <w:r w:rsidR="00944B3F">
          <w:rPr>
            <w:webHidden/>
          </w:rPr>
          <w:fldChar w:fldCharType="begin"/>
        </w:r>
        <w:r w:rsidR="00944B3F">
          <w:rPr>
            <w:webHidden/>
          </w:rPr>
          <w:instrText xml:space="preserve"> PAGEREF _Toc81214115 \h </w:instrText>
        </w:r>
        <w:r w:rsidR="00944B3F">
          <w:rPr>
            <w:webHidden/>
          </w:rPr>
        </w:r>
        <w:r w:rsidR="00944B3F">
          <w:rPr>
            <w:webHidden/>
          </w:rPr>
          <w:fldChar w:fldCharType="separate"/>
        </w:r>
        <w:r w:rsidR="003E2765">
          <w:rPr>
            <w:webHidden/>
          </w:rPr>
          <w:t>2</w:t>
        </w:r>
        <w:r w:rsidR="00944B3F">
          <w:rPr>
            <w:webHidden/>
          </w:rPr>
          <w:fldChar w:fldCharType="end"/>
        </w:r>
      </w:hyperlink>
    </w:p>
    <w:p w14:paraId="3E6490BC" w14:textId="27F870AD" w:rsidR="00944B3F" w:rsidRDefault="003F5C6C">
      <w:pPr>
        <w:pStyle w:val="TOC3"/>
        <w:tabs>
          <w:tab w:val="left" w:pos="1680"/>
          <w:tab w:val="right" w:leader="dot" w:pos="8296"/>
        </w:tabs>
        <w:spacing w:before="156"/>
        <w:rPr>
          <w:rFonts w:eastAsiaTheme="minorEastAsia"/>
          <w:kern w:val="0"/>
          <w:sz w:val="22"/>
          <w:lang w:val="en-IE"/>
        </w:rPr>
      </w:pPr>
      <w:hyperlink w:anchor="_Toc81214116" w:history="1">
        <w:r w:rsidR="00944B3F" w:rsidRPr="009068AE">
          <w:rPr>
            <w:rStyle w:val="Hyperlink"/>
            <w:rFonts w:ascii="Tahoma" w:hAnsi="Tahoma" w:cs="Tahoma"/>
          </w:rPr>
          <w:t>3.1.2.</w:t>
        </w:r>
        <w:r w:rsidR="00944B3F">
          <w:rPr>
            <w:rFonts w:eastAsiaTheme="minorEastAsia"/>
            <w:kern w:val="0"/>
            <w:sz w:val="22"/>
            <w:lang w:val="en-IE"/>
          </w:rPr>
          <w:tab/>
        </w:r>
        <w:r w:rsidR="00944B3F" w:rsidRPr="009068AE">
          <w:rPr>
            <w:rStyle w:val="Hyperlink"/>
            <w:rFonts w:ascii="Tahoma" w:hAnsi="Tahoma" w:cs="Tahoma"/>
          </w:rPr>
          <w:t>The function of IMD</w:t>
        </w:r>
        <w:r w:rsidR="00944B3F">
          <w:rPr>
            <w:webHidden/>
          </w:rPr>
          <w:tab/>
        </w:r>
        <w:r w:rsidR="00944B3F">
          <w:rPr>
            <w:webHidden/>
          </w:rPr>
          <w:fldChar w:fldCharType="begin"/>
        </w:r>
        <w:r w:rsidR="00944B3F">
          <w:rPr>
            <w:webHidden/>
          </w:rPr>
          <w:instrText xml:space="preserve"> PAGEREF _Toc81214116 \h </w:instrText>
        </w:r>
        <w:r w:rsidR="00944B3F">
          <w:rPr>
            <w:webHidden/>
          </w:rPr>
        </w:r>
        <w:r w:rsidR="00944B3F">
          <w:rPr>
            <w:webHidden/>
          </w:rPr>
          <w:fldChar w:fldCharType="separate"/>
        </w:r>
        <w:r w:rsidR="003E2765">
          <w:rPr>
            <w:webHidden/>
          </w:rPr>
          <w:t>2</w:t>
        </w:r>
        <w:r w:rsidR="00944B3F">
          <w:rPr>
            <w:webHidden/>
          </w:rPr>
          <w:fldChar w:fldCharType="end"/>
        </w:r>
      </w:hyperlink>
    </w:p>
    <w:p w14:paraId="33115071" w14:textId="466B2F6E" w:rsidR="00944B3F" w:rsidRDefault="003F5C6C">
      <w:pPr>
        <w:pStyle w:val="TOC3"/>
        <w:tabs>
          <w:tab w:val="left" w:pos="1680"/>
          <w:tab w:val="right" w:leader="dot" w:pos="8296"/>
        </w:tabs>
        <w:spacing w:before="156"/>
        <w:rPr>
          <w:rFonts w:eastAsiaTheme="minorEastAsia"/>
          <w:kern w:val="0"/>
          <w:sz w:val="22"/>
          <w:lang w:val="en-IE"/>
        </w:rPr>
      </w:pPr>
      <w:hyperlink w:anchor="_Toc81214117" w:history="1">
        <w:r w:rsidR="00944B3F" w:rsidRPr="009068AE">
          <w:rPr>
            <w:rStyle w:val="Hyperlink"/>
            <w:rFonts w:ascii="Tahoma" w:hAnsi="Tahoma" w:cs="Tahoma"/>
          </w:rPr>
          <w:t>3.1.3.</w:t>
        </w:r>
        <w:r w:rsidR="00944B3F">
          <w:rPr>
            <w:rFonts w:eastAsiaTheme="minorEastAsia"/>
            <w:kern w:val="0"/>
            <w:sz w:val="22"/>
            <w:lang w:val="en-IE"/>
          </w:rPr>
          <w:tab/>
        </w:r>
        <w:r w:rsidR="00944B3F" w:rsidRPr="009068AE">
          <w:rPr>
            <w:rStyle w:val="Hyperlink"/>
            <w:rFonts w:ascii="Tahoma" w:hAnsi="Tahoma" w:cs="Tahoma"/>
          </w:rPr>
          <w:t>The limitation of IMD</w:t>
        </w:r>
        <w:r w:rsidR="00944B3F">
          <w:rPr>
            <w:webHidden/>
          </w:rPr>
          <w:tab/>
        </w:r>
        <w:r w:rsidR="00944B3F">
          <w:rPr>
            <w:webHidden/>
          </w:rPr>
          <w:fldChar w:fldCharType="begin"/>
        </w:r>
        <w:r w:rsidR="00944B3F">
          <w:rPr>
            <w:webHidden/>
          </w:rPr>
          <w:instrText xml:space="preserve"> PAGEREF _Toc81214117 \h </w:instrText>
        </w:r>
        <w:r w:rsidR="00944B3F">
          <w:rPr>
            <w:webHidden/>
          </w:rPr>
        </w:r>
        <w:r w:rsidR="00944B3F">
          <w:rPr>
            <w:webHidden/>
          </w:rPr>
          <w:fldChar w:fldCharType="separate"/>
        </w:r>
        <w:r w:rsidR="003E2765">
          <w:rPr>
            <w:webHidden/>
          </w:rPr>
          <w:t>3</w:t>
        </w:r>
        <w:r w:rsidR="00944B3F">
          <w:rPr>
            <w:webHidden/>
          </w:rPr>
          <w:fldChar w:fldCharType="end"/>
        </w:r>
      </w:hyperlink>
    </w:p>
    <w:p w14:paraId="3A47D837" w14:textId="44293BF1" w:rsidR="00944B3F" w:rsidRDefault="003F5C6C">
      <w:pPr>
        <w:pStyle w:val="TOC2"/>
        <w:spacing w:before="156"/>
        <w:rPr>
          <w:rFonts w:eastAsiaTheme="minorEastAsia"/>
          <w:kern w:val="0"/>
          <w:sz w:val="22"/>
          <w:lang w:val="en-IE"/>
        </w:rPr>
      </w:pPr>
      <w:hyperlink w:anchor="_Toc81214118" w:history="1">
        <w:r w:rsidR="00944B3F" w:rsidRPr="009068AE">
          <w:rPr>
            <w:rStyle w:val="Hyperlink"/>
            <w:rFonts w:ascii="Tahoma" w:hAnsi="Tahoma" w:cs="Tahoma"/>
          </w:rPr>
          <w:t>3.2.</w:t>
        </w:r>
        <w:r w:rsidR="00944B3F">
          <w:rPr>
            <w:rFonts w:eastAsiaTheme="minorEastAsia"/>
            <w:kern w:val="0"/>
            <w:sz w:val="22"/>
            <w:lang w:val="en-IE"/>
          </w:rPr>
          <w:tab/>
        </w:r>
        <w:r w:rsidR="00944B3F" w:rsidRPr="009068AE">
          <w:rPr>
            <w:rStyle w:val="Hyperlink"/>
            <w:rFonts w:ascii="Tahoma" w:hAnsi="Tahoma" w:cs="Tahoma"/>
          </w:rPr>
          <w:t>Shapley Value</w:t>
        </w:r>
        <w:r w:rsidR="00944B3F">
          <w:rPr>
            <w:webHidden/>
          </w:rPr>
          <w:tab/>
        </w:r>
        <w:r w:rsidR="00944B3F">
          <w:rPr>
            <w:webHidden/>
          </w:rPr>
          <w:fldChar w:fldCharType="begin"/>
        </w:r>
        <w:r w:rsidR="00944B3F">
          <w:rPr>
            <w:webHidden/>
          </w:rPr>
          <w:instrText xml:space="preserve"> PAGEREF _Toc81214118 \h </w:instrText>
        </w:r>
        <w:r w:rsidR="00944B3F">
          <w:rPr>
            <w:webHidden/>
          </w:rPr>
        </w:r>
        <w:r w:rsidR="00944B3F">
          <w:rPr>
            <w:webHidden/>
          </w:rPr>
          <w:fldChar w:fldCharType="separate"/>
        </w:r>
        <w:r w:rsidR="003E2765">
          <w:rPr>
            <w:webHidden/>
          </w:rPr>
          <w:t>4</w:t>
        </w:r>
        <w:r w:rsidR="00944B3F">
          <w:rPr>
            <w:webHidden/>
          </w:rPr>
          <w:fldChar w:fldCharType="end"/>
        </w:r>
      </w:hyperlink>
    </w:p>
    <w:p w14:paraId="713E95A9" w14:textId="5C1ACD9B" w:rsidR="00944B3F" w:rsidRDefault="003F5C6C">
      <w:pPr>
        <w:pStyle w:val="TOC3"/>
        <w:tabs>
          <w:tab w:val="left" w:pos="1680"/>
          <w:tab w:val="right" w:leader="dot" w:pos="8296"/>
        </w:tabs>
        <w:spacing w:before="156"/>
        <w:rPr>
          <w:rFonts w:eastAsiaTheme="minorEastAsia"/>
          <w:kern w:val="0"/>
          <w:sz w:val="22"/>
          <w:lang w:val="en-IE"/>
        </w:rPr>
      </w:pPr>
      <w:hyperlink w:anchor="_Toc81214119" w:history="1">
        <w:r w:rsidR="00944B3F" w:rsidRPr="009068AE">
          <w:rPr>
            <w:rStyle w:val="Hyperlink"/>
            <w:rFonts w:ascii="Tahoma" w:hAnsi="Tahoma" w:cs="Tahoma"/>
          </w:rPr>
          <w:t>3.2.1.</w:t>
        </w:r>
        <w:r w:rsidR="00944B3F">
          <w:rPr>
            <w:rFonts w:eastAsiaTheme="minorEastAsia"/>
            <w:kern w:val="0"/>
            <w:sz w:val="22"/>
            <w:lang w:val="en-IE"/>
          </w:rPr>
          <w:tab/>
        </w:r>
        <w:r w:rsidR="00944B3F" w:rsidRPr="009068AE">
          <w:rPr>
            <w:rStyle w:val="Hyperlink"/>
            <w:rFonts w:ascii="Tahoma" w:hAnsi="Tahoma" w:cs="Tahoma"/>
          </w:rPr>
          <w:t>Shapley Value in geography / GIS / urban research</w:t>
        </w:r>
        <w:r w:rsidR="00944B3F">
          <w:rPr>
            <w:webHidden/>
          </w:rPr>
          <w:tab/>
        </w:r>
        <w:r w:rsidR="00944B3F">
          <w:rPr>
            <w:webHidden/>
          </w:rPr>
          <w:fldChar w:fldCharType="begin"/>
        </w:r>
        <w:r w:rsidR="00944B3F">
          <w:rPr>
            <w:webHidden/>
          </w:rPr>
          <w:instrText xml:space="preserve"> PAGEREF _Toc81214119 \h </w:instrText>
        </w:r>
        <w:r w:rsidR="00944B3F">
          <w:rPr>
            <w:webHidden/>
          </w:rPr>
        </w:r>
        <w:r w:rsidR="00944B3F">
          <w:rPr>
            <w:webHidden/>
          </w:rPr>
          <w:fldChar w:fldCharType="separate"/>
        </w:r>
        <w:r w:rsidR="003E2765">
          <w:rPr>
            <w:webHidden/>
          </w:rPr>
          <w:t>5</w:t>
        </w:r>
        <w:r w:rsidR="00944B3F">
          <w:rPr>
            <w:webHidden/>
          </w:rPr>
          <w:fldChar w:fldCharType="end"/>
        </w:r>
      </w:hyperlink>
    </w:p>
    <w:p w14:paraId="090072E1" w14:textId="2A63F132" w:rsidR="00944B3F" w:rsidRDefault="003F5C6C">
      <w:pPr>
        <w:pStyle w:val="TOC1"/>
        <w:tabs>
          <w:tab w:val="left" w:pos="840"/>
          <w:tab w:val="right" w:leader="dot" w:pos="8296"/>
        </w:tabs>
        <w:spacing w:before="156"/>
        <w:rPr>
          <w:rFonts w:eastAsiaTheme="minorEastAsia" w:cstheme="minorBidi"/>
          <w:b w:val="0"/>
          <w:lang w:val="en-IE" w:eastAsia="zh-CN"/>
        </w:rPr>
      </w:pPr>
      <w:hyperlink w:anchor="_Toc81214120" w:history="1">
        <w:r w:rsidR="00944B3F" w:rsidRPr="009068AE">
          <w:rPr>
            <w:rStyle w:val="Hyperlink"/>
            <w:rFonts w:ascii="Tahoma" w:hAnsi="Tahoma" w:cs="Tahoma"/>
          </w:rPr>
          <w:t>4.</w:t>
        </w:r>
        <w:r w:rsidR="00944B3F">
          <w:rPr>
            <w:rFonts w:eastAsiaTheme="minorEastAsia" w:cstheme="minorBidi"/>
            <w:b w:val="0"/>
            <w:lang w:val="en-IE" w:eastAsia="zh-CN"/>
          </w:rPr>
          <w:tab/>
        </w:r>
        <w:r w:rsidR="00944B3F" w:rsidRPr="009068AE">
          <w:rPr>
            <w:rStyle w:val="Hyperlink"/>
            <w:rFonts w:ascii="Tahoma" w:hAnsi="Tahoma" w:cs="Tahoma"/>
          </w:rPr>
          <w:t>Methodology</w:t>
        </w:r>
        <w:r w:rsidR="00944B3F">
          <w:rPr>
            <w:webHidden/>
          </w:rPr>
          <w:tab/>
        </w:r>
        <w:r w:rsidR="00944B3F">
          <w:rPr>
            <w:webHidden/>
          </w:rPr>
          <w:fldChar w:fldCharType="begin"/>
        </w:r>
        <w:r w:rsidR="00944B3F">
          <w:rPr>
            <w:webHidden/>
          </w:rPr>
          <w:instrText xml:space="preserve"> PAGEREF _Toc81214120 \h </w:instrText>
        </w:r>
        <w:r w:rsidR="00944B3F">
          <w:rPr>
            <w:webHidden/>
          </w:rPr>
        </w:r>
        <w:r w:rsidR="00944B3F">
          <w:rPr>
            <w:webHidden/>
          </w:rPr>
          <w:fldChar w:fldCharType="separate"/>
        </w:r>
        <w:r w:rsidR="003E2765">
          <w:rPr>
            <w:webHidden/>
          </w:rPr>
          <w:t>6</w:t>
        </w:r>
        <w:r w:rsidR="00944B3F">
          <w:rPr>
            <w:webHidden/>
          </w:rPr>
          <w:fldChar w:fldCharType="end"/>
        </w:r>
      </w:hyperlink>
    </w:p>
    <w:p w14:paraId="7143C63A" w14:textId="1BC08C09" w:rsidR="00944B3F" w:rsidRDefault="003F5C6C">
      <w:pPr>
        <w:pStyle w:val="TOC2"/>
        <w:spacing w:before="156"/>
        <w:rPr>
          <w:rFonts w:eastAsiaTheme="minorEastAsia"/>
          <w:kern w:val="0"/>
          <w:sz w:val="22"/>
          <w:lang w:val="en-IE"/>
        </w:rPr>
      </w:pPr>
      <w:hyperlink w:anchor="_Toc81214121" w:history="1">
        <w:r w:rsidR="00944B3F" w:rsidRPr="009068AE">
          <w:rPr>
            <w:rStyle w:val="Hyperlink"/>
            <w:rFonts w:ascii="Tahoma" w:hAnsi="Tahoma" w:cs="Tahoma"/>
          </w:rPr>
          <w:t>4.1.</w:t>
        </w:r>
        <w:r w:rsidR="00944B3F">
          <w:rPr>
            <w:rFonts w:eastAsiaTheme="minorEastAsia"/>
            <w:kern w:val="0"/>
            <w:sz w:val="22"/>
            <w:lang w:val="en-IE"/>
          </w:rPr>
          <w:tab/>
        </w:r>
        <w:r w:rsidR="00944B3F" w:rsidRPr="009068AE">
          <w:rPr>
            <w:rStyle w:val="Hyperlink"/>
            <w:rFonts w:ascii="Tahoma" w:hAnsi="Tahoma" w:cs="Tahoma"/>
          </w:rPr>
          <w:t>Shapley Value</w:t>
        </w:r>
        <w:r w:rsidR="00944B3F">
          <w:rPr>
            <w:webHidden/>
          </w:rPr>
          <w:tab/>
        </w:r>
        <w:r w:rsidR="00944B3F">
          <w:rPr>
            <w:webHidden/>
          </w:rPr>
          <w:fldChar w:fldCharType="begin"/>
        </w:r>
        <w:r w:rsidR="00944B3F">
          <w:rPr>
            <w:webHidden/>
          </w:rPr>
          <w:instrText xml:space="preserve"> PAGEREF _Toc81214121 \h </w:instrText>
        </w:r>
        <w:r w:rsidR="00944B3F">
          <w:rPr>
            <w:webHidden/>
          </w:rPr>
        </w:r>
        <w:r w:rsidR="00944B3F">
          <w:rPr>
            <w:webHidden/>
          </w:rPr>
          <w:fldChar w:fldCharType="separate"/>
        </w:r>
        <w:r w:rsidR="003E2765">
          <w:rPr>
            <w:webHidden/>
          </w:rPr>
          <w:t>6</w:t>
        </w:r>
        <w:r w:rsidR="00944B3F">
          <w:rPr>
            <w:webHidden/>
          </w:rPr>
          <w:fldChar w:fldCharType="end"/>
        </w:r>
      </w:hyperlink>
    </w:p>
    <w:p w14:paraId="50188A84" w14:textId="2E183EAD" w:rsidR="00944B3F" w:rsidRDefault="003F5C6C">
      <w:pPr>
        <w:pStyle w:val="TOC2"/>
        <w:spacing w:before="156"/>
        <w:rPr>
          <w:rFonts w:eastAsiaTheme="minorEastAsia"/>
          <w:kern w:val="0"/>
          <w:sz w:val="22"/>
          <w:lang w:val="en-IE"/>
        </w:rPr>
      </w:pPr>
      <w:hyperlink w:anchor="_Toc81214122" w:history="1">
        <w:r w:rsidR="00944B3F" w:rsidRPr="009068AE">
          <w:rPr>
            <w:rStyle w:val="Hyperlink"/>
            <w:rFonts w:ascii="Tahoma" w:hAnsi="Tahoma" w:cs="Tahoma"/>
          </w:rPr>
          <w:t>4.2.</w:t>
        </w:r>
        <w:r w:rsidR="00944B3F">
          <w:rPr>
            <w:rFonts w:eastAsiaTheme="minorEastAsia"/>
            <w:kern w:val="0"/>
            <w:sz w:val="22"/>
            <w:lang w:val="en-IE"/>
          </w:rPr>
          <w:tab/>
        </w:r>
        <w:r w:rsidR="00944B3F" w:rsidRPr="009068AE">
          <w:rPr>
            <w:rStyle w:val="Hyperlink"/>
            <w:rFonts w:ascii="Tahoma" w:hAnsi="Tahoma" w:cs="Tahoma"/>
          </w:rPr>
          <w:t>SHAP(SHapley Additive exPlanations) and KernelSHAP</w:t>
        </w:r>
        <w:r w:rsidR="00944B3F">
          <w:rPr>
            <w:webHidden/>
          </w:rPr>
          <w:tab/>
        </w:r>
        <w:r w:rsidR="00944B3F">
          <w:rPr>
            <w:webHidden/>
          </w:rPr>
          <w:fldChar w:fldCharType="begin"/>
        </w:r>
        <w:r w:rsidR="00944B3F">
          <w:rPr>
            <w:webHidden/>
          </w:rPr>
          <w:instrText xml:space="preserve"> PAGEREF _Toc81214122 \h </w:instrText>
        </w:r>
        <w:r w:rsidR="00944B3F">
          <w:rPr>
            <w:webHidden/>
          </w:rPr>
        </w:r>
        <w:r w:rsidR="00944B3F">
          <w:rPr>
            <w:webHidden/>
          </w:rPr>
          <w:fldChar w:fldCharType="separate"/>
        </w:r>
        <w:r w:rsidR="003E2765">
          <w:rPr>
            <w:webHidden/>
          </w:rPr>
          <w:t>7</w:t>
        </w:r>
        <w:r w:rsidR="00944B3F">
          <w:rPr>
            <w:webHidden/>
          </w:rPr>
          <w:fldChar w:fldCharType="end"/>
        </w:r>
      </w:hyperlink>
    </w:p>
    <w:p w14:paraId="5886D613" w14:textId="0A5D8E13" w:rsidR="00944B3F" w:rsidRDefault="003F5C6C">
      <w:pPr>
        <w:pStyle w:val="TOC3"/>
        <w:tabs>
          <w:tab w:val="left" w:pos="1680"/>
          <w:tab w:val="right" w:leader="dot" w:pos="8296"/>
        </w:tabs>
        <w:spacing w:before="156"/>
        <w:rPr>
          <w:rFonts w:eastAsiaTheme="minorEastAsia"/>
          <w:kern w:val="0"/>
          <w:sz w:val="22"/>
          <w:lang w:val="en-IE"/>
        </w:rPr>
      </w:pPr>
      <w:hyperlink w:anchor="_Toc81214123" w:history="1">
        <w:r w:rsidR="00944B3F" w:rsidRPr="009068AE">
          <w:rPr>
            <w:rStyle w:val="Hyperlink"/>
            <w:rFonts w:ascii="Tahoma" w:hAnsi="Tahoma" w:cs="Tahoma"/>
          </w:rPr>
          <w:t>4.2.1.</w:t>
        </w:r>
        <w:r w:rsidR="00944B3F">
          <w:rPr>
            <w:rFonts w:eastAsiaTheme="minorEastAsia"/>
            <w:kern w:val="0"/>
            <w:sz w:val="22"/>
            <w:lang w:val="en-IE"/>
          </w:rPr>
          <w:tab/>
        </w:r>
        <w:r w:rsidR="00944B3F" w:rsidRPr="009068AE">
          <w:rPr>
            <w:rStyle w:val="Hyperlink"/>
            <w:rFonts w:ascii="Tahoma" w:hAnsi="Tahoma" w:cs="Tahoma"/>
          </w:rPr>
          <w:t>KernelSHAP</w:t>
        </w:r>
        <w:r w:rsidR="00944B3F">
          <w:rPr>
            <w:webHidden/>
          </w:rPr>
          <w:tab/>
        </w:r>
        <w:r w:rsidR="00944B3F">
          <w:rPr>
            <w:webHidden/>
          </w:rPr>
          <w:fldChar w:fldCharType="begin"/>
        </w:r>
        <w:r w:rsidR="00944B3F">
          <w:rPr>
            <w:webHidden/>
          </w:rPr>
          <w:instrText xml:space="preserve"> PAGEREF _Toc81214123 \h </w:instrText>
        </w:r>
        <w:r w:rsidR="00944B3F">
          <w:rPr>
            <w:webHidden/>
          </w:rPr>
        </w:r>
        <w:r w:rsidR="00944B3F">
          <w:rPr>
            <w:webHidden/>
          </w:rPr>
          <w:fldChar w:fldCharType="separate"/>
        </w:r>
        <w:r w:rsidR="003E2765">
          <w:rPr>
            <w:webHidden/>
          </w:rPr>
          <w:t>8</w:t>
        </w:r>
        <w:r w:rsidR="00944B3F">
          <w:rPr>
            <w:webHidden/>
          </w:rPr>
          <w:fldChar w:fldCharType="end"/>
        </w:r>
      </w:hyperlink>
    </w:p>
    <w:p w14:paraId="47CF74DD" w14:textId="488B6106" w:rsidR="00944B3F" w:rsidRDefault="003F5C6C">
      <w:pPr>
        <w:pStyle w:val="TOC2"/>
        <w:spacing w:before="156"/>
        <w:rPr>
          <w:rFonts w:eastAsiaTheme="minorEastAsia"/>
          <w:kern w:val="0"/>
          <w:sz w:val="22"/>
          <w:lang w:val="en-IE"/>
        </w:rPr>
      </w:pPr>
      <w:hyperlink w:anchor="_Toc81214124" w:history="1">
        <w:r w:rsidR="00944B3F">
          <w:rPr>
            <w:rFonts w:eastAsiaTheme="minorEastAsia"/>
            <w:kern w:val="0"/>
            <w:sz w:val="22"/>
            <w:lang w:val="en-IE"/>
          </w:rPr>
          <w:tab/>
        </w:r>
        <w:r w:rsidR="00944B3F" w:rsidRPr="009068AE">
          <w:rPr>
            <w:rStyle w:val="Hyperlink"/>
            <w:rFonts w:ascii="Tahoma" w:hAnsi="Tahoma" w:cs="Tahoma"/>
          </w:rPr>
          <w:t>K-Mean Clustering</w:t>
        </w:r>
        <w:r w:rsidR="00944B3F">
          <w:rPr>
            <w:webHidden/>
          </w:rPr>
          <w:tab/>
        </w:r>
        <w:r w:rsidR="00944B3F">
          <w:rPr>
            <w:webHidden/>
          </w:rPr>
          <w:fldChar w:fldCharType="begin"/>
        </w:r>
        <w:r w:rsidR="00944B3F">
          <w:rPr>
            <w:webHidden/>
          </w:rPr>
          <w:instrText xml:space="preserve"> PAGEREF _Toc81214124 \h </w:instrText>
        </w:r>
        <w:r w:rsidR="00944B3F">
          <w:rPr>
            <w:webHidden/>
          </w:rPr>
        </w:r>
        <w:r w:rsidR="00944B3F">
          <w:rPr>
            <w:webHidden/>
          </w:rPr>
          <w:fldChar w:fldCharType="separate"/>
        </w:r>
        <w:r w:rsidR="003E2765">
          <w:rPr>
            <w:webHidden/>
          </w:rPr>
          <w:t>10</w:t>
        </w:r>
        <w:r w:rsidR="00944B3F">
          <w:rPr>
            <w:webHidden/>
          </w:rPr>
          <w:fldChar w:fldCharType="end"/>
        </w:r>
      </w:hyperlink>
    </w:p>
    <w:p w14:paraId="7CC31394" w14:textId="54D21EAC" w:rsidR="00944B3F" w:rsidRDefault="003F5C6C">
      <w:pPr>
        <w:pStyle w:val="TOC2"/>
        <w:spacing w:before="156"/>
        <w:rPr>
          <w:rFonts w:eastAsiaTheme="minorEastAsia"/>
          <w:kern w:val="0"/>
          <w:sz w:val="22"/>
          <w:lang w:val="en-IE"/>
        </w:rPr>
      </w:pPr>
      <w:hyperlink w:anchor="_Toc81214125" w:history="1">
        <w:r w:rsidR="00944B3F" w:rsidRPr="009068AE">
          <w:rPr>
            <w:rStyle w:val="Hyperlink"/>
          </w:rPr>
          <w:t>4.3.</w:t>
        </w:r>
        <w:r w:rsidR="00944B3F">
          <w:rPr>
            <w:webHidden/>
          </w:rPr>
          <w:tab/>
        </w:r>
        <w:r w:rsidR="00944B3F">
          <w:rPr>
            <w:webHidden/>
          </w:rPr>
          <w:fldChar w:fldCharType="begin"/>
        </w:r>
        <w:r w:rsidR="00944B3F">
          <w:rPr>
            <w:webHidden/>
          </w:rPr>
          <w:instrText xml:space="preserve"> PAGEREF _Toc81214125 \h </w:instrText>
        </w:r>
        <w:r w:rsidR="00944B3F">
          <w:rPr>
            <w:webHidden/>
          </w:rPr>
        </w:r>
        <w:r w:rsidR="00944B3F">
          <w:rPr>
            <w:webHidden/>
          </w:rPr>
          <w:fldChar w:fldCharType="separate"/>
        </w:r>
        <w:r w:rsidR="003E2765">
          <w:rPr>
            <w:webHidden/>
          </w:rPr>
          <w:t>10</w:t>
        </w:r>
        <w:r w:rsidR="00944B3F">
          <w:rPr>
            <w:webHidden/>
          </w:rPr>
          <w:fldChar w:fldCharType="end"/>
        </w:r>
      </w:hyperlink>
    </w:p>
    <w:p w14:paraId="62D3180A" w14:textId="272A0D5F" w:rsidR="00944B3F" w:rsidRDefault="003F5C6C">
      <w:pPr>
        <w:pStyle w:val="TOC3"/>
        <w:tabs>
          <w:tab w:val="left" w:pos="1680"/>
          <w:tab w:val="right" w:leader="dot" w:pos="8296"/>
        </w:tabs>
        <w:spacing w:before="156"/>
        <w:rPr>
          <w:rFonts w:eastAsiaTheme="minorEastAsia"/>
          <w:kern w:val="0"/>
          <w:sz w:val="22"/>
          <w:lang w:val="en-IE"/>
        </w:rPr>
      </w:pPr>
      <w:hyperlink w:anchor="_Toc81214126" w:history="1">
        <w:r w:rsidR="00944B3F" w:rsidRPr="009068AE">
          <w:rPr>
            <w:rStyle w:val="Hyperlink"/>
            <w:rFonts w:ascii="Tahoma" w:hAnsi="Tahoma" w:cs="Tahoma"/>
          </w:rPr>
          <w:t>4.3.1.</w:t>
        </w:r>
        <w:r w:rsidR="00944B3F">
          <w:rPr>
            <w:rFonts w:eastAsiaTheme="minorEastAsia"/>
            <w:kern w:val="0"/>
            <w:sz w:val="22"/>
            <w:lang w:val="en-IE"/>
          </w:rPr>
          <w:tab/>
        </w:r>
        <w:r w:rsidR="00944B3F" w:rsidRPr="009068AE">
          <w:rPr>
            <w:rStyle w:val="Hyperlink"/>
            <w:rFonts w:ascii="Tahoma" w:hAnsi="Tahoma" w:cs="Tahoma"/>
          </w:rPr>
          <w:t>K-Means Algorithm: Expectation–Maximization</w:t>
        </w:r>
        <w:r w:rsidR="00944B3F">
          <w:rPr>
            <w:webHidden/>
          </w:rPr>
          <w:tab/>
        </w:r>
        <w:r w:rsidR="00944B3F">
          <w:rPr>
            <w:webHidden/>
          </w:rPr>
          <w:fldChar w:fldCharType="begin"/>
        </w:r>
        <w:r w:rsidR="00944B3F">
          <w:rPr>
            <w:webHidden/>
          </w:rPr>
          <w:instrText xml:space="preserve"> PAGEREF _Toc81214126 \h </w:instrText>
        </w:r>
        <w:r w:rsidR="00944B3F">
          <w:rPr>
            <w:webHidden/>
          </w:rPr>
        </w:r>
        <w:r w:rsidR="00944B3F">
          <w:rPr>
            <w:webHidden/>
          </w:rPr>
          <w:fldChar w:fldCharType="separate"/>
        </w:r>
        <w:r w:rsidR="003E2765">
          <w:rPr>
            <w:webHidden/>
          </w:rPr>
          <w:t>11</w:t>
        </w:r>
        <w:r w:rsidR="00944B3F">
          <w:rPr>
            <w:webHidden/>
          </w:rPr>
          <w:fldChar w:fldCharType="end"/>
        </w:r>
      </w:hyperlink>
    </w:p>
    <w:p w14:paraId="574E1A76" w14:textId="26F77B21" w:rsidR="00944B3F" w:rsidRDefault="003F5C6C">
      <w:pPr>
        <w:pStyle w:val="TOC3"/>
        <w:tabs>
          <w:tab w:val="left" w:pos="1680"/>
          <w:tab w:val="right" w:leader="dot" w:pos="8296"/>
        </w:tabs>
        <w:spacing w:before="156"/>
        <w:rPr>
          <w:rFonts w:eastAsiaTheme="minorEastAsia"/>
          <w:kern w:val="0"/>
          <w:sz w:val="22"/>
          <w:lang w:val="en-IE"/>
        </w:rPr>
      </w:pPr>
      <w:hyperlink w:anchor="_Toc81214127" w:history="1">
        <w:r w:rsidR="00944B3F" w:rsidRPr="009068AE">
          <w:rPr>
            <w:rStyle w:val="Hyperlink"/>
            <w:rFonts w:ascii="Tahoma" w:hAnsi="Tahoma" w:cs="Tahoma"/>
          </w:rPr>
          <w:t>4.3.2.</w:t>
        </w:r>
        <w:r w:rsidR="00944B3F">
          <w:rPr>
            <w:rFonts w:eastAsiaTheme="minorEastAsia"/>
            <w:kern w:val="0"/>
            <w:sz w:val="22"/>
            <w:lang w:val="en-IE"/>
          </w:rPr>
          <w:tab/>
        </w:r>
        <w:r w:rsidR="00944B3F" w:rsidRPr="009068AE">
          <w:rPr>
            <w:rStyle w:val="Hyperlink"/>
            <w:rFonts w:ascii="Tahoma" w:hAnsi="Tahoma" w:cs="Tahoma"/>
          </w:rPr>
          <w:t>Selection for K</w:t>
        </w:r>
        <w:r w:rsidR="00944B3F">
          <w:rPr>
            <w:webHidden/>
          </w:rPr>
          <w:tab/>
        </w:r>
        <w:r w:rsidR="00944B3F">
          <w:rPr>
            <w:webHidden/>
          </w:rPr>
          <w:fldChar w:fldCharType="begin"/>
        </w:r>
        <w:r w:rsidR="00944B3F">
          <w:rPr>
            <w:webHidden/>
          </w:rPr>
          <w:instrText xml:space="preserve"> PAGEREF _Toc81214127 \h </w:instrText>
        </w:r>
        <w:r w:rsidR="00944B3F">
          <w:rPr>
            <w:webHidden/>
          </w:rPr>
        </w:r>
        <w:r w:rsidR="00944B3F">
          <w:rPr>
            <w:webHidden/>
          </w:rPr>
          <w:fldChar w:fldCharType="separate"/>
        </w:r>
        <w:r w:rsidR="003E2765">
          <w:rPr>
            <w:webHidden/>
          </w:rPr>
          <w:t>11</w:t>
        </w:r>
        <w:r w:rsidR="00944B3F">
          <w:rPr>
            <w:webHidden/>
          </w:rPr>
          <w:fldChar w:fldCharType="end"/>
        </w:r>
      </w:hyperlink>
    </w:p>
    <w:p w14:paraId="6A5A111C" w14:textId="7E0EFF44" w:rsidR="00944B3F" w:rsidRDefault="003F5C6C">
      <w:pPr>
        <w:pStyle w:val="TOC1"/>
        <w:tabs>
          <w:tab w:val="left" w:pos="840"/>
          <w:tab w:val="right" w:leader="dot" w:pos="8296"/>
        </w:tabs>
        <w:spacing w:before="156"/>
        <w:rPr>
          <w:rFonts w:eastAsiaTheme="minorEastAsia" w:cstheme="minorBidi"/>
          <w:b w:val="0"/>
          <w:lang w:val="en-IE" w:eastAsia="zh-CN"/>
        </w:rPr>
      </w:pPr>
      <w:hyperlink w:anchor="_Toc81214128" w:history="1">
        <w:r w:rsidR="00944B3F" w:rsidRPr="009068AE">
          <w:rPr>
            <w:rStyle w:val="Hyperlink"/>
            <w:rFonts w:ascii="Tahoma" w:hAnsi="Tahoma" w:cs="Tahoma"/>
          </w:rPr>
          <w:t>5.</w:t>
        </w:r>
        <w:r w:rsidR="00944B3F">
          <w:rPr>
            <w:rFonts w:eastAsiaTheme="minorEastAsia" w:cstheme="minorBidi"/>
            <w:b w:val="0"/>
            <w:lang w:val="en-IE" w:eastAsia="zh-CN"/>
          </w:rPr>
          <w:tab/>
        </w:r>
        <w:r w:rsidR="00944B3F" w:rsidRPr="009068AE">
          <w:rPr>
            <w:rStyle w:val="Hyperlink"/>
            <w:rFonts w:ascii="Tahoma" w:hAnsi="Tahoma" w:cs="Tahoma"/>
          </w:rPr>
          <w:t>Experiment and Result</w:t>
        </w:r>
        <w:r w:rsidR="00944B3F">
          <w:rPr>
            <w:webHidden/>
          </w:rPr>
          <w:tab/>
        </w:r>
        <w:r w:rsidR="00944B3F">
          <w:rPr>
            <w:webHidden/>
          </w:rPr>
          <w:fldChar w:fldCharType="begin"/>
        </w:r>
        <w:r w:rsidR="00944B3F">
          <w:rPr>
            <w:webHidden/>
          </w:rPr>
          <w:instrText xml:space="preserve"> PAGEREF _Toc81214128 \h </w:instrText>
        </w:r>
        <w:r w:rsidR="00944B3F">
          <w:rPr>
            <w:webHidden/>
          </w:rPr>
        </w:r>
        <w:r w:rsidR="00944B3F">
          <w:rPr>
            <w:webHidden/>
          </w:rPr>
          <w:fldChar w:fldCharType="separate"/>
        </w:r>
        <w:r w:rsidR="003E2765">
          <w:rPr>
            <w:webHidden/>
          </w:rPr>
          <w:t>12</w:t>
        </w:r>
        <w:r w:rsidR="00944B3F">
          <w:rPr>
            <w:webHidden/>
          </w:rPr>
          <w:fldChar w:fldCharType="end"/>
        </w:r>
      </w:hyperlink>
    </w:p>
    <w:p w14:paraId="1C4F3CC3" w14:textId="07CE2574" w:rsidR="00944B3F" w:rsidRDefault="003F5C6C">
      <w:pPr>
        <w:pStyle w:val="TOC2"/>
        <w:spacing w:before="156"/>
        <w:rPr>
          <w:rFonts w:eastAsiaTheme="minorEastAsia"/>
          <w:kern w:val="0"/>
          <w:sz w:val="22"/>
          <w:lang w:val="en-IE"/>
        </w:rPr>
      </w:pPr>
      <w:hyperlink w:anchor="_Toc81214129" w:history="1">
        <w:r w:rsidR="00944B3F" w:rsidRPr="009068AE">
          <w:rPr>
            <w:rStyle w:val="Hyperlink"/>
            <w:rFonts w:ascii="Tahoma" w:hAnsi="Tahoma" w:cs="Tahoma"/>
          </w:rPr>
          <w:t>5.1.</w:t>
        </w:r>
        <w:r w:rsidR="00944B3F">
          <w:rPr>
            <w:rFonts w:eastAsiaTheme="minorEastAsia"/>
            <w:kern w:val="0"/>
            <w:sz w:val="22"/>
            <w:lang w:val="en-IE"/>
          </w:rPr>
          <w:tab/>
        </w:r>
        <w:r w:rsidR="00944B3F" w:rsidRPr="009068AE">
          <w:rPr>
            <w:rStyle w:val="Hyperlink"/>
            <w:rFonts w:ascii="Tahoma" w:hAnsi="Tahoma" w:cs="Tahoma"/>
          </w:rPr>
          <w:t>Data presentation</w:t>
        </w:r>
        <w:r w:rsidR="00944B3F">
          <w:rPr>
            <w:webHidden/>
          </w:rPr>
          <w:tab/>
        </w:r>
        <w:r w:rsidR="00944B3F">
          <w:rPr>
            <w:webHidden/>
          </w:rPr>
          <w:fldChar w:fldCharType="begin"/>
        </w:r>
        <w:r w:rsidR="00944B3F">
          <w:rPr>
            <w:webHidden/>
          </w:rPr>
          <w:instrText xml:space="preserve"> PAGEREF _Toc81214129 \h </w:instrText>
        </w:r>
        <w:r w:rsidR="00944B3F">
          <w:rPr>
            <w:webHidden/>
          </w:rPr>
        </w:r>
        <w:r w:rsidR="00944B3F">
          <w:rPr>
            <w:webHidden/>
          </w:rPr>
          <w:fldChar w:fldCharType="separate"/>
        </w:r>
        <w:r w:rsidR="003E2765">
          <w:rPr>
            <w:webHidden/>
          </w:rPr>
          <w:t>12</w:t>
        </w:r>
        <w:r w:rsidR="00944B3F">
          <w:rPr>
            <w:webHidden/>
          </w:rPr>
          <w:fldChar w:fldCharType="end"/>
        </w:r>
      </w:hyperlink>
    </w:p>
    <w:p w14:paraId="26DAB34C" w14:textId="32AB6E45" w:rsidR="00944B3F" w:rsidRDefault="003F5C6C">
      <w:pPr>
        <w:pStyle w:val="TOC2"/>
        <w:spacing w:before="156"/>
        <w:rPr>
          <w:rFonts w:eastAsiaTheme="minorEastAsia"/>
          <w:kern w:val="0"/>
          <w:sz w:val="22"/>
          <w:lang w:val="en-IE"/>
        </w:rPr>
      </w:pPr>
      <w:hyperlink w:anchor="_Toc81214130" w:history="1">
        <w:r w:rsidR="00944B3F" w:rsidRPr="009068AE">
          <w:rPr>
            <w:rStyle w:val="Hyperlink"/>
            <w:rFonts w:ascii="Tahoma" w:hAnsi="Tahoma" w:cs="Tahoma"/>
          </w:rPr>
          <w:t>5.2.</w:t>
        </w:r>
        <w:r w:rsidR="00944B3F">
          <w:rPr>
            <w:rFonts w:eastAsiaTheme="minorEastAsia"/>
            <w:kern w:val="0"/>
            <w:sz w:val="22"/>
            <w:lang w:val="en-IE"/>
          </w:rPr>
          <w:tab/>
        </w:r>
        <w:r w:rsidR="00944B3F" w:rsidRPr="009068AE">
          <w:rPr>
            <w:rStyle w:val="Hyperlink"/>
            <w:rFonts w:ascii="Tahoma" w:hAnsi="Tahoma" w:cs="Tahoma"/>
          </w:rPr>
          <w:t>Data preprocessing</w:t>
        </w:r>
        <w:r w:rsidR="00944B3F">
          <w:rPr>
            <w:webHidden/>
          </w:rPr>
          <w:tab/>
        </w:r>
        <w:r w:rsidR="00944B3F">
          <w:rPr>
            <w:webHidden/>
          </w:rPr>
          <w:fldChar w:fldCharType="begin"/>
        </w:r>
        <w:r w:rsidR="00944B3F">
          <w:rPr>
            <w:webHidden/>
          </w:rPr>
          <w:instrText xml:space="preserve"> PAGEREF _Toc81214130 \h </w:instrText>
        </w:r>
        <w:r w:rsidR="00944B3F">
          <w:rPr>
            <w:webHidden/>
          </w:rPr>
        </w:r>
        <w:r w:rsidR="00944B3F">
          <w:rPr>
            <w:webHidden/>
          </w:rPr>
          <w:fldChar w:fldCharType="separate"/>
        </w:r>
        <w:r w:rsidR="003E2765">
          <w:rPr>
            <w:webHidden/>
          </w:rPr>
          <w:t>12</w:t>
        </w:r>
        <w:r w:rsidR="00944B3F">
          <w:rPr>
            <w:webHidden/>
          </w:rPr>
          <w:fldChar w:fldCharType="end"/>
        </w:r>
      </w:hyperlink>
    </w:p>
    <w:p w14:paraId="2F1D35C4" w14:textId="58EFBAC4" w:rsidR="00944B3F" w:rsidRDefault="003F5C6C">
      <w:pPr>
        <w:pStyle w:val="TOC2"/>
        <w:spacing w:before="156"/>
        <w:rPr>
          <w:rFonts w:eastAsiaTheme="minorEastAsia"/>
          <w:kern w:val="0"/>
          <w:sz w:val="22"/>
          <w:lang w:val="en-IE"/>
        </w:rPr>
      </w:pPr>
      <w:hyperlink w:anchor="_Toc81214131" w:history="1">
        <w:r w:rsidR="00944B3F" w:rsidRPr="009068AE">
          <w:rPr>
            <w:rStyle w:val="Hyperlink"/>
            <w:rFonts w:ascii="Tahoma" w:hAnsi="Tahoma" w:cs="Tahoma"/>
          </w:rPr>
          <w:t>5.3.</w:t>
        </w:r>
        <w:r w:rsidR="00944B3F">
          <w:rPr>
            <w:rFonts w:eastAsiaTheme="minorEastAsia"/>
            <w:kern w:val="0"/>
            <w:sz w:val="22"/>
            <w:lang w:val="en-IE"/>
          </w:rPr>
          <w:tab/>
        </w:r>
        <w:r w:rsidR="00944B3F" w:rsidRPr="009068AE">
          <w:rPr>
            <w:rStyle w:val="Hyperlink"/>
            <w:rFonts w:ascii="Tahoma" w:hAnsi="Tahoma" w:cs="Tahoma"/>
          </w:rPr>
          <w:t>Result</w:t>
        </w:r>
        <w:r w:rsidR="00944B3F">
          <w:rPr>
            <w:webHidden/>
          </w:rPr>
          <w:tab/>
        </w:r>
        <w:r w:rsidR="00944B3F">
          <w:rPr>
            <w:webHidden/>
          </w:rPr>
          <w:fldChar w:fldCharType="begin"/>
        </w:r>
        <w:r w:rsidR="00944B3F">
          <w:rPr>
            <w:webHidden/>
          </w:rPr>
          <w:instrText xml:space="preserve"> PAGEREF _Toc81214131 \h </w:instrText>
        </w:r>
        <w:r w:rsidR="00944B3F">
          <w:rPr>
            <w:webHidden/>
          </w:rPr>
        </w:r>
        <w:r w:rsidR="00944B3F">
          <w:rPr>
            <w:webHidden/>
          </w:rPr>
          <w:fldChar w:fldCharType="separate"/>
        </w:r>
        <w:r w:rsidR="003E2765">
          <w:rPr>
            <w:webHidden/>
          </w:rPr>
          <w:t>13</w:t>
        </w:r>
        <w:r w:rsidR="00944B3F">
          <w:rPr>
            <w:webHidden/>
          </w:rPr>
          <w:fldChar w:fldCharType="end"/>
        </w:r>
      </w:hyperlink>
    </w:p>
    <w:p w14:paraId="0EA45ACD" w14:textId="77C88ABB" w:rsidR="00944B3F" w:rsidRDefault="003F5C6C">
      <w:pPr>
        <w:pStyle w:val="TOC3"/>
        <w:tabs>
          <w:tab w:val="left" w:pos="1680"/>
          <w:tab w:val="right" w:leader="dot" w:pos="8296"/>
        </w:tabs>
        <w:spacing w:before="156"/>
        <w:rPr>
          <w:rFonts w:eastAsiaTheme="minorEastAsia"/>
          <w:kern w:val="0"/>
          <w:sz w:val="22"/>
          <w:lang w:val="en-IE"/>
        </w:rPr>
      </w:pPr>
      <w:hyperlink w:anchor="_Toc81214132" w:history="1">
        <w:r w:rsidR="00944B3F" w:rsidRPr="009068AE">
          <w:rPr>
            <w:rStyle w:val="Hyperlink"/>
            <w:rFonts w:ascii="Tahoma" w:hAnsi="Tahoma" w:cs="Tahoma"/>
          </w:rPr>
          <w:t>5.3.1.</w:t>
        </w:r>
        <w:r w:rsidR="00944B3F">
          <w:rPr>
            <w:rFonts w:eastAsiaTheme="minorEastAsia"/>
            <w:kern w:val="0"/>
            <w:sz w:val="22"/>
            <w:lang w:val="en-IE"/>
          </w:rPr>
          <w:tab/>
        </w:r>
        <w:r w:rsidR="00944B3F" w:rsidRPr="009068AE">
          <w:rPr>
            <w:rStyle w:val="Hyperlink"/>
            <w:rFonts w:ascii="Tahoma" w:hAnsi="Tahoma" w:cs="Tahoma"/>
          </w:rPr>
          <w:t>Shapley value result</w:t>
        </w:r>
        <w:r w:rsidR="00944B3F">
          <w:rPr>
            <w:webHidden/>
          </w:rPr>
          <w:tab/>
        </w:r>
        <w:r w:rsidR="00944B3F">
          <w:rPr>
            <w:webHidden/>
          </w:rPr>
          <w:fldChar w:fldCharType="begin"/>
        </w:r>
        <w:r w:rsidR="00944B3F">
          <w:rPr>
            <w:webHidden/>
          </w:rPr>
          <w:instrText xml:space="preserve"> PAGEREF _Toc81214132 \h </w:instrText>
        </w:r>
        <w:r w:rsidR="00944B3F">
          <w:rPr>
            <w:webHidden/>
          </w:rPr>
        </w:r>
        <w:r w:rsidR="00944B3F">
          <w:rPr>
            <w:webHidden/>
          </w:rPr>
          <w:fldChar w:fldCharType="separate"/>
        </w:r>
        <w:r w:rsidR="003E2765">
          <w:rPr>
            <w:webHidden/>
          </w:rPr>
          <w:t>13</w:t>
        </w:r>
        <w:r w:rsidR="00944B3F">
          <w:rPr>
            <w:webHidden/>
          </w:rPr>
          <w:fldChar w:fldCharType="end"/>
        </w:r>
      </w:hyperlink>
    </w:p>
    <w:p w14:paraId="523C1F99" w14:textId="4D28B194" w:rsidR="00944B3F" w:rsidRDefault="003F5C6C">
      <w:pPr>
        <w:pStyle w:val="TOC3"/>
        <w:tabs>
          <w:tab w:val="left" w:pos="1680"/>
          <w:tab w:val="right" w:leader="dot" w:pos="8296"/>
        </w:tabs>
        <w:spacing w:before="156"/>
        <w:rPr>
          <w:rFonts w:eastAsiaTheme="minorEastAsia"/>
          <w:kern w:val="0"/>
          <w:sz w:val="22"/>
          <w:lang w:val="en-IE"/>
        </w:rPr>
      </w:pPr>
      <w:hyperlink w:anchor="_Toc81214133" w:history="1">
        <w:r w:rsidR="00944B3F" w:rsidRPr="009068AE">
          <w:rPr>
            <w:rStyle w:val="Hyperlink"/>
            <w:rFonts w:ascii="Tahoma" w:hAnsi="Tahoma" w:cs="Tahoma"/>
          </w:rPr>
          <w:t>5.3.2.</w:t>
        </w:r>
        <w:r w:rsidR="00944B3F">
          <w:rPr>
            <w:rFonts w:eastAsiaTheme="minorEastAsia"/>
            <w:kern w:val="0"/>
            <w:sz w:val="22"/>
            <w:lang w:val="en-IE"/>
          </w:rPr>
          <w:tab/>
        </w:r>
        <w:r w:rsidR="00944B3F" w:rsidRPr="009068AE">
          <w:rPr>
            <w:rStyle w:val="Hyperlink"/>
            <w:rFonts w:ascii="Tahoma" w:hAnsi="Tahoma" w:cs="Tahoma"/>
          </w:rPr>
          <w:t>Clustering analysis</w:t>
        </w:r>
        <w:r w:rsidR="00944B3F">
          <w:rPr>
            <w:webHidden/>
          </w:rPr>
          <w:tab/>
        </w:r>
        <w:r w:rsidR="00944B3F">
          <w:rPr>
            <w:webHidden/>
          </w:rPr>
          <w:fldChar w:fldCharType="begin"/>
        </w:r>
        <w:r w:rsidR="00944B3F">
          <w:rPr>
            <w:webHidden/>
          </w:rPr>
          <w:instrText xml:space="preserve"> PAGEREF _Toc81214133 \h </w:instrText>
        </w:r>
        <w:r w:rsidR="00944B3F">
          <w:rPr>
            <w:webHidden/>
          </w:rPr>
        </w:r>
        <w:r w:rsidR="00944B3F">
          <w:rPr>
            <w:webHidden/>
          </w:rPr>
          <w:fldChar w:fldCharType="separate"/>
        </w:r>
        <w:r w:rsidR="003E2765">
          <w:rPr>
            <w:webHidden/>
          </w:rPr>
          <w:t>18</w:t>
        </w:r>
        <w:r w:rsidR="00944B3F">
          <w:rPr>
            <w:webHidden/>
          </w:rPr>
          <w:fldChar w:fldCharType="end"/>
        </w:r>
      </w:hyperlink>
    </w:p>
    <w:p w14:paraId="6795021A" w14:textId="7B38C8FA" w:rsidR="00944B3F" w:rsidRDefault="003F5C6C">
      <w:pPr>
        <w:pStyle w:val="TOC1"/>
        <w:tabs>
          <w:tab w:val="left" w:pos="840"/>
          <w:tab w:val="right" w:leader="dot" w:pos="8296"/>
        </w:tabs>
        <w:spacing w:before="156"/>
        <w:rPr>
          <w:rFonts w:eastAsiaTheme="minorEastAsia" w:cstheme="minorBidi"/>
          <w:b w:val="0"/>
          <w:lang w:val="en-IE" w:eastAsia="zh-CN"/>
        </w:rPr>
      </w:pPr>
      <w:hyperlink w:anchor="_Toc81214161" w:history="1">
        <w:r w:rsidR="00944B3F" w:rsidRPr="009068AE">
          <w:rPr>
            <w:rStyle w:val="Hyperlink"/>
            <w:rFonts w:ascii="Tahoma" w:hAnsi="Tahoma" w:cs="Tahoma"/>
          </w:rPr>
          <w:t>6.</w:t>
        </w:r>
        <w:r w:rsidR="00944B3F">
          <w:rPr>
            <w:rFonts w:eastAsiaTheme="minorEastAsia" w:cstheme="minorBidi"/>
            <w:b w:val="0"/>
            <w:lang w:val="en-IE" w:eastAsia="zh-CN"/>
          </w:rPr>
          <w:tab/>
        </w:r>
        <w:r w:rsidR="00944B3F" w:rsidRPr="009068AE">
          <w:rPr>
            <w:rStyle w:val="Hyperlink"/>
            <w:rFonts w:ascii="Tahoma" w:hAnsi="Tahoma" w:cs="Tahoma"/>
          </w:rPr>
          <w:t>Discussion</w:t>
        </w:r>
        <w:r w:rsidR="00944B3F">
          <w:rPr>
            <w:webHidden/>
          </w:rPr>
          <w:tab/>
        </w:r>
        <w:r w:rsidR="00944B3F">
          <w:rPr>
            <w:webHidden/>
          </w:rPr>
          <w:fldChar w:fldCharType="begin"/>
        </w:r>
        <w:r w:rsidR="00944B3F">
          <w:rPr>
            <w:webHidden/>
          </w:rPr>
          <w:instrText xml:space="preserve"> PAGEREF _Toc81214161 \h </w:instrText>
        </w:r>
        <w:r w:rsidR="00944B3F">
          <w:rPr>
            <w:webHidden/>
          </w:rPr>
        </w:r>
        <w:r w:rsidR="00944B3F">
          <w:rPr>
            <w:webHidden/>
          </w:rPr>
          <w:fldChar w:fldCharType="separate"/>
        </w:r>
        <w:r w:rsidR="003E2765">
          <w:rPr>
            <w:webHidden/>
          </w:rPr>
          <w:t>25</w:t>
        </w:r>
        <w:r w:rsidR="00944B3F">
          <w:rPr>
            <w:webHidden/>
          </w:rPr>
          <w:fldChar w:fldCharType="end"/>
        </w:r>
      </w:hyperlink>
    </w:p>
    <w:p w14:paraId="5A7E9143" w14:textId="2B4FD650" w:rsidR="00944B3F" w:rsidRDefault="003F5C6C">
      <w:pPr>
        <w:pStyle w:val="TOC1"/>
        <w:tabs>
          <w:tab w:val="left" w:pos="840"/>
          <w:tab w:val="right" w:leader="dot" w:pos="8296"/>
        </w:tabs>
        <w:spacing w:before="156"/>
        <w:rPr>
          <w:rFonts w:eastAsiaTheme="minorEastAsia" w:cstheme="minorBidi"/>
          <w:b w:val="0"/>
          <w:lang w:val="en-IE" w:eastAsia="zh-CN"/>
        </w:rPr>
      </w:pPr>
      <w:hyperlink w:anchor="_Toc81214170" w:history="1">
        <w:r w:rsidR="00944B3F" w:rsidRPr="009068AE">
          <w:rPr>
            <w:rStyle w:val="Hyperlink"/>
            <w:rFonts w:ascii="Tahoma" w:hAnsi="Tahoma" w:cs="Tahoma"/>
          </w:rPr>
          <w:t>7.</w:t>
        </w:r>
        <w:r w:rsidR="00944B3F">
          <w:rPr>
            <w:rFonts w:eastAsiaTheme="minorEastAsia" w:cstheme="minorBidi"/>
            <w:b w:val="0"/>
            <w:lang w:val="en-IE" w:eastAsia="zh-CN"/>
          </w:rPr>
          <w:tab/>
        </w:r>
        <w:r w:rsidR="00944B3F" w:rsidRPr="009068AE">
          <w:rPr>
            <w:rStyle w:val="Hyperlink"/>
            <w:rFonts w:ascii="Tahoma" w:hAnsi="Tahoma" w:cs="Tahoma"/>
          </w:rPr>
          <w:t>Conclusion and Limitation</w:t>
        </w:r>
        <w:r w:rsidR="00944B3F">
          <w:rPr>
            <w:webHidden/>
          </w:rPr>
          <w:tab/>
        </w:r>
        <w:r w:rsidR="00944B3F">
          <w:rPr>
            <w:webHidden/>
          </w:rPr>
          <w:fldChar w:fldCharType="begin"/>
        </w:r>
        <w:r w:rsidR="00944B3F">
          <w:rPr>
            <w:webHidden/>
          </w:rPr>
          <w:instrText xml:space="preserve"> PAGEREF _Toc81214170 \h </w:instrText>
        </w:r>
        <w:r w:rsidR="00944B3F">
          <w:rPr>
            <w:webHidden/>
          </w:rPr>
        </w:r>
        <w:r w:rsidR="00944B3F">
          <w:rPr>
            <w:webHidden/>
          </w:rPr>
          <w:fldChar w:fldCharType="separate"/>
        </w:r>
        <w:r w:rsidR="003E2765">
          <w:rPr>
            <w:webHidden/>
          </w:rPr>
          <w:t>27</w:t>
        </w:r>
        <w:r w:rsidR="00944B3F">
          <w:rPr>
            <w:webHidden/>
          </w:rPr>
          <w:fldChar w:fldCharType="end"/>
        </w:r>
      </w:hyperlink>
    </w:p>
    <w:p w14:paraId="44978DCF" w14:textId="34D62427" w:rsidR="00944B3F" w:rsidRDefault="003F5C6C">
      <w:pPr>
        <w:pStyle w:val="TOC1"/>
        <w:tabs>
          <w:tab w:val="left" w:pos="840"/>
          <w:tab w:val="right" w:leader="dot" w:pos="8296"/>
        </w:tabs>
        <w:spacing w:before="156"/>
        <w:rPr>
          <w:rFonts w:eastAsiaTheme="minorEastAsia" w:cstheme="minorBidi"/>
          <w:b w:val="0"/>
          <w:lang w:val="en-IE" w:eastAsia="zh-CN"/>
        </w:rPr>
      </w:pPr>
      <w:hyperlink w:anchor="_Toc81214171" w:history="1">
        <w:r w:rsidR="00944B3F" w:rsidRPr="009068AE">
          <w:rPr>
            <w:rStyle w:val="Hyperlink"/>
            <w:rFonts w:ascii="Tahoma" w:hAnsi="Tahoma" w:cs="Tahoma"/>
          </w:rPr>
          <w:t>8.</w:t>
        </w:r>
        <w:r w:rsidR="00944B3F">
          <w:rPr>
            <w:rFonts w:eastAsiaTheme="minorEastAsia" w:cstheme="minorBidi"/>
            <w:b w:val="0"/>
            <w:lang w:val="en-IE" w:eastAsia="zh-CN"/>
          </w:rPr>
          <w:tab/>
        </w:r>
        <w:r w:rsidR="00944B3F" w:rsidRPr="009068AE">
          <w:rPr>
            <w:rStyle w:val="Hyperlink"/>
            <w:rFonts w:ascii="Tahoma" w:hAnsi="Tahoma" w:cs="Tahoma"/>
          </w:rPr>
          <w:t>Reference</w:t>
        </w:r>
        <w:r w:rsidR="00944B3F">
          <w:rPr>
            <w:webHidden/>
          </w:rPr>
          <w:tab/>
        </w:r>
        <w:r w:rsidR="00944B3F">
          <w:rPr>
            <w:webHidden/>
          </w:rPr>
          <w:fldChar w:fldCharType="begin"/>
        </w:r>
        <w:r w:rsidR="00944B3F">
          <w:rPr>
            <w:webHidden/>
          </w:rPr>
          <w:instrText xml:space="preserve"> PAGEREF _Toc81214171 \h </w:instrText>
        </w:r>
        <w:r w:rsidR="00944B3F">
          <w:rPr>
            <w:webHidden/>
          </w:rPr>
        </w:r>
        <w:r w:rsidR="00944B3F">
          <w:rPr>
            <w:webHidden/>
          </w:rPr>
          <w:fldChar w:fldCharType="separate"/>
        </w:r>
        <w:r w:rsidR="003E2765">
          <w:rPr>
            <w:webHidden/>
          </w:rPr>
          <w:t>29</w:t>
        </w:r>
        <w:r w:rsidR="00944B3F">
          <w:rPr>
            <w:webHidden/>
          </w:rPr>
          <w:fldChar w:fldCharType="end"/>
        </w:r>
      </w:hyperlink>
    </w:p>
    <w:p w14:paraId="44E400E7" w14:textId="05280935" w:rsidR="00E1668C" w:rsidRDefault="0081590A" w:rsidP="00A059D9">
      <w:pPr>
        <w:spacing w:before="156"/>
        <w:rPr>
          <w:lang w:eastAsia="en-US"/>
        </w:rPr>
      </w:pPr>
      <w:r>
        <w:rPr>
          <w:lang w:eastAsia="en-US"/>
        </w:rPr>
        <w:lastRenderedPageBreak/>
        <w:fldChar w:fldCharType="end"/>
      </w:r>
    </w:p>
    <w:p w14:paraId="432B715A" w14:textId="74A86362" w:rsidR="00A059D9" w:rsidRDefault="00A059D9" w:rsidP="00A059D9">
      <w:pPr>
        <w:spacing w:before="156"/>
        <w:rPr>
          <w:lang w:eastAsia="en-US"/>
        </w:rPr>
      </w:pPr>
    </w:p>
    <w:p w14:paraId="7AF990B2" w14:textId="533104A8" w:rsidR="00A059D9" w:rsidRDefault="00A059D9" w:rsidP="00A059D9">
      <w:pPr>
        <w:spacing w:before="156"/>
        <w:rPr>
          <w:lang w:eastAsia="en-US"/>
        </w:rPr>
      </w:pPr>
    </w:p>
    <w:p w14:paraId="1A8C94F3" w14:textId="1E3AE1AE" w:rsidR="00A059D9" w:rsidRDefault="00A059D9" w:rsidP="00A059D9">
      <w:pPr>
        <w:spacing w:before="156"/>
        <w:rPr>
          <w:lang w:eastAsia="en-US"/>
        </w:rPr>
      </w:pPr>
    </w:p>
    <w:p w14:paraId="53F09AEA" w14:textId="5073E085" w:rsidR="00A059D9" w:rsidRDefault="00A059D9" w:rsidP="00A059D9">
      <w:pPr>
        <w:spacing w:before="156"/>
        <w:rPr>
          <w:lang w:eastAsia="en-US"/>
        </w:rPr>
      </w:pPr>
    </w:p>
    <w:p w14:paraId="08791C2C" w14:textId="293A6CE6" w:rsidR="00A059D9" w:rsidRDefault="00A059D9" w:rsidP="00A059D9">
      <w:pPr>
        <w:spacing w:before="156"/>
        <w:rPr>
          <w:lang w:eastAsia="en-US"/>
        </w:rPr>
      </w:pPr>
    </w:p>
    <w:p w14:paraId="41706DC6" w14:textId="113023F1" w:rsidR="00A059D9" w:rsidRDefault="00A059D9" w:rsidP="00A059D9">
      <w:pPr>
        <w:spacing w:before="156"/>
        <w:rPr>
          <w:lang w:eastAsia="en-US"/>
        </w:rPr>
      </w:pPr>
    </w:p>
    <w:p w14:paraId="7EDF9450" w14:textId="6249B101" w:rsidR="00A059D9" w:rsidRDefault="00A059D9" w:rsidP="00A059D9">
      <w:pPr>
        <w:spacing w:before="156"/>
        <w:rPr>
          <w:lang w:eastAsia="en-US"/>
        </w:rPr>
      </w:pPr>
    </w:p>
    <w:p w14:paraId="40185B97" w14:textId="017E7CBC" w:rsidR="00A059D9" w:rsidRDefault="00A059D9" w:rsidP="00A059D9">
      <w:pPr>
        <w:spacing w:before="156"/>
        <w:rPr>
          <w:lang w:eastAsia="en-US"/>
        </w:rPr>
      </w:pPr>
    </w:p>
    <w:p w14:paraId="6D470258" w14:textId="5831D08B" w:rsidR="00A059D9" w:rsidDel="00585565" w:rsidRDefault="00585565">
      <w:pPr>
        <w:widowControl/>
        <w:spacing w:beforeLines="0" w:before="0"/>
        <w:jc w:val="left"/>
        <w:rPr>
          <w:del w:id="72" w:author="冯 晓涵" w:date="2021-08-30T02:09:00Z"/>
          <w:lang w:eastAsia="en-US"/>
        </w:rPr>
        <w:pPrChange w:id="73" w:author="冯 晓涵" w:date="2021-08-30T02:09:00Z">
          <w:pPr>
            <w:spacing w:before="156"/>
          </w:pPr>
        </w:pPrChange>
      </w:pPr>
      <w:ins w:id="74" w:author="冯 晓涵" w:date="2021-08-30T02:09:00Z">
        <w:r>
          <w:rPr>
            <w:lang w:eastAsia="en-US"/>
          </w:rPr>
          <w:br w:type="page"/>
        </w:r>
      </w:ins>
    </w:p>
    <w:p w14:paraId="545CD489" w14:textId="08527845" w:rsidR="00A059D9" w:rsidDel="00585565" w:rsidRDefault="00A059D9" w:rsidP="00A059D9">
      <w:pPr>
        <w:spacing w:before="156"/>
        <w:rPr>
          <w:del w:id="75" w:author="冯 晓涵" w:date="2021-08-30T02:09:00Z"/>
          <w:lang w:eastAsia="en-US"/>
        </w:rPr>
      </w:pPr>
    </w:p>
    <w:p w14:paraId="23F91A23" w14:textId="77777777" w:rsidR="00A059D9" w:rsidDel="00585565" w:rsidRDefault="00A059D9" w:rsidP="00A059D9">
      <w:pPr>
        <w:spacing w:before="156"/>
        <w:rPr>
          <w:del w:id="76" w:author="冯 晓涵" w:date="2021-08-30T02:10:00Z"/>
          <w:lang w:eastAsia="en-US"/>
        </w:rPr>
      </w:pPr>
    </w:p>
    <w:p w14:paraId="5238E133" w14:textId="6A80349F" w:rsidR="00162937" w:rsidRPr="00162937" w:rsidRDefault="00585565">
      <w:pPr>
        <w:pStyle w:val="TableofFigures"/>
        <w:tabs>
          <w:tab w:val="left" w:pos="1548"/>
          <w:tab w:val="center" w:pos="4153"/>
          <w:tab w:val="right" w:leader="dot" w:pos="8296"/>
        </w:tabs>
        <w:spacing w:before="156"/>
        <w:jc w:val="left"/>
        <w:rPr>
          <w:rFonts w:cs="Times New Roman"/>
          <w:b/>
          <w:bCs/>
          <w:kern w:val="0"/>
          <w:sz w:val="22"/>
          <w:lang w:eastAsia="en-US"/>
        </w:rPr>
        <w:pPrChange w:id="77" w:author="冯 晓涵" w:date="2021-08-30T02:10:00Z">
          <w:pPr>
            <w:pStyle w:val="TableofFigures"/>
            <w:tabs>
              <w:tab w:val="right" w:leader="dot" w:pos="8296"/>
            </w:tabs>
            <w:spacing w:before="156"/>
            <w:jc w:val="center"/>
          </w:pPr>
        </w:pPrChange>
      </w:pPr>
      <w:ins w:id="78" w:author="冯 晓涵" w:date="2021-08-30T02:09:00Z">
        <w:r>
          <w:rPr>
            <w:rFonts w:cs="Times New Roman"/>
            <w:b/>
            <w:bCs/>
            <w:kern w:val="0"/>
            <w:sz w:val="22"/>
            <w:lang w:eastAsia="en-US"/>
          </w:rPr>
          <w:tab/>
        </w:r>
        <w:r>
          <w:rPr>
            <w:rFonts w:cs="Times New Roman"/>
            <w:b/>
            <w:bCs/>
            <w:kern w:val="0"/>
            <w:sz w:val="22"/>
            <w:lang w:eastAsia="en-US"/>
          </w:rPr>
          <w:tab/>
        </w:r>
      </w:ins>
      <w:r w:rsidR="003456A5">
        <w:rPr>
          <w:rFonts w:cs="Times New Roman"/>
          <w:b/>
          <w:bCs/>
          <w:kern w:val="0"/>
          <w:sz w:val="22"/>
          <w:lang w:eastAsia="en-US"/>
        </w:rPr>
        <w:t>L</w:t>
      </w:r>
      <w:r w:rsidR="00162937" w:rsidRPr="00162937">
        <w:rPr>
          <w:rFonts w:cs="Times New Roman"/>
          <w:b/>
          <w:bCs/>
          <w:kern w:val="0"/>
          <w:sz w:val="22"/>
          <w:lang w:eastAsia="en-US"/>
        </w:rPr>
        <w:t>ist of Figures</w:t>
      </w:r>
    </w:p>
    <w:p w14:paraId="32F6D370" w14:textId="23D1DE0D" w:rsidR="00944B3F" w:rsidRDefault="00B1209D">
      <w:pPr>
        <w:pStyle w:val="TableofFigures"/>
        <w:tabs>
          <w:tab w:val="right" w:leader="dot" w:pos="8296"/>
        </w:tabs>
        <w:spacing w:before="156"/>
        <w:rPr>
          <w:rFonts w:asciiTheme="minorHAnsi" w:eastAsiaTheme="minorEastAsia" w:hAnsiTheme="minorHAnsi"/>
          <w:kern w:val="0"/>
          <w:sz w:val="22"/>
          <w:lang w:val="en-IE"/>
        </w:rPr>
      </w:pPr>
      <w:r>
        <w:rPr>
          <w:rFonts w:cs="Times New Roman"/>
          <w:b/>
          <w:bCs/>
          <w:kern w:val="0"/>
          <w:sz w:val="22"/>
          <w:lang w:eastAsia="en-US"/>
        </w:rPr>
        <w:fldChar w:fldCharType="begin"/>
      </w:r>
      <w:r>
        <w:rPr>
          <w:rFonts w:cs="Times New Roman"/>
          <w:b/>
          <w:bCs/>
          <w:kern w:val="0"/>
          <w:sz w:val="22"/>
          <w:lang w:eastAsia="en-US"/>
        </w:rPr>
        <w:instrText xml:space="preserve"> TOC \c "Figure" </w:instrText>
      </w:r>
      <w:r>
        <w:rPr>
          <w:rFonts w:cs="Times New Roman"/>
          <w:b/>
          <w:bCs/>
          <w:kern w:val="0"/>
          <w:sz w:val="22"/>
          <w:lang w:eastAsia="en-US"/>
        </w:rPr>
        <w:fldChar w:fldCharType="separate"/>
      </w:r>
      <w:r w:rsidR="00944B3F" w:rsidRPr="00323FE5">
        <w:rPr>
          <w:rFonts w:cs="Times New Roman"/>
        </w:rPr>
        <w:t>Figure 1 Sample 1 of force plot</w:t>
      </w:r>
      <w:r w:rsidR="00944B3F">
        <w:tab/>
      </w:r>
      <w:r w:rsidR="00944B3F">
        <w:fldChar w:fldCharType="begin"/>
      </w:r>
      <w:r w:rsidR="00944B3F">
        <w:instrText xml:space="preserve"> PAGEREF _Toc81214172 \h </w:instrText>
      </w:r>
      <w:r w:rsidR="00944B3F">
        <w:fldChar w:fldCharType="separate"/>
      </w:r>
      <w:r w:rsidR="00944B3F">
        <w:t>14</w:t>
      </w:r>
      <w:r w:rsidR="00944B3F">
        <w:fldChar w:fldCharType="end"/>
      </w:r>
    </w:p>
    <w:p w14:paraId="421A3B37" w14:textId="6C0C94B8" w:rsidR="00944B3F" w:rsidRDefault="00944B3F">
      <w:pPr>
        <w:pStyle w:val="TableofFigures"/>
        <w:tabs>
          <w:tab w:val="right" w:leader="dot" w:pos="8296"/>
        </w:tabs>
        <w:spacing w:before="156"/>
      </w:pPr>
      <w:r w:rsidRPr="00323FE5">
        <w:rPr>
          <w:rFonts w:cs="Times New Roman"/>
        </w:rPr>
        <w:t>Figure 2 Sample 2 of force plot</w:t>
      </w:r>
      <w:r>
        <w:tab/>
      </w:r>
      <w:r>
        <w:fldChar w:fldCharType="begin"/>
      </w:r>
      <w:r>
        <w:instrText xml:space="preserve"> PAGEREF _Toc81214173 \h </w:instrText>
      </w:r>
      <w:r>
        <w:fldChar w:fldCharType="separate"/>
      </w:r>
      <w:r>
        <w:t>14</w:t>
      </w:r>
      <w:r>
        <w:fldChar w:fldCharType="end"/>
      </w:r>
    </w:p>
    <w:p w14:paraId="39B245AA" w14:textId="0B45AA89" w:rsidR="00944B3F" w:rsidRPr="00944B3F" w:rsidRDefault="00944B3F" w:rsidP="00944B3F">
      <w:pPr>
        <w:pStyle w:val="TableofFigures"/>
        <w:tabs>
          <w:tab w:val="right" w:leader="dot" w:pos="8296"/>
        </w:tabs>
        <w:spacing w:before="156"/>
        <w:rPr>
          <w:rFonts w:asciiTheme="minorHAnsi" w:eastAsiaTheme="minorEastAsia" w:hAnsiTheme="minorHAnsi"/>
          <w:kern w:val="0"/>
          <w:sz w:val="22"/>
          <w:lang w:val="en-IE"/>
        </w:rPr>
      </w:pPr>
      <w:r>
        <w:t>Figure 3 Scatter plot of Income domain</w:t>
      </w:r>
      <w:r>
        <w:tab/>
      </w:r>
      <w:r>
        <w:fldChar w:fldCharType="begin"/>
      </w:r>
      <w:r>
        <w:instrText xml:space="preserve"> PAGEREF _Toc81214175 \h </w:instrText>
      </w:r>
      <w:r>
        <w:fldChar w:fldCharType="separate"/>
      </w:r>
      <w:r>
        <w:t>15</w:t>
      </w:r>
      <w:r>
        <w:fldChar w:fldCharType="end"/>
      </w:r>
    </w:p>
    <w:p w14:paraId="035E8A6C" w14:textId="38E77F32" w:rsidR="00944B3F" w:rsidRDefault="00944B3F">
      <w:pPr>
        <w:pStyle w:val="TableofFigures"/>
        <w:tabs>
          <w:tab w:val="right" w:leader="dot" w:pos="8296"/>
        </w:tabs>
        <w:spacing w:before="156"/>
      </w:pPr>
      <w:r>
        <w:t>Figure 4 Scatter plot of Employment domain</w:t>
      </w:r>
      <w:r>
        <w:tab/>
      </w:r>
      <w:r>
        <w:fldChar w:fldCharType="begin"/>
      </w:r>
      <w:r>
        <w:instrText xml:space="preserve"> PAGEREF _Toc81214174 \h </w:instrText>
      </w:r>
      <w:r>
        <w:fldChar w:fldCharType="separate"/>
      </w:r>
      <w:r>
        <w:t>15</w:t>
      </w:r>
      <w:r>
        <w:fldChar w:fldCharType="end"/>
      </w:r>
    </w:p>
    <w:p w14:paraId="4CD03500" w14:textId="77777777" w:rsidR="00944B3F" w:rsidRDefault="00944B3F" w:rsidP="00944B3F">
      <w:pPr>
        <w:pStyle w:val="TableofFigures"/>
        <w:tabs>
          <w:tab w:val="right" w:leader="dot" w:pos="8296"/>
        </w:tabs>
        <w:spacing w:before="156"/>
        <w:rPr>
          <w:rFonts w:asciiTheme="minorHAnsi" w:eastAsiaTheme="minorEastAsia" w:hAnsiTheme="minorHAnsi"/>
          <w:kern w:val="0"/>
          <w:sz w:val="22"/>
          <w:lang w:val="en-IE"/>
        </w:rPr>
      </w:pPr>
      <w:r>
        <w:t>Figure 5 Scatter plot of Edu domain</w:t>
      </w:r>
      <w:r>
        <w:tab/>
      </w:r>
      <w:r>
        <w:fldChar w:fldCharType="begin"/>
      </w:r>
      <w:r>
        <w:instrText xml:space="preserve"> PAGEREF _Toc81214178 \h </w:instrText>
      </w:r>
      <w:r>
        <w:fldChar w:fldCharType="separate"/>
      </w:r>
      <w:r>
        <w:t>15</w:t>
      </w:r>
      <w:r>
        <w:fldChar w:fldCharType="end"/>
      </w:r>
    </w:p>
    <w:p w14:paraId="240772EA" w14:textId="0F5CB095" w:rsidR="00944B3F" w:rsidRPr="00944B3F" w:rsidRDefault="00944B3F" w:rsidP="00944B3F">
      <w:pPr>
        <w:pStyle w:val="TableofFigures"/>
        <w:tabs>
          <w:tab w:val="right" w:leader="dot" w:pos="8296"/>
        </w:tabs>
        <w:spacing w:before="156"/>
        <w:rPr>
          <w:rFonts w:asciiTheme="minorHAnsi" w:eastAsiaTheme="minorEastAsia" w:hAnsiTheme="minorHAnsi"/>
          <w:kern w:val="0"/>
          <w:sz w:val="22"/>
          <w:lang w:val="en-IE"/>
        </w:rPr>
      </w:pPr>
      <w:r>
        <w:t>Figure 6 Scatter plot of Live domain</w:t>
      </w:r>
      <w:r>
        <w:tab/>
      </w:r>
      <w:r>
        <w:fldChar w:fldCharType="begin"/>
      </w:r>
      <w:r>
        <w:instrText xml:space="preserve"> PAGEREF _Toc81214177 \h </w:instrText>
      </w:r>
      <w:r>
        <w:fldChar w:fldCharType="separate"/>
      </w:r>
      <w:r>
        <w:t>15</w:t>
      </w:r>
      <w:r>
        <w:fldChar w:fldCharType="end"/>
      </w:r>
    </w:p>
    <w:p w14:paraId="22774C83" w14:textId="71EF059D" w:rsidR="00944B3F" w:rsidRDefault="00944B3F">
      <w:pPr>
        <w:pStyle w:val="TableofFigures"/>
        <w:tabs>
          <w:tab w:val="right" w:leader="dot" w:pos="8296"/>
        </w:tabs>
        <w:spacing w:before="156"/>
      </w:pPr>
      <w:r>
        <w:t>Figure 7 Scatter plot of House domain</w:t>
      </w:r>
      <w:r>
        <w:tab/>
      </w:r>
      <w:r>
        <w:fldChar w:fldCharType="begin"/>
      </w:r>
      <w:r>
        <w:instrText xml:space="preserve"> PAGEREF _Toc81214176 \h </w:instrText>
      </w:r>
      <w:r>
        <w:fldChar w:fldCharType="separate"/>
      </w:r>
      <w:r>
        <w:t>15</w:t>
      </w:r>
      <w:r>
        <w:fldChar w:fldCharType="end"/>
      </w:r>
    </w:p>
    <w:p w14:paraId="79B74ECB" w14:textId="02CB9F7F" w:rsidR="00944B3F" w:rsidRPr="00944B3F" w:rsidRDefault="00944B3F" w:rsidP="00944B3F">
      <w:pPr>
        <w:pStyle w:val="TableofFigures"/>
        <w:tabs>
          <w:tab w:val="right" w:leader="dot" w:pos="8296"/>
        </w:tabs>
        <w:spacing w:before="156"/>
        <w:rPr>
          <w:rFonts w:asciiTheme="minorHAnsi" w:eastAsiaTheme="minorEastAsia" w:hAnsiTheme="minorHAnsi"/>
          <w:kern w:val="0"/>
          <w:sz w:val="22"/>
          <w:lang w:val="en-IE"/>
        </w:rPr>
      </w:pPr>
      <w:r>
        <w:t>Figure 8 Scatter plot of Health domain</w:t>
      </w:r>
      <w:r>
        <w:tab/>
      </w:r>
      <w:r>
        <w:fldChar w:fldCharType="begin"/>
      </w:r>
      <w:r>
        <w:instrText xml:space="preserve"> PAGEREF _Toc81214180 \h </w:instrText>
      </w:r>
      <w:r>
        <w:fldChar w:fldCharType="separate"/>
      </w:r>
      <w:r>
        <w:t>16</w:t>
      </w:r>
      <w:r>
        <w:fldChar w:fldCharType="end"/>
      </w:r>
    </w:p>
    <w:p w14:paraId="6EC988ED" w14:textId="686E8714" w:rsidR="00944B3F" w:rsidRDefault="00944B3F">
      <w:pPr>
        <w:pStyle w:val="TableofFigures"/>
        <w:tabs>
          <w:tab w:val="right" w:leader="dot" w:pos="8296"/>
        </w:tabs>
        <w:spacing w:before="156"/>
        <w:rPr>
          <w:rFonts w:asciiTheme="minorHAnsi" w:eastAsiaTheme="minorEastAsia" w:hAnsiTheme="minorHAnsi"/>
          <w:kern w:val="0"/>
          <w:sz w:val="22"/>
          <w:lang w:val="en-IE"/>
        </w:rPr>
      </w:pPr>
      <w:r>
        <w:t>Figure 9 Scatter plot of Crime domain</w:t>
      </w:r>
      <w:r>
        <w:tab/>
      </w:r>
      <w:r>
        <w:fldChar w:fldCharType="begin"/>
      </w:r>
      <w:r>
        <w:instrText xml:space="preserve"> PAGEREF _Toc81214179 \h </w:instrText>
      </w:r>
      <w:r>
        <w:fldChar w:fldCharType="separate"/>
      </w:r>
      <w:r>
        <w:t>16</w:t>
      </w:r>
      <w:r>
        <w:fldChar w:fldCharType="end"/>
      </w:r>
    </w:p>
    <w:p w14:paraId="6A3C7704" w14:textId="0F7763AF" w:rsidR="00944B3F" w:rsidRDefault="00944B3F">
      <w:pPr>
        <w:pStyle w:val="TableofFigures"/>
        <w:tabs>
          <w:tab w:val="right" w:leader="dot" w:pos="8296"/>
        </w:tabs>
        <w:spacing w:before="156"/>
        <w:rPr>
          <w:rFonts w:asciiTheme="minorHAnsi" w:eastAsiaTheme="minorEastAsia" w:hAnsiTheme="minorHAnsi"/>
          <w:kern w:val="0"/>
          <w:sz w:val="22"/>
          <w:lang w:val="en-IE"/>
        </w:rPr>
      </w:pPr>
      <w:r>
        <w:t>Figure 10 summary plot of the global importance</w:t>
      </w:r>
      <w:r>
        <w:tab/>
      </w:r>
      <w:r>
        <w:fldChar w:fldCharType="begin"/>
      </w:r>
      <w:r>
        <w:instrText xml:space="preserve"> PAGEREF _Toc81214181 \h </w:instrText>
      </w:r>
      <w:r>
        <w:fldChar w:fldCharType="separate"/>
      </w:r>
      <w:r>
        <w:t>16</w:t>
      </w:r>
      <w:r>
        <w:fldChar w:fldCharType="end"/>
      </w:r>
    </w:p>
    <w:p w14:paraId="2CAEB4AA" w14:textId="16780F0A" w:rsidR="00944B3F" w:rsidRDefault="00944B3F">
      <w:pPr>
        <w:pStyle w:val="TableofFigures"/>
        <w:tabs>
          <w:tab w:val="right" w:leader="dot" w:pos="8296"/>
        </w:tabs>
        <w:spacing w:before="156"/>
        <w:rPr>
          <w:rFonts w:asciiTheme="minorHAnsi" w:eastAsiaTheme="minorEastAsia" w:hAnsiTheme="minorHAnsi"/>
          <w:kern w:val="0"/>
          <w:sz w:val="22"/>
          <w:lang w:val="en-IE"/>
        </w:rPr>
      </w:pPr>
      <w:r>
        <w:t>Figure 11 Summary plot contains more information</w:t>
      </w:r>
      <w:r>
        <w:tab/>
      </w:r>
      <w:r>
        <w:fldChar w:fldCharType="begin"/>
      </w:r>
      <w:r>
        <w:instrText xml:space="preserve"> PAGEREF _Toc81214182 \h </w:instrText>
      </w:r>
      <w:r>
        <w:fldChar w:fldCharType="separate"/>
      </w:r>
      <w:r>
        <w:t>18</w:t>
      </w:r>
      <w:r>
        <w:fldChar w:fldCharType="end"/>
      </w:r>
    </w:p>
    <w:p w14:paraId="455599ED" w14:textId="564D4D89" w:rsidR="00944B3F" w:rsidRDefault="00944B3F">
      <w:pPr>
        <w:pStyle w:val="TableofFigures"/>
        <w:tabs>
          <w:tab w:val="right" w:leader="dot" w:pos="8296"/>
        </w:tabs>
        <w:spacing w:before="156"/>
        <w:rPr>
          <w:rFonts w:asciiTheme="minorHAnsi" w:eastAsiaTheme="minorEastAsia" w:hAnsiTheme="minorHAnsi"/>
          <w:kern w:val="0"/>
          <w:sz w:val="22"/>
          <w:lang w:val="en-IE"/>
        </w:rPr>
      </w:pPr>
      <w:r>
        <w:t>Figure 12 SSE elbow plot for SHAP</w:t>
      </w:r>
      <w:r>
        <w:tab/>
      </w:r>
      <w:r>
        <w:fldChar w:fldCharType="begin"/>
      </w:r>
      <w:r>
        <w:instrText xml:space="preserve"> PAGEREF _Toc81214183 \h </w:instrText>
      </w:r>
      <w:r>
        <w:fldChar w:fldCharType="separate"/>
      </w:r>
      <w:r>
        <w:t>18</w:t>
      </w:r>
      <w:r>
        <w:fldChar w:fldCharType="end"/>
      </w:r>
    </w:p>
    <w:p w14:paraId="7FFEED77" w14:textId="5EE043D5" w:rsidR="00944B3F" w:rsidRDefault="00944B3F">
      <w:pPr>
        <w:pStyle w:val="TableofFigures"/>
        <w:tabs>
          <w:tab w:val="right" w:leader="dot" w:pos="8296"/>
        </w:tabs>
        <w:spacing w:before="156"/>
        <w:rPr>
          <w:rFonts w:asciiTheme="minorHAnsi" w:eastAsiaTheme="minorEastAsia" w:hAnsiTheme="minorHAnsi"/>
          <w:kern w:val="0"/>
          <w:sz w:val="22"/>
          <w:lang w:val="en-IE"/>
        </w:rPr>
      </w:pPr>
      <w:r>
        <w:t>Figure 13 Line plots of Silhouette Coefficient for SHAP</w:t>
      </w:r>
      <w:r>
        <w:tab/>
      </w:r>
      <w:r>
        <w:fldChar w:fldCharType="begin"/>
      </w:r>
      <w:r>
        <w:instrText xml:space="preserve"> PAGEREF _Toc81214184 \h </w:instrText>
      </w:r>
      <w:r>
        <w:fldChar w:fldCharType="separate"/>
      </w:r>
      <w:r>
        <w:t>18</w:t>
      </w:r>
      <w:r>
        <w:fldChar w:fldCharType="end"/>
      </w:r>
    </w:p>
    <w:p w14:paraId="71E8DC4C" w14:textId="51B78704" w:rsidR="00944B3F" w:rsidRDefault="00944B3F">
      <w:pPr>
        <w:pStyle w:val="TableofFigures"/>
        <w:tabs>
          <w:tab w:val="right" w:leader="dot" w:pos="8296"/>
        </w:tabs>
        <w:spacing w:before="156"/>
        <w:rPr>
          <w:rFonts w:asciiTheme="minorHAnsi" w:eastAsiaTheme="minorEastAsia" w:hAnsiTheme="minorHAnsi"/>
          <w:kern w:val="0"/>
          <w:sz w:val="22"/>
          <w:lang w:val="en-IE"/>
        </w:rPr>
      </w:pPr>
      <w:r>
        <w:t>Figure 14 Distribution of clusters from SHAP</w:t>
      </w:r>
      <w:r>
        <w:tab/>
      </w:r>
      <w:r>
        <w:fldChar w:fldCharType="begin"/>
      </w:r>
      <w:r>
        <w:instrText xml:space="preserve"> PAGEREF _Toc81214185 \h </w:instrText>
      </w:r>
      <w:r>
        <w:fldChar w:fldCharType="separate"/>
      </w:r>
      <w:r>
        <w:t>19</w:t>
      </w:r>
      <w:r>
        <w:fldChar w:fldCharType="end"/>
      </w:r>
    </w:p>
    <w:p w14:paraId="0D58495F" w14:textId="500C9D1A" w:rsidR="00944B3F" w:rsidRDefault="00944B3F">
      <w:pPr>
        <w:pStyle w:val="TableofFigures"/>
        <w:tabs>
          <w:tab w:val="right" w:leader="dot" w:pos="8296"/>
        </w:tabs>
        <w:spacing w:before="156"/>
      </w:pPr>
      <w:r>
        <w:t>Figure 15 Heat map of Shapley value</w:t>
      </w:r>
      <w:r>
        <w:tab/>
      </w:r>
      <w:r>
        <w:fldChar w:fldCharType="begin"/>
      </w:r>
      <w:r>
        <w:instrText xml:space="preserve"> PAGEREF _Toc81214186 \h </w:instrText>
      </w:r>
      <w:r>
        <w:fldChar w:fldCharType="separate"/>
      </w:r>
      <w:r>
        <w:t>20</w:t>
      </w:r>
      <w:r>
        <w:fldChar w:fldCharType="end"/>
      </w:r>
    </w:p>
    <w:p w14:paraId="0EF3C1D8" w14:textId="5DEA2097" w:rsidR="00944B3F" w:rsidRPr="00944B3F" w:rsidRDefault="00944B3F" w:rsidP="00944B3F">
      <w:pPr>
        <w:pStyle w:val="TableofFigures"/>
        <w:tabs>
          <w:tab w:val="right" w:leader="dot" w:pos="8296"/>
        </w:tabs>
        <w:spacing w:before="156"/>
        <w:rPr>
          <w:rFonts w:asciiTheme="minorHAnsi" w:eastAsiaTheme="minorEastAsia" w:hAnsiTheme="minorHAnsi"/>
          <w:kern w:val="0"/>
          <w:sz w:val="22"/>
          <w:lang w:val="en-IE"/>
        </w:rPr>
      </w:pPr>
      <w:r>
        <w:t>Figure 16 SSE elbow plot for score</w:t>
      </w:r>
      <w:r>
        <w:tab/>
      </w:r>
      <w:r>
        <w:fldChar w:fldCharType="begin"/>
      </w:r>
      <w:r>
        <w:instrText xml:space="preserve"> PAGEREF _Toc81214188 \h </w:instrText>
      </w:r>
      <w:r>
        <w:fldChar w:fldCharType="separate"/>
      </w:r>
      <w:r>
        <w:t>21</w:t>
      </w:r>
      <w:r>
        <w:fldChar w:fldCharType="end"/>
      </w:r>
    </w:p>
    <w:p w14:paraId="0F037B6F" w14:textId="150E2E92" w:rsidR="00944B3F" w:rsidRDefault="00944B3F">
      <w:pPr>
        <w:pStyle w:val="TableofFigures"/>
        <w:tabs>
          <w:tab w:val="right" w:leader="dot" w:pos="8296"/>
        </w:tabs>
        <w:spacing w:before="156"/>
        <w:rPr>
          <w:rFonts w:asciiTheme="minorHAnsi" w:eastAsiaTheme="minorEastAsia" w:hAnsiTheme="minorHAnsi"/>
          <w:kern w:val="0"/>
          <w:sz w:val="22"/>
          <w:lang w:val="en-IE"/>
        </w:rPr>
      </w:pPr>
      <w:r>
        <w:t>Figure 17 Silhouette Coefficient line plots for score</w:t>
      </w:r>
      <w:r>
        <w:tab/>
      </w:r>
      <w:r>
        <w:fldChar w:fldCharType="begin"/>
      </w:r>
      <w:r>
        <w:instrText xml:space="preserve"> PAGEREF _Toc81214187 \h </w:instrText>
      </w:r>
      <w:r>
        <w:fldChar w:fldCharType="separate"/>
      </w:r>
      <w:r>
        <w:t>21</w:t>
      </w:r>
      <w:r>
        <w:fldChar w:fldCharType="end"/>
      </w:r>
    </w:p>
    <w:p w14:paraId="7254C31D" w14:textId="00BF3F3E" w:rsidR="00944B3F" w:rsidRDefault="00944B3F">
      <w:pPr>
        <w:pStyle w:val="TableofFigures"/>
        <w:tabs>
          <w:tab w:val="right" w:leader="dot" w:pos="8296"/>
        </w:tabs>
        <w:spacing w:before="156"/>
        <w:rPr>
          <w:rFonts w:asciiTheme="minorHAnsi" w:eastAsiaTheme="minorEastAsia" w:hAnsiTheme="minorHAnsi"/>
          <w:kern w:val="0"/>
          <w:sz w:val="22"/>
          <w:lang w:val="en-IE"/>
        </w:rPr>
      </w:pPr>
      <w:r>
        <w:t>Figure 18 Distribution of clusters from score</w:t>
      </w:r>
      <w:r>
        <w:tab/>
      </w:r>
      <w:r>
        <w:fldChar w:fldCharType="begin"/>
      </w:r>
      <w:r>
        <w:instrText xml:space="preserve"> PAGEREF _Toc81214189 \h </w:instrText>
      </w:r>
      <w:r>
        <w:fldChar w:fldCharType="separate"/>
      </w:r>
      <w:r>
        <w:t>22</w:t>
      </w:r>
      <w:r>
        <w:fldChar w:fldCharType="end"/>
      </w:r>
    </w:p>
    <w:p w14:paraId="38CE1DFB" w14:textId="3687D790" w:rsidR="00944B3F" w:rsidRDefault="00944B3F">
      <w:pPr>
        <w:pStyle w:val="TableofFigures"/>
        <w:tabs>
          <w:tab w:val="right" w:leader="dot" w:pos="8296"/>
        </w:tabs>
        <w:spacing w:before="156"/>
      </w:pPr>
      <w:r>
        <w:t>Figure 19 Heat map of Score</w:t>
      </w:r>
      <w:r>
        <w:tab/>
      </w:r>
      <w:r>
        <w:fldChar w:fldCharType="begin"/>
      </w:r>
      <w:r>
        <w:instrText xml:space="preserve"> PAGEREF _Toc81214190 \h </w:instrText>
      </w:r>
      <w:r>
        <w:fldChar w:fldCharType="separate"/>
      </w:r>
      <w:r>
        <w:t>23</w:t>
      </w:r>
      <w:r>
        <w:fldChar w:fldCharType="end"/>
      </w:r>
    </w:p>
    <w:p w14:paraId="146582B6" w14:textId="47BF9ECE" w:rsidR="00944B3F" w:rsidRDefault="00944B3F" w:rsidP="00944B3F">
      <w:pPr>
        <w:pStyle w:val="TableofFigures"/>
        <w:tabs>
          <w:tab w:val="right" w:leader="dot" w:pos="8296"/>
        </w:tabs>
        <w:spacing w:before="156"/>
      </w:pPr>
      <w:r>
        <w:t>Figure 20 Radar plot of the clusters for SHAP</w:t>
      </w:r>
      <w:r>
        <w:tab/>
      </w:r>
      <w:r>
        <w:fldChar w:fldCharType="begin"/>
      </w:r>
      <w:r>
        <w:instrText xml:space="preserve"> PAGEREF _Toc81214193 \h </w:instrText>
      </w:r>
      <w:r>
        <w:fldChar w:fldCharType="separate"/>
      </w:r>
      <w:r>
        <w:t>24</w:t>
      </w:r>
      <w:r>
        <w:fldChar w:fldCharType="end"/>
      </w:r>
    </w:p>
    <w:p w14:paraId="1D3C1829" w14:textId="76D35F37" w:rsidR="00944B3F" w:rsidRPr="00944B3F" w:rsidRDefault="00944B3F" w:rsidP="00944B3F">
      <w:pPr>
        <w:pStyle w:val="TableofFigures"/>
        <w:tabs>
          <w:tab w:val="right" w:leader="dot" w:pos="8296"/>
        </w:tabs>
        <w:spacing w:before="156"/>
        <w:rPr>
          <w:rFonts w:asciiTheme="minorHAnsi" w:eastAsiaTheme="minorEastAsia" w:hAnsiTheme="minorHAnsi"/>
          <w:kern w:val="0"/>
          <w:sz w:val="22"/>
          <w:lang w:val="en-IE"/>
        </w:rPr>
      </w:pPr>
      <w:r>
        <w:t>Figure 21 Radar plot of the clusters for Decile</w:t>
      </w:r>
      <w:r>
        <w:tab/>
      </w:r>
      <w:r>
        <w:fldChar w:fldCharType="begin"/>
      </w:r>
      <w:r>
        <w:instrText xml:space="preserve"> PAGEREF _Toc81214192 \h </w:instrText>
      </w:r>
      <w:r>
        <w:fldChar w:fldCharType="separate"/>
      </w:r>
      <w:r>
        <w:t>24</w:t>
      </w:r>
      <w:r>
        <w:fldChar w:fldCharType="end"/>
      </w:r>
    </w:p>
    <w:p w14:paraId="5660F622" w14:textId="1B328F13" w:rsidR="00944B3F" w:rsidRDefault="00944B3F">
      <w:pPr>
        <w:pStyle w:val="TableofFigures"/>
        <w:tabs>
          <w:tab w:val="right" w:leader="dot" w:pos="8296"/>
        </w:tabs>
        <w:spacing w:before="156"/>
        <w:rPr>
          <w:rFonts w:asciiTheme="minorHAnsi" w:eastAsiaTheme="minorEastAsia" w:hAnsiTheme="minorHAnsi"/>
          <w:kern w:val="0"/>
          <w:sz w:val="22"/>
          <w:lang w:val="en-IE"/>
        </w:rPr>
      </w:pPr>
      <w:r>
        <w:t>Figure 22 Radar plot of the clusters for Score</w:t>
      </w:r>
      <w:r>
        <w:tab/>
      </w:r>
      <w:r>
        <w:fldChar w:fldCharType="begin"/>
      </w:r>
      <w:r>
        <w:instrText xml:space="preserve"> PAGEREF _Toc81214191 \h </w:instrText>
      </w:r>
      <w:r>
        <w:fldChar w:fldCharType="separate"/>
      </w:r>
      <w:r>
        <w:t>24</w:t>
      </w:r>
      <w:r>
        <w:fldChar w:fldCharType="end"/>
      </w:r>
    </w:p>
    <w:p w14:paraId="67AF90F3" w14:textId="4DD503DC" w:rsidR="00944B3F" w:rsidRDefault="00944B3F">
      <w:pPr>
        <w:pStyle w:val="TableofFigures"/>
        <w:tabs>
          <w:tab w:val="right" w:leader="dot" w:pos="8296"/>
        </w:tabs>
        <w:spacing w:before="156"/>
        <w:rPr>
          <w:rFonts w:asciiTheme="minorHAnsi" w:eastAsiaTheme="minorEastAsia" w:hAnsiTheme="minorHAnsi"/>
          <w:kern w:val="0"/>
          <w:sz w:val="22"/>
          <w:lang w:val="en-IE"/>
        </w:rPr>
      </w:pPr>
      <w:r>
        <w:t>Figure 23 Distribution of IMD's 10 deciles</w:t>
      </w:r>
      <w:r>
        <w:tab/>
      </w:r>
      <w:r>
        <w:fldChar w:fldCharType="begin"/>
      </w:r>
      <w:r>
        <w:instrText xml:space="preserve"> PAGEREF _Toc81214194 \h </w:instrText>
      </w:r>
      <w:r>
        <w:fldChar w:fldCharType="separate"/>
      </w:r>
      <w:r>
        <w:t>25</w:t>
      </w:r>
      <w:r>
        <w:fldChar w:fldCharType="end"/>
      </w:r>
    </w:p>
    <w:p w14:paraId="04FAFAB5" w14:textId="77777777" w:rsidR="005821DA" w:rsidRDefault="00B1209D" w:rsidP="00162937">
      <w:pPr>
        <w:pStyle w:val="TableofFigures"/>
        <w:tabs>
          <w:tab w:val="right" w:leader="dot" w:pos="8296"/>
        </w:tabs>
        <w:spacing w:before="156"/>
        <w:jc w:val="center"/>
        <w:rPr>
          <w:noProof/>
        </w:rPr>
      </w:pPr>
      <w:r>
        <w:rPr>
          <w:rFonts w:cs="Times New Roman"/>
          <w:b/>
          <w:bCs/>
          <w:kern w:val="0"/>
          <w:sz w:val="22"/>
          <w:lang w:eastAsia="en-US"/>
        </w:rPr>
        <w:fldChar w:fldCharType="end"/>
      </w:r>
      <w:r w:rsidR="00162937" w:rsidRPr="00162937">
        <w:rPr>
          <w:rFonts w:cs="Times New Roman"/>
          <w:b/>
          <w:bCs/>
          <w:kern w:val="0"/>
          <w:sz w:val="22"/>
          <w:lang w:eastAsia="en-US"/>
        </w:rPr>
        <w:t xml:space="preserve"> List of </w:t>
      </w:r>
      <w:r w:rsidR="00162937">
        <w:rPr>
          <w:rFonts w:cs="Times New Roman"/>
          <w:b/>
          <w:bCs/>
          <w:kern w:val="0"/>
          <w:sz w:val="22"/>
          <w:lang w:eastAsia="en-US"/>
        </w:rPr>
        <w:t>Table</w:t>
      </w:r>
      <w:r w:rsidR="00162937" w:rsidRPr="00162937">
        <w:rPr>
          <w:rFonts w:cs="Times New Roman"/>
          <w:b/>
          <w:bCs/>
          <w:kern w:val="0"/>
          <w:sz w:val="22"/>
          <w:lang w:eastAsia="en-US"/>
        </w:rPr>
        <w:t>s</w:t>
      </w:r>
      <w:r w:rsidR="00162937">
        <w:rPr>
          <w:rFonts w:cs="Times New Roman"/>
          <w:b/>
          <w:bCs/>
          <w:kern w:val="0"/>
          <w:sz w:val="22"/>
          <w:lang w:eastAsia="en-US"/>
        </w:rPr>
        <w:fldChar w:fldCharType="begin"/>
      </w:r>
      <w:r w:rsidR="00162937">
        <w:rPr>
          <w:rFonts w:cs="Times New Roman"/>
          <w:b/>
          <w:bCs/>
          <w:kern w:val="0"/>
          <w:sz w:val="22"/>
          <w:lang w:eastAsia="en-US"/>
        </w:rPr>
        <w:instrText xml:space="preserve"> TOC \c "Table" </w:instrText>
      </w:r>
      <w:r w:rsidR="00162937">
        <w:rPr>
          <w:rFonts w:cs="Times New Roman"/>
          <w:b/>
          <w:bCs/>
          <w:kern w:val="0"/>
          <w:sz w:val="22"/>
          <w:lang w:eastAsia="en-US"/>
        </w:rPr>
        <w:fldChar w:fldCharType="separate"/>
      </w:r>
    </w:p>
    <w:p w14:paraId="2B70B26B" w14:textId="5871D2B6" w:rsidR="005821DA" w:rsidRDefault="005821DA">
      <w:pPr>
        <w:pStyle w:val="TableofFigures"/>
        <w:tabs>
          <w:tab w:val="right" w:leader="dot" w:pos="8296"/>
        </w:tabs>
        <w:spacing w:before="156"/>
        <w:rPr>
          <w:rFonts w:asciiTheme="minorHAnsi" w:eastAsiaTheme="minorEastAsia" w:hAnsiTheme="minorHAnsi"/>
          <w:noProof/>
        </w:rPr>
      </w:pPr>
      <w:r w:rsidRPr="00EF185B">
        <w:rPr>
          <w:rFonts w:cs="Times New Roman"/>
          <w:noProof/>
        </w:rPr>
        <w:t>Table 1 variable description</w:t>
      </w:r>
      <w:r>
        <w:rPr>
          <w:noProof/>
        </w:rPr>
        <w:tab/>
      </w:r>
      <w:r>
        <w:rPr>
          <w:noProof/>
        </w:rPr>
        <w:fldChar w:fldCharType="begin"/>
      </w:r>
      <w:r>
        <w:rPr>
          <w:noProof/>
        </w:rPr>
        <w:instrText xml:space="preserve"> PAGEREF _Toc81228978 \h </w:instrText>
      </w:r>
      <w:r>
        <w:rPr>
          <w:noProof/>
        </w:rPr>
      </w:r>
      <w:r>
        <w:rPr>
          <w:noProof/>
        </w:rPr>
        <w:fldChar w:fldCharType="separate"/>
      </w:r>
      <w:r>
        <w:rPr>
          <w:noProof/>
        </w:rPr>
        <w:t>9</w:t>
      </w:r>
      <w:r>
        <w:rPr>
          <w:noProof/>
        </w:rPr>
        <w:fldChar w:fldCharType="end"/>
      </w:r>
    </w:p>
    <w:p w14:paraId="1D798359" w14:textId="5603421E" w:rsidR="005821DA" w:rsidRDefault="005821DA">
      <w:pPr>
        <w:pStyle w:val="TableofFigures"/>
        <w:tabs>
          <w:tab w:val="right" w:leader="dot" w:pos="8296"/>
        </w:tabs>
        <w:spacing w:before="156"/>
        <w:rPr>
          <w:rFonts w:asciiTheme="minorHAnsi" w:eastAsiaTheme="minorEastAsia" w:hAnsiTheme="minorHAnsi"/>
          <w:noProof/>
        </w:rPr>
      </w:pPr>
      <w:r w:rsidRPr="00EF185B">
        <w:rPr>
          <w:rFonts w:cs="Times New Roman"/>
          <w:noProof/>
        </w:rPr>
        <w:t>Table 2 data description</w:t>
      </w:r>
      <w:r>
        <w:rPr>
          <w:noProof/>
        </w:rPr>
        <w:tab/>
      </w:r>
      <w:r>
        <w:rPr>
          <w:noProof/>
        </w:rPr>
        <w:fldChar w:fldCharType="begin"/>
      </w:r>
      <w:r>
        <w:rPr>
          <w:noProof/>
        </w:rPr>
        <w:instrText xml:space="preserve"> PAGEREF _Toc81228979 \h </w:instrText>
      </w:r>
      <w:r>
        <w:rPr>
          <w:noProof/>
        </w:rPr>
      </w:r>
      <w:r>
        <w:rPr>
          <w:noProof/>
        </w:rPr>
        <w:fldChar w:fldCharType="separate"/>
      </w:r>
      <w:r>
        <w:rPr>
          <w:noProof/>
        </w:rPr>
        <w:t>12</w:t>
      </w:r>
      <w:r>
        <w:rPr>
          <w:noProof/>
        </w:rPr>
        <w:fldChar w:fldCharType="end"/>
      </w:r>
    </w:p>
    <w:p w14:paraId="59B0A3F4" w14:textId="0E2C5599" w:rsidR="005821DA" w:rsidRDefault="005821DA">
      <w:pPr>
        <w:pStyle w:val="TableofFigures"/>
        <w:tabs>
          <w:tab w:val="right" w:leader="dot" w:pos="8296"/>
        </w:tabs>
        <w:spacing w:before="156"/>
        <w:rPr>
          <w:rFonts w:asciiTheme="minorHAnsi" w:eastAsiaTheme="minorEastAsia" w:hAnsiTheme="minorHAnsi"/>
          <w:noProof/>
        </w:rPr>
      </w:pPr>
      <w:r>
        <w:rPr>
          <w:noProof/>
        </w:rPr>
        <w:t>Table 3 average importance of each feature</w:t>
      </w:r>
      <w:r>
        <w:rPr>
          <w:noProof/>
        </w:rPr>
        <w:tab/>
      </w:r>
      <w:r>
        <w:rPr>
          <w:noProof/>
        </w:rPr>
        <w:fldChar w:fldCharType="begin"/>
      </w:r>
      <w:r>
        <w:rPr>
          <w:noProof/>
        </w:rPr>
        <w:instrText xml:space="preserve"> PAGEREF _Toc81228980 \h </w:instrText>
      </w:r>
      <w:r>
        <w:rPr>
          <w:noProof/>
        </w:rPr>
      </w:r>
      <w:r>
        <w:rPr>
          <w:noProof/>
        </w:rPr>
        <w:fldChar w:fldCharType="separate"/>
      </w:r>
      <w:r>
        <w:rPr>
          <w:noProof/>
        </w:rPr>
        <w:t>17</w:t>
      </w:r>
      <w:r>
        <w:rPr>
          <w:noProof/>
        </w:rPr>
        <w:fldChar w:fldCharType="end"/>
      </w:r>
    </w:p>
    <w:p w14:paraId="688EB170" w14:textId="5A39D73F" w:rsidR="005821DA" w:rsidRDefault="005821DA">
      <w:pPr>
        <w:pStyle w:val="TableofFigures"/>
        <w:tabs>
          <w:tab w:val="right" w:leader="dot" w:pos="8296"/>
        </w:tabs>
        <w:spacing w:before="156"/>
        <w:rPr>
          <w:rFonts w:asciiTheme="minorHAnsi" w:eastAsiaTheme="minorEastAsia" w:hAnsiTheme="minorHAnsi"/>
          <w:noProof/>
        </w:rPr>
      </w:pPr>
      <w:r>
        <w:rPr>
          <w:noProof/>
        </w:rPr>
        <w:t>Table 4 Shapley value of cluster center</w:t>
      </w:r>
      <w:r>
        <w:rPr>
          <w:noProof/>
        </w:rPr>
        <w:tab/>
      </w:r>
      <w:r>
        <w:rPr>
          <w:noProof/>
        </w:rPr>
        <w:fldChar w:fldCharType="begin"/>
      </w:r>
      <w:r>
        <w:rPr>
          <w:noProof/>
        </w:rPr>
        <w:instrText xml:space="preserve"> PAGEREF _Toc81228981 \h </w:instrText>
      </w:r>
      <w:r>
        <w:rPr>
          <w:noProof/>
        </w:rPr>
      </w:r>
      <w:r>
        <w:rPr>
          <w:noProof/>
        </w:rPr>
        <w:fldChar w:fldCharType="separate"/>
      </w:r>
      <w:r>
        <w:rPr>
          <w:noProof/>
        </w:rPr>
        <w:t>21</w:t>
      </w:r>
      <w:r>
        <w:rPr>
          <w:noProof/>
        </w:rPr>
        <w:fldChar w:fldCharType="end"/>
      </w:r>
    </w:p>
    <w:p w14:paraId="453A01CF" w14:textId="37FF20E9" w:rsidR="005821DA" w:rsidRDefault="005821DA">
      <w:pPr>
        <w:pStyle w:val="TableofFigures"/>
        <w:tabs>
          <w:tab w:val="right" w:leader="dot" w:pos="8296"/>
        </w:tabs>
        <w:spacing w:before="156"/>
        <w:rPr>
          <w:rFonts w:asciiTheme="minorHAnsi" w:eastAsiaTheme="minorEastAsia" w:hAnsiTheme="minorHAnsi"/>
          <w:noProof/>
        </w:rPr>
      </w:pPr>
      <w:r>
        <w:rPr>
          <w:noProof/>
        </w:rPr>
        <w:t>Table 5 The proportion of each domain in 4 clusters</w:t>
      </w:r>
      <w:r>
        <w:rPr>
          <w:noProof/>
        </w:rPr>
        <w:tab/>
      </w:r>
      <w:r>
        <w:rPr>
          <w:noProof/>
        </w:rPr>
        <w:fldChar w:fldCharType="begin"/>
      </w:r>
      <w:r>
        <w:rPr>
          <w:noProof/>
        </w:rPr>
        <w:instrText xml:space="preserve"> PAGEREF _Toc81228982 \h </w:instrText>
      </w:r>
      <w:r>
        <w:rPr>
          <w:noProof/>
        </w:rPr>
      </w:r>
      <w:r>
        <w:rPr>
          <w:noProof/>
        </w:rPr>
        <w:fldChar w:fldCharType="separate"/>
      </w:r>
      <w:r>
        <w:rPr>
          <w:noProof/>
        </w:rPr>
        <w:t>22</w:t>
      </w:r>
      <w:r>
        <w:rPr>
          <w:noProof/>
        </w:rPr>
        <w:fldChar w:fldCharType="end"/>
      </w:r>
    </w:p>
    <w:p w14:paraId="5B124720" w14:textId="5FA875AE" w:rsidR="0091208A" w:rsidRPr="00162937" w:rsidRDefault="00162937" w:rsidP="0091208A">
      <w:pPr>
        <w:pStyle w:val="TableofFigures"/>
        <w:tabs>
          <w:tab w:val="right" w:leader="dot" w:pos="8296"/>
        </w:tabs>
        <w:spacing w:before="156"/>
        <w:jc w:val="center"/>
        <w:rPr>
          <w:rFonts w:cs="Times New Roman"/>
        </w:rPr>
      </w:pPr>
      <w:r>
        <w:rPr>
          <w:lang w:eastAsia="en-US"/>
        </w:rPr>
        <w:lastRenderedPageBreak/>
        <w:fldChar w:fldCharType="end"/>
      </w:r>
    </w:p>
    <w:p w14:paraId="48DB3576" w14:textId="086A0BF3" w:rsidR="00162937" w:rsidRPr="00162937" w:rsidRDefault="00162937" w:rsidP="00162937">
      <w:pPr>
        <w:pStyle w:val="TableofFigures"/>
        <w:tabs>
          <w:tab w:val="right" w:leader="dot" w:pos="8296"/>
        </w:tabs>
        <w:spacing w:before="156"/>
        <w:rPr>
          <w:rFonts w:cs="Times New Roman"/>
        </w:rPr>
      </w:pPr>
    </w:p>
    <w:p w14:paraId="4DD79520" w14:textId="0BD4778C" w:rsidR="00CD2B0B" w:rsidRDefault="00943C9E">
      <w:pPr>
        <w:widowControl/>
        <w:spacing w:before="156"/>
        <w:jc w:val="left"/>
        <w:rPr>
          <w:rFonts w:ascii="Tahoma" w:hAnsi="Tahoma" w:cs="Tahoma"/>
          <w:b/>
          <w:bCs/>
        </w:rPr>
      </w:pPr>
      <w:r>
        <w:rPr>
          <w:rFonts w:ascii="Tahoma" w:hAnsi="Tahoma" w:cs="Tahoma"/>
          <w:b/>
          <w:bCs/>
          <w:kern w:val="0"/>
          <w:sz w:val="22"/>
          <w:lang w:eastAsia="en-US"/>
        </w:rPr>
        <w:br w:type="page"/>
      </w:r>
      <w:r w:rsidR="00CD2B0B" w:rsidRPr="00CD2B0B">
        <w:rPr>
          <w:rFonts w:ascii="Tahoma" w:hAnsi="Tahoma" w:cs="Tahoma"/>
          <w:b/>
          <w:bCs/>
        </w:rPr>
        <w:lastRenderedPageBreak/>
        <w:t xml:space="preserve">List of acronyms and abbreviations </w:t>
      </w:r>
    </w:p>
    <w:p w14:paraId="70FAE776" w14:textId="137618AD" w:rsidR="00CD2B0B" w:rsidRPr="00CD2B0B" w:rsidRDefault="00CD2B0B">
      <w:pPr>
        <w:widowControl/>
        <w:spacing w:before="156"/>
        <w:jc w:val="left"/>
        <w:rPr>
          <w:rFonts w:ascii="Tahoma" w:hAnsi="Tahoma" w:cs="Tahoma"/>
          <w:sz w:val="22"/>
        </w:rPr>
      </w:pPr>
      <w:r w:rsidRPr="00CD2B0B">
        <w:rPr>
          <w:rFonts w:ascii="Tahoma" w:hAnsi="Tahoma" w:cs="Tahoma"/>
          <w:sz w:val="22"/>
        </w:rPr>
        <w:t>IMD: Index of Multiple Deprivation</w:t>
      </w:r>
    </w:p>
    <w:p w14:paraId="022B57C5" w14:textId="5A5D1D40" w:rsidR="00DA6508" w:rsidRDefault="00CD2B0B">
      <w:pPr>
        <w:widowControl/>
        <w:spacing w:before="156"/>
        <w:jc w:val="left"/>
        <w:rPr>
          <w:rFonts w:ascii="Tahoma" w:hAnsi="Tahoma" w:cs="Tahoma"/>
          <w:sz w:val="22"/>
        </w:rPr>
      </w:pPr>
      <w:r w:rsidRPr="00CD2B0B">
        <w:rPr>
          <w:rFonts w:ascii="Tahoma" w:hAnsi="Tahoma" w:cs="Tahoma"/>
          <w:sz w:val="22"/>
        </w:rPr>
        <w:t>LSOA</w:t>
      </w:r>
      <w:r w:rsidR="009A425B">
        <w:rPr>
          <w:rFonts w:ascii="Tahoma" w:hAnsi="Tahoma" w:cs="Tahoma"/>
          <w:sz w:val="22"/>
        </w:rPr>
        <w:t>s</w:t>
      </w:r>
      <w:r>
        <w:rPr>
          <w:rFonts w:ascii="Tahoma" w:hAnsi="Tahoma" w:cs="Tahoma"/>
          <w:sz w:val="22"/>
        </w:rPr>
        <w:t>:</w:t>
      </w:r>
      <w:r w:rsidR="00DA6508">
        <w:rPr>
          <w:rFonts w:ascii="Tahoma" w:hAnsi="Tahoma" w:cs="Tahoma"/>
          <w:sz w:val="22"/>
        </w:rPr>
        <w:t xml:space="preserve"> </w:t>
      </w:r>
      <w:r w:rsidR="00DA6508" w:rsidRPr="0046650A">
        <w:rPr>
          <w:rFonts w:ascii="Tahoma" w:hAnsi="Tahoma" w:cs="Tahoma"/>
          <w:sz w:val="22"/>
        </w:rPr>
        <w:t>Lower-layer Super Output Area</w:t>
      </w:r>
      <w:r w:rsidR="00DA6508">
        <w:rPr>
          <w:rFonts w:ascii="Tahoma" w:hAnsi="Tahoma" w:cs="Tahoma" w:hint="eastAsia"/>
          <w:sz w:val="22"/>
        </w:rPr>
        <w:t>s</w:t>
      </w:r>
    </w:p>
    <w:p w14:paraId="3C2C3CF7" w14:textId="43D6FDBE" w:rsidR="00DA6508" w:rsidRPr="00DA6508" w:rsidRDefault="00DA6508" w:rsidP="00DA6508">
      <w:pPr>
        <w:widowControl/>
        <w:spacing w:before="156"/>
        <w:jc w:val="left"/>
        <w:rPr>
          <w:rFonts w:ascii="Tahoma" w:hAnsi="Tahoma" w:cs="Tahoma"/>
          <w:sz w:val="22"/>
        </w:rPr>
      </w:pPr>
      <w:r w:rsidRPr="00DA6508">
        <w:rPr>
          <w:rFonts w:ascii="Tahoma" w:hAnsi="Tahoma" w:cs="Tahoma"/>
          <w:sz w:val="22"/>
        </w:rPr>
        <w:t>Income</w:t>
      </w:r>
      <w:r>
        <w:rPr>
          <w:rFonts w:ascii="Tahoma" w:hAnsi="Tahoma" w:cs="Tahoma"/>
          <w:sz w:val="22"/>
        </w:rPr>
        <w:t xml:space="preserve">: </w:t>
      </w:r>
      <w:r w:rsidRPr="00DA6508">
        <w:rPr>
          <w:rFonts w:ascii="Tahoma" w:hAnsi="Tahoma" w:cs="Tahoma"/>
          <w:sz w:val="22"/>
        </w:rPr>
        <w:t xml:space="preserve">Income Deprivation </w:t>
      </w:r>
    </w:p>
    <w:p w14:paraId="0E1517B7" w14:textId="5A09896E" w:rsidR="00DA6508" w:rsidRPr="00DA6508" w:rsidRDefault="00DA6508" w:rsidP="00DA6508">
      <w:pPr>
        <w:widowControl/>
        <w:spacing w:before="156"/>
        <w:jc w:val="left"/>
        <w:rPr>
          <w:rFonts w:ascii="Tahoma" w:hAnsi="Tahoma" w:cs="Tahoma"/>
          <w:sz w:val="22"/>
        </w:rPr>
      </w:pPr>
      <w:r w:rsidRPr="00DA6508">
        <w:rPr>
          <w:rFonts w:ascii="Tahoma" w:hAnsi="Tahoma" w:cs="Tahoma"/>
          <w:sz w:val="22"/>
        </w:rPr>
        <w:t>Employment</w:t>
      </w:r>
      <w:r>
        <w:rPr>
          <w:rFonts w:ascii="Tahoma" w:hAnsi="Tahoma" w:cs="Tahoma"/>
          <w:sz w:val="22"/>
        </w:rPr>
        <w:t xml:space="preserve">: </w:t>
      </w:r>
      <w:r w:rsidRPr="00DA6508">
        <w:rPr>
          <w:rFonts w:ascii="Tahoma" w:hAnsi="Tahoma" w:cs="Tahoma"/>
          <w:sz w:val="22"/>
        </w:rPr>
        <w:t xml:space="preserve">Employment Deprivation </w:t>
      </w:r>
    </w:p>
    <w:p w14:paraId="5A3B7A81" w14:textId="3AEA3540" w:rsidR="00DA6508" w:rsidRPr="00DA6508" w:rsidRDefault="00DA6508" w:rsidP="00DA6508">
      <w:pPr>
        <w:widowControl/>
        <w:spacing w:before="156"/>
        <w:jc w:val="left"/>
        <w:rPr>
          <w:rFonts w:ascii="Tahoma" w:hAnsi="Tahoma" w:cs="Tahoma"/>
          <w:sz w:val="22"/>
        </w:rPr>
      </w:pPr>
      <w:r w:rsidRPr="00DA6508">
        <w:rPr>
          <w:rFonts w:ascii="Tahoma" w:hAnsi="Tahoma" w:cs="Tahoma"/>
          <w:sz w:val="22"/>
        </w:rPr>
        <w:t>Edu</w:t>
      </w:r>
      <w:r>
        <w:rPr>
          <w:rFonts w:ascii="Tahoma" w:hAnsi="Tahoma" w:cs="Tahoma"/>
          <w:sz w:val="22"/>
        </w:rPr>
        <w:t xml:space="preserve">: </w:t>
      </w:r>
      <w:r w:rsidRPr="00DA6508">
        <w:rPr>
          <w:rFonts w:ascii="Tahoma" w:hAnsi="Tahoma" w:cs="Tahoma"/>
          <w:sz w:val="22"/>
        </w:rPr>
        <w:t xml:space="preserve">Education, Skills and Training Deprivation </w:t>
      </w:r>
    </w:p>
    <w:p w14:paraId="08737CE6" w14:textId="4609AE7E" w:rsidR="00DA6508" w:rsidRPr="00DA6508" w:rsidRDefault="00DA6508" w:rsidP="00DA6508">
      <w:pPr>
        <w:widowControl/>
        <w:spacing w:before="156"/>
        <w:jc w:val="left"/>
        <w:rPr>
          <w:rFonts w:ascii="Tahoma" w:hAnsi="Tahoma" w:cs="Tahoma"/>
          <w:sz w:val="22"/>
        </w:rPr>
      </w:pPr>
      <w:r w:rsidRPr="00DA6508">
        <w:rPr>
          <w:rFonts w:ascii="Tahoma" w:hAnsi="Tahoma" w:cs="Tahoma"/>
          <w:sz w:val="22"/>
        </w:rPr>
        <w:t>Health</w:t>
      </w:r>
      <w:r>
        <w:rPr>
          <w:rFonts w:ascii="Tahoma" w:hAnsi="Tahoma" w:cs="Tahoma"/>
          <w:sz w:val="22"/>
        </w:rPr>
        <w:t>:</w:t>
      </w:r>
      <w:r>
        <w:rPr>
          <w:rFonts w:ascii="Tahoma" w:hAnsi="Tahoma" w:cs="Tahoma" w:hint="eastAsia"/>
          <w:sz w:val="22"/>
        </w:rPr>
        <w:t xml:space="preserve"> </w:t>
      </w:r>
      <w:r w:rsidRPr="00DA6508">
        <w:rPr>
          <w:rFonts w:ascii="Tahoma" w:hAnsi="Tahoma" w:cs="Tahoma"/>
          <w:sz w:val="22"/>
        </w:rPr>
        <w:t xml:space="preserve">Health Deprivation and Disability </w:t>
      </w:r>
    </w:p>
    <w:p w14:paraId="29D92462" w14:textId="7C77F43B" w:rsidR="00DA6508" w:rsidRPr="00DA6508" w:rsidRDefault="00DA6508" w:rsidP="00DA6508">
      <w:pPr>
        <w:widowControl/>
        <w:spacing w:before="156"/>
        <w:jc w:val="left"/>
        <w:rPr>
          <w:rFonts w:ascii="Tahoma" w:hAnsi="Tahoma" w:cs="Tahoma"/>
          <w:sz w:val="22"/>
        </w:rPr>
      </w:pPr>
      <w:r w:rsidRPr="00DA6508">
        <w:rPr>
          <w:rFonts w:ascii="Tahoma" w:hAnsi="Tahoma" w:cs="Tahoma"/>
          <w:sz w:val="22"/>
        </w:rPr>
        <w:t>Crime</w:t>
      </w:r>
      <w:r>
        <w:rPr>
          <w:rFonts w:ascii="Tahoma" w:hAnsi="Tahoma" w:cs="Tahoma"/>
          <w:sz w:val="22"/>
        </w:rPr>
        <w:t xml:space="preserve">: </w:t>
      </w:r>
      <w:r w:rsidRPr="00DA6508">
        <w:rPr>
          <w:rFonts w:ascii="Tahoma" w:hAnsi="Tahoma" w:cs="Tahoma"/>
          <w:sz w:val="22"/>
        </w:rPr>
        <w:t xml:space="preserve">Crime </w:t>
      </w:r>
    </w:p>
    <w:p w14:paraId="0A559940" w14:textId="3EFFAB72" w:rsidR="00DA6508" w:rsidRPr="00DA6508" w:rsidRDefault="00DA6508" w:rsidP="00DA6508">
      <w:pPr>
        <w:widowControl/>
        <w:spacing w:before="156"/>
        <w:jc w:val="left"/>
        <w:rPr>
          <w:rFonts w:ascii="Tahoma" w:hAnsi="Tahoma" w:cs="Tahoma"/>
          <w:sz w:val="22"/>
        </w:rPr>
      </w:pPr>
      <w:r>
        <w:rPr>
          <w:rFonts w:ascii="Tahoma" w:hAnsi="Tahoma" w:cs="Tahoma"/>
          <w:sz w:val="22"/>
        </w:rPr>
        <w:t>H</w:t>
      </w:r>
      <w:r>
        <w:rPr>
          <w:rFonts w:ascii="Tahoma" w:hAnsi="Tahoma" w:cs="Tahoma" w:hint="eastAsia"/>
          <w:sz w:val="22"/>
        </w:rPr>
        <w:t>ouse:</w:t>
      </w:r>
      <w:r>
        <w:rPr>
          <w:rFonts w:ascii="Tahoma" w:hAnsi="Tahoma" w:cs="Tahoma"/>
          <w:sz w:val="22"/>
        </w:rPr>
        <w:t xml:space="preserve"> </w:t>
      </w:r>
      <w:r w:rsidRPr="00DA6508">
        <w:rPr>
          <w:rFonts w:ascii="Tahoma" w:hAnsi="Tahoma" w:cs="Tahoma"/>
          <w:sz w:val="22"/>
        </w:rPr>
        <w:t>Barriers to Housing and Services</w:t>
      </w:r>
    </w:p>
    <w:p w14:paraId="716AFB07" w14:textId="41A30DFF" w:rsidR="00CD2B0B" w:rsidRPr="00CD2B0B" w:rsidRDefault="00DA6508" w:rsidP="00DA6508">
      <w:pPr>
        <w:widowControl/>
        <w:spacing w:before="156"/>
        <w:jc w:val="left"/>
        <w:rPr>
          <w:rFonts w:ascii="Tahoma" w:hAnsi="Tahoma" w:cs="Tahoma"/>
          <w:sz w:val="22"/>
        </w:rPr>
      </w:pPr>
      <w:r w:rsidRPr="00DA6508">
        <w:rPr>
          <w:rFonts w:ascii="Tahoma" w:hAnsi="Tahoma" w:cs="Tahoma"/>
          <w:sz w:val="22"/>
        </w:rPr>
        <w:t>Liv</w:t>
      </w:r>
      <w:r>
        <w:rPr>
          <w:rFonts w:ascii="Tahoma" w:hAnsi="Tahoma" w:cs="Tahoma"/>
          <w:sz w:val="22"/>
        </w:rPr>
        <w:t xml:space="preserve">e: </w:t>
      </w:r>
      <w:r w:rsidRPr="00DA6508">
        <w:rPr>
          <w:rFonts w:ascii="Tahoma" w:hAnsi="Tahoma" w:cs="Tahoma"/>
          <w:sz w:val="22"/>
        </w:rPr>
        <w:t>Living Environment Deprivation Domain</w:t>
      </w:r>
    </w:p>
    <w:p w14:paraId="43255FAE" w14:textId="77777777" w:rsidR="00CD2B0B" w:rsidRDefault="00CD2B0B">
      <w:pPr>
        <w:widowControl/>
        <w:spacing w:before="156"/>
        <w:jc w:val="left"/>
        <w:rPr>
          <w:rFonts w:ascii="Tahoma" w:hAnsi="Tahoma" w:cs="Tahoma"/>
          <w:b/>
          <w:bCs/>
        </w:rPr>
      </w:pPr>
      <w:r>
        <w:rPr>
          <w:rFonts w:ascii="Tahoma" w:hAnsi="Tahoma" w:cs="Tahoma"/>
          <w:b/>
          <w:bCs/>
        </w:rPr>
        <w:br w:type="page"/>
      </w:r>
    </w:p>
    <w:p w14:paraId="039F7425" w14:textId="77777777" w:rsidR="00CD2B0B" w:rsidRDefault="00CD2B0B">
      <w:pPr>
        <w:widowControl/>
        <w:spacing w:before="156"/>
        <w:jc w:val="left"/>
        <w:rPr>
          <w:rFonts w:ascii="Tahoma" w:hAnsi="Tahoma" w:cs="Tahoma"/>
          <w:b/>
          <w:bCs/>
          <w:kern w:val="0"/>
          <w:sz w:val="22"/>
          <w:lang w:eastAsia="en-US"/>
        </w:rPr>
      </w:pPr>
    </w:p>
    <w:p w14:paraId="0B2EBEA4" w14:textId="730B3080" w:rsidR="00943C9E" w:rsidRDefault="00943C9E" w:rsidP="00943C9E">
      <w:pPr>
        <w:spacing w:before="156"/>
        <w:jc w:val="left"/>
        <w:rPr>
          <w:rFonts w:ascii="Tahoma" w:hAnsi="Tahoma" w:cs="Tahoma"/>
          <w:b/>
          <w:bCs/>
        </w:rPr>
      </w:pPr>
      <w:r w:rsidRPr="00943C9E">
        <w:rPr>
          <w:rFonts w:ascii="Tahoma" w:hAnsi="Tahoma" w:cs="Tahoma"/>
          <w:b/>
          <w:bCs/>
        </w:rPr>
        <w:t>Acknowledgments</w:t>
      </w:r>
    </w:p>
    <w:p w14:paraId="072F7FCA" w14:textId="0C65CD06" w:rsidR="00081F39" w:rsidRPr="00943C9E" w:rsidRDefault="00081F39" w:rsidP="00081F39">
      <w:pPr>
        <w:spacing w:before="156"/>
        <w:jc w:val="left"/>
        <w:rPr>
          <w:rFonts w:ascii="Tahoma" w:hAnsi="Tahoma" w:cs="Tahoma"/>
          <w:b/>
          <w:bCs/>
        </w:rPr>
      </w:pPr>
    </w:p>
    <w:p w14:paraId="58DAE667" w14:textId="6B66F943" w:rsidR="00CD2B0B" w:rsidRPr="00CD2B0B" w:rsidRDefault="00CD2B0B" w:rsidP="00CD2B0B">
      <w:pPr>
        <w:widowControl/>
        <w:spacing w:before="156"/>
        <w:rPr>
          <w:rFonts w:ascii="Tahoma" w:hAnsi="Tahoma" w:cs="Tahoma"/>
          <w:sz w:val="22"/>
        </w:rPr>
      </w:pPr>
      <w:r>
        <w:rPr>
          <w:rFonts w:ascii="Tahoma" w:hAnsi="Tahoma" w:cs="Tahoma"/>
          <w:sz w:val="22"/>
        </w:rPr>
        <w:t>It is not an easy time</w:t>
      </w:r>
      <w:r w:rsidRPr="00CD2B0B">
        <w:rPr>
          <w:rFonts w:ascii="Tahoma" w:hAnsi="Tahoma" w:cs="Tahoma"/>
          <w:sz w:val="22"/>
        </w:rPr>
        <w:t xml:space="preserve"> </w:t>
      </w:r>
      <w:r>
        <w:rPr>
          <w:rFonts w:ascii="Tahoma" w:hAnsi="Tahoma" w:cs="Tahoma"/>
          <w:sz w:val="22"/>
        </w:rPr>
        <w:t xml:space="preserve">in </w:t>
      </w:r>
      <w:r w:rsidRPr="00CD2B0B">
        <w:rPr>
          <w:rFonts w:ascii="Tahoma" w:hAnsi="Tahoma" w:cs="Tahoma"/>
          <w:sz w:val="22"/>
        </w:rPr>
        <w:t>the months of dissertation writing</w:t>
      </w:r>
      <w:r>
        <w:rPr>
          <w:rFonts w:ascii="Tahoma" w:hAnsi="Tahoma" w:cs="Tahoma"/>
          <w:sz w:val="22"/>
        </w:rPr>
        <w:t xml:space="preserve">, not only because of the </w:t>
      </w:r>
      <w:r w:rsidRPr="00CD2B0B">
        <w:rPr>
          <w:rFonts w:ascii="Tahoma" w:hAnsi="Tahoma" w:cs="Tahoma"/>
          <w:sz w:val="22"/>
        </w:rPr>
        <w:t>worldwide</w:t>
      </w:r>
      <w:r>
        <w:rPr>
          <w:rFonts w:ascii="Tahoma" w:hAnsi="Tahoma" w:cs="Tahoma"/>
          <w:sz w:val="22"/>
        </w:rPr>
        <w:t xml:space="preserve"> COVID 19 and the natural disasters that happen in China but also the health problem on my own. However, I received a lot of </w:t>
      </w:r>
      <w:r w:rsidRPr="00CD2B0B">
        <w:rPr>
          <w:rFonts w:ascii="Tahoma" w:hAnsi="Tahoma" w:cs="Tahoma"/>
          <w:sz w:val="22"/>
        </w:rPr>
        <w:t>support and assistance</w:t>
      </w:r>
      <w:r>
        <w:rPr>
          <w:rFonts w:ascii="Tahoma" w:hAnsi="Tahoma" w:cs="Tahoma"/>
          <w:sz w:val="22"/>
        </w:rPr>
        <w:t xml:space="preserve"> from following people, and I cannot get through it without them</w:t>
      </w:r>
      <w:r w:rsidRPr="00CD2B0B">
        <w:rPr>
          <w:rFonts w:ascii="Tahoma" w:hAnsi="Tahoma" w:cs="Tahoma"/>
          <w:sz w:val="22"/>
        </w:rPr>
        <w:t>.</w:t>
      </w:r>
    </w:p>
    <w:p w14:paraId="33D2095A" w14:textId="27E53A0F" w:rsidR="00162937" w:rsidRDefault="00CD2B0B" w:rsidP="00943C9E">
      <w:pPr>
        <w:widowControl/>
        <w:spacing w:before="156"/>
        <w:jc w:val="left"/>
        <w:rPr>
          <w:rFonts w:ascii="Tahoma" w:hAnsi="Tahoma" w:cs="Tahoma"/>
          <w:sz w:val="22"/>
        </w:rPr>
      </w:pPr>
      <w:r>
        <w:rPr>
          <w:rFonts w:ascii="Tahoma" w:hAnsi="Tahoma" w:cs="Tahoma"/>
          <w:sz w:val="22"/>
        </w:rPr>
        <w:t xml:space="preserve">Firstly, I would </w:t>
      </w:r>
      <w:r w:rsidRPr="00CD2B0B">
        <w:rPr>
          <w:rFonts w:ascii="Tahoma" w:hAnsi="Tahoma" w:cs="Tahoma"/>
          <w:sz w:val="22"/>
        </w:rPr>
        <w:t xml:space="preserve">express sincere gratitude to </w:t>
      </w:r>
      <w:r>
        <w:rPr>
          <w:rFonts w:ascii="Tahoma" w:hAnsi="Tahoma" w:cs="Tahoma"/>
          <w:sz w:val="22"/>
        </w:rPr>
        <w:t xml:space="preserve">my </w:t>
      </w:r>
      <w:r w:rsidR="00081F39" w:rsidRPr="00081F39">
        <w:rPr>
          <w:rFonts w:ascii="Tahoma" w:hAnsi="Tahoma" w:cs="Tahoma"/>
          <w:sz w:val="22"/>
        </w:rPr>
        <w:t>supervisor</w:t>
      </w:r>
      <w:r>
        <w:rPr>
          <w:rFonts w:ascii="Tahoma" w:hAnsi="Tahoma" w:cs="Tahoma"/>
          <w:sz w:val="22"/>
        </w:rPr>
        <w:t xml:space="preserve">, Prof. </w:t>
      </w:r>
      <w:proofErr w:type="spellStart"/>
      <w:r>
        <w:rPr>
          <w:rFonts w:ascii="Tahoma" w:hAnsi="Tahoma" w:cs="Tahoma"/>
          <w:sz w:val="22"/>
        </w:rPr>
        <w:t>huanfa</w:t>
      </w:r>
      <w:proofErr w:type="spellEnd"/>
      <w:r>
        <w:rPr>
          <w:rFonts w:ascii="Tahoma" w:hAnsi="Tahoma" w:cs="Tahoma"/>
          <w:sz w:val="22"/>
        </w:rPr>
        <w:t xml:space="preserve"> Chen,</w:t>
      </w:r>
      <w:r w:rsidR="00081F39" w:rsidRPr="00081F39">
        <w:rPr>
          <w:rFonts w:ascii="Tahoma" w:hAnsi="Tahoma" w:cs="Tahoma"/>
          <w:sz w:val="22"/>
        </w:rPr>
        <w:t xml:space="preserve"> for h</w:t>
      </w:r>
      <w:r>
        <w:rPr>
          <w:rFonts w:ascii="Tahoma" w:hAnsi="Tahoma" w:cs="Tahoma"/>
          <w:sz w:val="22"/>
        </w:rPr>
        <w:t>is</w:t>
      </w:r>
      <w:r w:rsidR="00081F39" w:rsidRPr="00081F39">
        <w:rPr>
          <w:rFonts w:ascii="Tahoma" w:hAnsi="Tahoma" w:cs="Tahoma"/>
          <w:sz w:val="22"/>
        </w:rPr>
        <w:t xml:space="preserve"> </w:t>
      </w:r>
      <w:r>
        <w:rPr>
          <w:rFonts w:ascii="Tahoma" w:hAnsi="Tahoma" w:cs="Tahoma"/>
          <w:sz w:val="22"/>
        </w:rPr>
        <w:t xml:space="preserve">valuable </w:t>
      </w:r>
      <w:r w:rsidR="00081F39" w:rsidRPr="00081F39">
        <w:rPr>
          <w:rFonts w:ascii="Tahoma" w:hAnsi="Tahoma" w:cs="Tahoma"/>
          <w:sz w:val="22"/>
        </w:rPr>
        <w:t xml:space="preserve">guidance and feedback throughout this research. </w:t>
      </w:r>
      <w:r>
        <w:rPr>
          <w:rFonts w:ascii="Tahoma" w:hAnsi="Tahoma" w:cs="Tahoma"/>
          <w:sz w:val="22"/>
        </w:rPr>
        <w:t xml:space="preserve">Besides, his patience and </w:t>
      </w:r>
      <w:r w:rsidRPr="00CD2B0B">
        <w:rPr>
          <w:rFonts w:ascii="Tahoma" w:hAnsi="Tahoma" w:cs="Tahoma"/>
          <w:sz w:val="22"/>
        </w:rPr>
        <w:t xml:space="preserve">gentleness </w:t>
      </w:r>
      <w:r>
        <w:rPr>
          <w:rFonts w:ascii="Tahoma" w:hAnsi="Tahoma" w:cs="Tahoma"/>
          <w:sz w:val="22"/>
        </w:rPr>
        <w:t>encouraged</w:t>
      </w:r>
      <w:r w:rsidR="00081F39" w:rsidRPr="00081F39">
        <w:rPr>
          <w:rFonts w:ascii="Tahoma" w:hAnsi="Tahoma" w:cs="Tahoma"/>
          <w:sz w:val="22"/>
        </w:rPr>
        <w:t xml:space="preserve"> me</w:t>
      </w:r>
      <w:r>
        <w:rPr>
          <w:rFonts w:ascii="Tahoma" w:hAnsi="Tahoma" w:cs="Tahoma"/>
          <w:sz w:val="22"/>
        </w:rPr>
        <w:t xml:space="preserve"> every time when I met the problem and let me know I am not alone.</w:t>
      </w:r>
    </w:p>
    <w:p w14:paraId="31DCDF87" w14:textId="1082C6F4" w:rsidR="00162937" w:rsidRDefault="00CD2B0B" w:rsidP="00943C9E">
      <w:pPr>
        <w:widowControl/>
        <w:spacing w:before="156"/>
        <w:jc w:val="left"/>
        <w:rPr>
          <w:rFonts w:ascii="Tahoma" w:hAnsi="Tahoma" w:cs="Tahoma"/>
          <w:sz w:val="22"/>
        </w:rPr>
      </w:pPr>
      <w:r>
        <w:rPr>
          <w:rFonts w:ascii="Tahoma" w:hAnsi="Tahoma" w:cs="Tahoma"/>
          <w:sz w:val="22"/>
        </w:rPr>
        <w:t xml:space="preserve">Secondly, I want to thank my father </w:t>
      </w:r>
      <w:proofErr w:type="spellStart"/>
      <w:r>
        <w:rPr>
          <w:rFonts w:ascii="Tahoma" w:hAnsi="Tahoma" w:cs="Tahoma"/>
          <w:sz w:val="22"/>
        </w:rPr>
        <w:t>Zhengwei</w:t>
      </w:r>
      <w:proofErr w:type="spellEnd"/>
      <w:r>
        <w:rPr>
          <w:rFonts w:ascii="Tahoma" w:hAnsi="Tahoma" w:cs="Tahoma"/>
          <w:sz w:val="22"/>
        </w:rPr>
        <w:t xml:space="preserve"> Feng and </w:t>
      </w:r>
      <w:r w:rsidR="00DA6508">
        <w:rPr>
          <w:rFonts w:ascii="Tahoma" w:hAnsi="Tahoma" w:cs="Tahoma"/>
          <w:sz w:val="22"/>
        </w:rPr>
        <w:t xml:space="preserve">mother </w:t>
      </w:r>
      <w:proofErr w:type="spellStart"/>
      <w:r>
        <w:rPr>
          <w:rFonts w:ascii="Tahoma" w:hAnsi="Tahoma" w:cs="Tahoma"/>
          <w:sz w:val="22"/>
        </w:rPr>
        <w:t>Xueyan</w:t>
      </w:r>
      <w:proofErr w:type="spellEnd"/>
      <w:r>
        <w:rPr>
          <w:rFonts w:ascii="Tahoma" w:hAnsi="Tahoma" w:cs="Tahoma"/>
          <w:sz w:val="22"/>
        </w:rPr>
        <w:t xml:space="preserve"> Wu. They </w:t>
      </w:r>
      <w:r w:rsidRPr="00CD2B0B">
        <w:rPr>
          <w:rFonts w:ascii="Tahoma" w:hAnsi="Tahoma" w:cs="Tahoma"/>
          <w:sz w:val="22"/>
        </w:rPr>
        <w:t>give me meticulous care and education</w:t>
      </w:r>
      <w:r>
        <w:rPr>
          <w:rFonts w:ascii="Tahoma" w:hAnsi="Tahoma" w:cs="Tahoma"/>
          <w:sz w:val="22"/>
        </w:rPr>
        <w:t xml:space="preserve"> throughout my life. As they are also my teachers in the middle school, I hope they will be proud of me when they see the article.</w:t>
      </w:r>
    </w:p>
    <w:p w14:paraId="610CF362" w14:textId="0E2E91EE" w:rsidR="00CD2B0B" w:rsidRDefault="00CD2B0B" w:rsidP="00CD2B0B">
      <w:pPr>
        <w:widowControl/>
        <w:spacing w:before="156"/>
        <w:rPr>
          <w:rFonts w:ascii="Tahoma" w:hAnsi="Tahoma" w:cs="Tahoma"/>
          <w:sz w:val="22"/>
        </w:rPr>
        <w:sectPr w:rsidR="00CD2B0B">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cols w:space="425"/>
          <w:docGrid w:type="lines" w:linePitch="312"/>
        </w:sectPr>
      </w:pPr>
      <w:r>
        <w:rPr>
          <w:rFonts w:ascii="Tahoma" w:hAnsi="Tahoma" w:cs="Tahoma"/>
          <w:sz w:val="22"/>
        </w:rPr>
        <w:t xml:space="preserve">Lastly, I need to thank my </w:t>
      </w:r>
      <w:r w:rsidR="00944B3F">
        <w:rPr>
          <w:rFonts w:ascii="Tahoma" w:hAnsi="Tahoma" w:cs="Tahoma"/>
          <w:sz w:val="22"/>
        </w:rPr>
        <w:t>boyf</w:t>
      </w:r>
      <w:r>
        <w:rPr>
          <w:rFonts w:ascii="Tahoma" w:hAnsi="Tahoma" w:cs="Tahoma"/>
          <w:sz w:val="22"/>
        </w:rPr>
        <w:t xml:space="preserve">riend, </w:t>
      </w:r>
      <w:proofErr w:type="spellStart"/>
      <w:r w:rsidR="00B1209D">
        <w:rPr>
          <w:rFonts w:ascii="Tahoma" w:hAnsi="Tahoma" w:cs="Tahoma"/>
          <w:sz w:val="22"/>
        </w:rPr>
        <w:t>J</w:t>
      </w:r>
      <w:r>
        <w:rPr>
          <w:rFonts w:ascii="Tahoma" w:hAnsi="Tahoma" w:cs="Tahoma"/>
          <w:sz w:val="22"/>
        </w:rPr>
        <w:t>unjie</w:t>
      </w:r>
      <w:proofErr w:type="spellEnd"/>
      <w:r>
        <w:rPr>
          <w:rFonts w:ascii="Tahoma" w:hAnsi="Tahoma" w:cs="Tahoma"/>
          <w:sz w:val="22"/>
        </w:rPr>
        <w:t xml:space="preserve"> Li. I was inspired many times from the discussion with him and the academic articles he recommends are worthful.</w:t>
      </w:r>
      <w:r w:rsidR="00DA6508">
        <w:rPr>
          <w:rFonts w:ascii="Tahoma" w:hAnsi="Tahoma" w:cs="Tahoma"/>
          <w:sz w:val="22"/>
        </w:rPr>
        <w:t xml:space="preserve"> In addition, </w:t>
      </w:r>
      <w:bookmarkStart w:id="79" w:name="OLE_LINK7"/>
      <w:r w:rsidR="00DA6508">
        <w:rPr>
          <w:rFonts w:ascii="Tahoma" w:hAnsi="Tahoma" w:cs="Tahoma"/>
          <w:sz w:val="22"/>
        </w:rPr>
        <w:t>he warm</w:t>
      </w:r>
      <w:r w:rsidR="00361F8E">
        <w:rPr>
          <w:rFonts w:ascii="Tahoma" w:hAnsi="Tahoma" w:cs="Tahoma"/>
          <w:sz w:val="22"/>
        </w:rPr>
        <w:t>s</w:t>
      </w:r>
      <w:r w:rsidR="00DA6508">
        <w:rPr>
          <w:rFonts w:ascii="Tahoma" w:hAnsi="Tahoma" w:cs="Tahoma"/>
          <w:sz w:val="22"/>
        </w:rPr>
        <w:t xml:space="preserve"> and cheer</w:t>
      </w:r>
      <w:r w:rsidR="00361F8E">
        <w:rPr>
          <w:rFonts w:ascii="Tahoma" w:hAnsi="Tahoma" w:cs="Tahoma"/>
          <w:sz w:val="22"/>
        </w:rPr>
        <w:t>s</w:t>
      </w:r>
      <w:r w:rsidR="00DA6508">
        <w:rPr>
          <w:rFonts w:ascii="Tahoma" w:hAnsi="Tahoma" w:cs="Tahoma"/>
          <w:sz w:val="22"/>
        </w:rPr>
        <w:t xml:space="preserve"> me up during my hard time.</w:t>
      </w:r>
      <w:bookmarkEnd w:id="79"/>
    </w:p>
    <w:p w14:paraId="530A93B1" w14:textId="6D8D4E97" w:rsidR="00162937" w:rsidRDefault="00162937" w:rsidP="00943C9E">
      <w:pPr>
        <w:widowControl/>
        <w:spacing w:before="156"/>
        <w:jc w:val="left"/>
        <w:rPr>
          <w:rFonts w:ascii="Tahoma" w:hAnsi="Tahoma" w:cs="Tahoma"/>
          <w:sz w:val="22"/>
        </w:rPr>
        <w:sectPr w:rsidR="00162937">
          <w:pgSz w:w="11906" w:h="16838"/>
          <w:pgMar w:top="1440" w:right="1800" w:bottom="1440" w:left="1800" w:header="851" w:footer="992" w:gutter="0"/>
          <w:cols w:space="425"/>
          <w:docGrid w:type="lines" w:linePitch="312"/>
        </w:sectPr>
      </w:pPr>
    </w:p>
    <w:p w14:paraId="6ED59418" w14:textId="11774823" w:rsidR="006E0578" w:rsidRDefault="006E0578" w:rsidP="00627DEA">
      <w:pPr>
        <w:pStyle w:val="Heading2"/>
        <w:numPr>
          <w:ilvl w:val="0"/>
          <w:numId w:val="12"/>
        </w:numPr>
        <w:spacing w:before="156"/>
        <w:rPr>
          <w:rFonts w:ascii="Tahoma" w:hAnsi="Tahoma" w:cs="Tahoma"/>
          <w:b w:val="0"/>
          <w:bCs w:val="0"/>
        </w:rPr>
      </w:pPr>
      <w:bookmarkStart w:id="80" w:name="_Toc81214111"/>
      <w:r>
        <w:rPr>
          <w:rFonts w:ascii="Tahoma" w:hAnsi="Tahoma" w:cs="Tahoma"/>
          <w:b w:val="0"/>
          <w:bCs w:val="0"/>
        </w:rPr>
        <w:lastRenderedPageBreak/>
        <w:t>Introduction</w:t>
      </w:r>
      <w:bookmarkEnd w:id="80"/>
    </w:p>
    <w:p w14:paraId="7BE4A092" w14:textId="0DC0C127" w:rsidR="00C509E7" w:rsidRPr="002D6A5B" w:rsidRDefault="006E0578" w:rsidP="007E2D11">
      <w:pPr>
        <w:spacing w:before="156"/>
        <w:rPr>
          <w:rFonts w:ascii="Tahoma" w:hAnsi="Tahoma" w:cs="Tahoma"/>
          <w:sz w:val="22"/>
        </w:rPr>
      </w:pPr>
      <w:bookmarkStart w:id="81" w:name="OLE_LINK5"/>
      <w:r w:rsidRPr="006E0578">
        <w:rPr>
          <w:rFonts w:ascii="Tahoma" w:hAnsi="Tahoma" w:cs="Tahoma"/>
          <w:sz w:val="22"/>
        </w:rPr>
        <w:t>Many government programs consider IMD a reliable technique to quantify the geographical variation of deprivation and use it as a guide to allocate resources. The Oxford University team pointed out that about 1% of all government spending refers to the IMD (OCSI, 2011). Thus, it’s necessary to have a cautious and precise inspect</w:t>
      </w:r>
      <w:r w:rsidR="009A1603">
        <w:rPr>
          <w:rFonts w:ascii="Tahoma" w:hAnsi="Tahoma" w:cs="Tahoma"/>
          <w:sz w:val="22"/>
        </w:rPr>
        <w:t>ion</w:t>
      </w:r>
      <w:r w:rsidRPr="006E0578">
        <w:rPr>
          <w:rFonts w:ascii="Tahoma" w:hAnsi="Tahoma" w:cs="Tahoma"/>
          <w:sz w:val="22"/>
        </w:rPr>
        <w:t xml:space="preserve"> </w:t>
      </w:r>
      <w:r w:rsidR="009A1603">
        <w:rPr>
          <w:rFonts w:ascii="Tahoma" w:hAnsi="Tahoma" w:cs="Tahoma"/>
          <w:sz w:val="22"/>
        </w:rPr>
        <w:t>of</w:t>
      </w:r>
      <w:r w:rsidRPr="006E0578">
        <w:rPr>
          <w:rFonts w:ascii="Tahoma" w:hAnsi="Tahoma" w:cs="Tahoma"/>
          <w:sz w:val="22"/>
        </w:rPr>
        <w:t xml:space="preserve"> the mechanism of IMD</w:t>
      </w:r>
      <w:r w:rsidR="007E2D11">
        <w:rPr>
          <w:rFonts w:ascii="Tahoma" w:hAnsi="Tahoma" w:cs="Tahoma"/>
          <w:sz w:val="22"/>
        </w:rPr>
        <w:t xml:space="preserve">. Additionally, </w:t>
      </w:r>
      <w:r w:rsidRPr="00906E63">
        <w:rPr>
          <w:rFonts w:ascii="Tahoma" w:hAnsi="Tahoma" w:cs="Tahoma"/>
          <w:sz w:val="22"/>
        </w:rPr>
        <w:t xml:space="preserve">IMD </w:t>
      </w:r>
      <w:r w:rsidR="007E2D11" w:rsidRPr="00906E63">
        <w:rPr>
          <w:rFonts w:ascii="Tahoma" w:hAnsi="Tahoma" w:cs="Tahoma"/>
          <w:sz w:val="22"/>
        </w:rPr>
        <w:t>is derived from the composition of seven domain scores. It allocates</w:t>
      </w:r>
      <w:r w:rsidRPr="00906E63">
        <w:rPr>
          <w:rFonts w:ascii="Tahoma" w:hAnsi="Tahoma" w:cs="Tahoma"/>
          <w:sz w:val="22"/>
        </w:rPr>
        <w:t xml:space="preserve"> the </w:t>
      </w:r>
      <w:r w:rsidR="007E2D11" w:rsidRPr="00906E63">
        <w:rPr>
          <w:rFonts w:ascii="Tahoma" w:hAnsi="Tahoma" w:cs="Tahoma"/>
          <w:sz w:val="22"/>
        </w:rPr>
        <w:t>fixed</w:t>
      </w:r>
      <w:r w:rsidRPr="00906E63">
        <w:rPr>
          <w:rFonts w:ascii="Tahoma" w:hAnsi="Tahoma" w:cs="Tahoma"/>
          <w:sz w:val="22"/>
        </w:rPr>
        <w:t xml:space="preserve"> weight </w:t>
      </w:r>
      <w:r w:rsidR="007E2D11" w:rsidRPr="00906E63">
        <w:rPr>
          <w:rFonts w:ascii="Tahoma" w:hAnsi="Tahoma" w:cs="Tahoma"/>
          <w:sz w:val="22"/>
        </w:rPr>
        <w:t>from</w:t>
      </w:r>
      <w:r w:rsidRPr="00906E63">
        <w:rPr>
          <w:rFonts w:ascii="Tahoma" w:hAnsi="Tahoma" w:cs="Tahoma"/>
          <w:sz w:val="22"/>
        </w:rPr>
        <w:t xml:space="preserve"> the seven domains for each </w:t>
      </w:r>
      <w:r w:rsidR="007E2D11" w:rsidRPr="00906E63">
        <w:rPr>
          <w:rFonts w:ascii="Tahoma" w:hAnsi="Tahoma" w:cs="Tahoma"/>
          <w:sz w:val="22"/>
        </w:rPr>
        <w:t xml:space="preserve">LSOA </w:t>
      </w:r>
      <w:r w:rsidRPr="00906E63">
        <w:rPr>
          <w:rFonts w:ascii="Tahoma" w:hAnsi="Tahoma" w:cs="Tahoma"/>
          <w:sz w:val="22"/>
        </w:rPr>
        <w:t>area</w:t>
      </w:r>
      <w:r w:rsidR="007E2D11" w:rsidRPr="00906E63">
        <w:rPr>
          <w:rFonts w:ascii="Tahoma" w:hAnsi="Tahoma" w:cs="Tahoma"/>
          <w:sz w:val="22"/>
        </w:rPr>
        <w:t xml:space="preserve"> and</w:t>
      </w:r>
      <w:r w:rsidRPr="00906E63">
        <w:rPr>
          <w:rFonts w:ascii="Tahoma" w:hAnsi="Tahoma" w:cs="Tahoma"/>
          <w:sz w:val="22"/>
        </w:rPr>
        <w:t xml:space="preserve"> </w:t>
      </w:r>
      <w:r w:rsidR="00906E63" w:rsidRPr="00906E63">
        <w:rPr>
          <w:rFonts w:ascii="Tahoma" w:hAnsi="Tahoma" w:cs="Tahoma"/>
          <w:sz w:val="22"/>
        </w:rPr>
        <w:t xml:space="preserve">this </w:t>
      </w:r>
      <w:r w:rsidRPr="00906E63">
        <w:rPr>
          <w:rFonts w:ascii="Tahoma" w:hAnsi="Tahoma" w:cs="Tahoma"/>
          <w:sz w:val="22"/>
        </w:rPr>
        <w:t xml:space="preserve">may </w:t>
      </w:r>
      <w:r w:rsidR="00906E63" w:rsidRPr="00906E63">
        <w:rPr>
          <w:rFonts w:ascii="Tahoma" w:hAnsi="Tahoma" w:cs="Tahoma"/>
          <w:sz w:val="22"/>
        </w:rPr>
        <w:t>induce</w:t>
      </w:r>
      <w:r w:rsidRPr="00906E63">
        <w:rPr>
          <w:rFonts w:ascii="Tahoma" w:hAnsi="Tahoma" w:cs="Tahoma"/>
          <w:sz w:val="22"/>
        </w:rPr>
        <w:t xml:space="preserve"> us to think </w:t>
      </w:r>
      <w:r w:rsidR="007E2D11" w:rsidRPr="00906E63">
        <w:rPr>
          <w:rFonts w:ascii="Tahoma" w:hAnsi="Tahoma" w:cs="Tahoma"/>
          <w:sz w:val="22"/>
        </w:rPr>
        <w:t>that</w:t>
      </w:r>
      <w:r w:rsidRPr="00906E63">
        <w:rPr>
          <w:rFonts w:ascii="Tahoma" w:hAnsi="Tahoma" w:cs="Tahoma"/>
          <w:sz w:val="22"/>
        </w:rPr>
        <w:t xml:space="preserve"> the importance of the seven fields is in </w:t>
      </w:r>
      <w:r w:rsidR="00906E63" w:rsidRPr="00906E63">
        <w:rPr>
          <w:rFonts w:ascii="Tahoma" w:hAnsi="Tahoma" w:cs="Tahoma"/>
          <w:sz w:val="22"/>
        </w:rPr>
        <w:t xml:space="preserve">the same </w:t>
      </w:r>
      <w:r w:rsidRPr="00906E63">
        <w:rPr>
          <w:rFonts w:ascii="Tahoma" w:hAnsi="Tahoma" w:cs="Tahoma"/>
          <w:sz w:val="22"/>
        </w:rPr>
        <w:t>pattern among all the</w:t>
      </w:r>
      <w:r w:rsidR="007E2D11" w:rsidRPr="00906E63">
        <w:rPr>
          <w:rFonts w:ascii="Tahoma" w:hAnsi="Tahoma" w:cs="Tahoma"/>
          <w:sz w:val="22"/>
        </w:rPr>
        <w:t>se</w:t>
      </w:r>
      <w:r w:rsidRPr="00906E63">
        <w:rPr>
          <w:rFonts w:ascii="Tahoma" w:hAnsi="Tahoma" w:cs="Tahoma"/>
          <w:sz w:val="22"/>
        </w:rPr>
        <w:t xml:space="preserve"> areas</w:t>
      </w:r>
      <w:r w:rsidR="00906E63">
        <w:rPr>
          <w:rFonts w:ascii="Tahoma" w:hAnsi="Tahoma" w:cs="Tahoma"/>
          <w:sz w:val="22"/>
        </w:rPr>
        <w:t xml:space="preserve"> (</w:t>
      </w:r>
      <w:r w:rsidR="00906E63" w:rsidRPr="00F649E7">
        <w:rPr>
          <w:rFonts w:ascii="Tahoma" w:hAnsi="Tahoma" w:cs="Tahoma"/>
          <w:sz w:val="22"/>
        </w:rPr>
        <w:t xml:space="preserve">like </w:t>
      </w:r>
      <w:r w:rsidRPr="00F649E7">
        <w:rPr>
          <w:rFonts w:ascii="Tahoma" w:hAnsi="Tahoma" w:cs="Tahoma"/>
          <w:sz w:val="22"/>
        </w:rPr>
        <w:t xml:space="preserve">the income deprivation </w:t>
      </w:r>
      <w:r w:rsidR="00906E63" w:rsidRPr="00F649E7">
        <w:rPr>
          <w:rFonts w:ascii="Tahoma" w:hAnsi="Tahoma" w:cs="Tahoma"/>
          <w:sz w:val="22"/>
        </w:rPr>
        <w:t xml:space="preserve">would always </w:t>
      </w:r>
      <w:r w:rsidRPr="00F649E7">
        <w:rPr>
          <w:rFonts w:ascii="Tahoma" w:hAnsi="Tahoma" w:cs="Tahoma"/>
          <w:sz w:val="22"/>
        </w:rPr>
        <w:t>play 22.5% of the importance of the overall deprivation</w:t>
      </w:r>
      <w:r w:rsidR="00906E63" w:rsidRPr="00F649E7">
        <w:rPr>
          <w:rFonts w:ascii="Tahoma" w:hAnsi="Tahoma" w:cs="Tahoma"/>
          <w:sz w:val="22"/>
        </w:rPr>
        <w:t xml:space="preserve"> in all small areas)</w:t>
      </w:r>
      <w:r w:rsidR="00F649E7">
        <w:rPr>
          <w:rFonts w:ascii="Tahoma" w:hAnsi="Tahoma" w:cs="Tahoma"/>
          <w:sz w:val="22"/>
        </w:rPr>
        <w:t>.</w:t>
      </w:r>
      <w:r w:rsidRPr="00F649E7">
        <w:rPr>
          <w:rFonts w:ascii="Tahoma" w:hAnsi="Tahoma" w:cs="Tahoma"/>
          <w:sz w:val="22"/>
        </w:rPr>
        <w:t xml:space="preserve"> </w:t>
      </w:r>
      <w:r w:rsidR="00F649E7">
        <w:rPr>
          <w:rFonts w:ascii="Tahoma" w:hAnsi="Tahoma" w:cs="Tahoma"/>
          <w:sz w:val="22"/>
        </w:rPr>
        <w:t xml:space="preserve">However, </w:t>
      </w:r>
      <w:r w:rsidR="00335DC7">
        <w:rPr>
          <w:rFonts w:ascii="Tahoma" w:hAnsi="Tahoma" w:cs="Tahoma"/>
          <w:sz w:val="22"/>
        </w:rPr>
        <w:t>just like the government needs different s</w:t>
      </w:r>
      <w:r w:rsidR="009A1603">
        <w:rPr>
          <w:rFonts w:ascii="Tahoma" w:hAnsi="Tahoma" w:cs="Tahoma"/>
          <w:sz w:val="22"/>
        </w:rPr>
        <w:t>t</w:t>
      </w:r>
      <w:r w:rsidR="00335DC7">
        <w:rPr>
          <w:rFonts w:ascii="Tahoma" w:hAnsi="Tahoma" w:cs="Tahoma"/>
          <w:sz w:val="22"/>
        </w:rPr>
        <w:t xml:space="preserve">rategies to tackle the same set of problems according to </w:t>
      </w:r>
      <w:r w:rsidR="00425470">
        <w:rPr>
          <w:rFonts w:ascii="Tahoma" w:hAnsi="Tahoma" w:cs="Tahoma"/>
          <w:sz w:val="22"/>
        </w:rPr>
        <w:t>each district’s</w:t>
      </w:r>
      <w:r w:rsidR="00335DC7">
        <w:rPr>
          <w:rFonts w:ascii="Tahoma" w:hAnsi="Tahoma" w:cs="Tahoma"/>
          <w:sz w:val="22"/>
        </w:rPr>
        <w:t xml:space="preserve"> local condition</w:t>
      </w:r>
      <w:r w:rsidR="00425470">
        <w:rPr>
          <w:rFonts w:ascii="Tahoma" w:hAnsi="Tahoma" w:cs="Tahoma"/>
          <w:sz w:val="22"/>
        </w:rPr>
        <w:t xml:space="preserve">. The main contribution to deprivation in seven domains </w:t>
      </w:r>
      <w:r w:rsidR="00CD2B0B">
        <w:rPr>
          <w:rFonts w:ascii="Tahoma" w:hAnsi="Tahoma" w:cs="Tahoma"/>
          <w:sz w:val="22"/>
        </w:rPr>
        <w:t>is</w:t>
      </w:r>
      <w:r w:rsidR="00425470">
        <w:rPr>
          <w:rFonts w:ascii="Tahoma" w:hAnsi="Tahoma" w:cs="Tahoma"/>
          <w:sz w:val="22"/>
        </w:rPr>
        <w:t xml:space="preserve"> also likely to vary in different areas. </w:t>
      </w:r>
      <w:r w:rsidR="00D803A2">
        <w:rPr>
          <w:rFonts w:ascii="Tahoma" w:hAnsi="Tahoma" w:cs="Tahoma"/>
          <w:sz w:val="22"/>
        </w:rPr>
        <w:t xml:space="preserve">Moreover, </w:t>
      </w:r>
      <w:r w:rsidR="00D803A2" w:rsidRPr="002D6A5B">
        <w:rPr>
          <w:rFonts w:ascii="Tahoma" w:hAnsi="Tahoma" w:cs="Tahoma"/>
          <w:sz w:val="22"/>
        </w:rPr>
        <w:t xml:space="preserve">knowing this variation is significant, because realizing how deprived </w:t>
      </w:r>
      <w:r w:rsidR="0012246C" w:rsidRPr="002D6A5B">
        <w:rPr>
          <w:rFonts w:ascii="Tahoma" w:hAnsi="Tahoma" w:cs="Tahoma"/>
          <w:sz w:val="22"/>
        </w:rPr>
        <w:t>each</w:t>
      </w:r>
      <w:r w:rsidR="00D803A2" w:rsidRPr="002D6A5B">
        <w:rPr>
          <w:rFonts w:ascii="Tahoma" w:hAnsi="Tahoma" w:cs="Tahoma"/>
          <w:sz w:val="22"/>
        </w:rPr>
        <w:t xml:space="preserve"> area </w:t>
      </w:r>
      <w:r w:rsidR="00CD2B0B">
        <w:rPr>
          <w:rFonts w:ascii="Tahoma" w:hAnsi="Tahoma" w:cs="Tahoma"/>
          <w:sz w:val="22"/>
        </w:rPr>
        <w:t xml:space="preserve">is </w:t>
      </w:r>
      <w:r w:rsidR="00CD2B0B" w:rsidRPr="002D6A5B">
        <w:rPr>
          <w:rFonts w:ascii="Tahoma" w:hAnsi="Tahoma" w:cs="Tahoma"/>
          <w:sz w:val="22"/>
        </w:rPr>
        <w:t xml:space="preserve">only </w:t>
      </w:r>
      <w:r w:rsidR="00D803A2" w:rsidRPr="002D6A5B">
        <w:rPr>
          <w:rFonts w:ascii="Tahoma" w:hAnsi="Tahoma" w:cs="Tahoma"/>
          <w:sz w:val="22"/>
        </w:rPr>
        <w:t xml:space="preserve">can give the policymaker </w:t>
      </w:r>
      <w:r w:rsidR="0012246C" w:rsidRPr="002D6A5B">
        <w:rPr>
          <w:rFonts w:ascii="Tahoma" w:hAnsi="Tahoma" w:cs="Tahoma" w:hint="eastAsia"/>
          <w:sz w:val="22"/>
        </w:rPr>
        <w:t>an</w:t>
      </w:r>
      <w:r w:rsidR="0012246C" w:rsidRPr="002D6A5B">
        <w:rPr>
          <w:rFonts w:ascii="Tahoma" w:hAnsi="Tahoma" w:cs="Tahoma"/>
          <w:sz w:val="22"/>
        </w:rPr>
        <w:t xml:space="preserve"> idea </w:t>
      </w:r>
      <w:r w:rsidR="00C509E7" w:rsidRPr="002D6A5B">
        <w:rPr>
          <w:rFonts w:ascii="Tahoma" w:hAnsi="Tahoma" w:cs="Tahoma"/>
          <w:sz w:val="22"/>
        </w:rPr>
        <w:t>about fund distributi</w:t>
      </w:r>
      <w:r w:rsidR="00CD2B0B">
        <w:rPr>
          <w:rFonts w:ascii="Tahoma" w:hAnsi="Tahoma" w:cs="Tahoma"/>
          <w:sz w:val="22"/>
        </w:rPr>
        <w:t>on</w:t>
      </w:r>
      <w:r w:rsidR="00C509E7" w:rsidRPr="002D6A5B">
        <w:rPr>
          <w:rFonts w:ascii="Tahoma" w:hAnsi="Tahoma" w:cs="Tahoma"/>
          <w:sz w:val="22"/>
        </w:rPr>
        <w:t xml:space="preserve"> </w:t>
      </w:r>
      <w:r w:rsidR="0012246C" w:rsidRPr="002D6A5B">
        <w:rPr>
          <w:rFonts w:ascii="Tahoma" w:hAnsi="Tahoma" w:cs="Tahoma"/>
          <w:sz w:val="22"/>
        </w:rPr>
        <w:t xml:space="preserve">among areas. </w:t>
      </w:r>
      <w:r w:rsidR="00C509E7" w:rsidRPr="002D6A5B">
        <w:rPr>
          <w:rFonts w:ascii="Tahoma" w:hAnsi="Tahoma" w:cs="Tahoma"/>
          <w:sz w:val="22"/>
        </w:rPr>
        <w:t>Nevertheless, which domain</w:t>
      </w:r>
      <w:r w:rsidR="00CD2B0B">
        <w:rPr>
          <w:rFonts w:ascii="Tahoma" w:hAnsi="Tahoma" w:cs="Tahoma"/>
          <w:sz w:val="22"/>
        </w:rPr>
        <w:t>s</w:t>
      </w:r>
      <w:r w:rsidR="00C509E7" w:rsidRPr="002D6A5B">
        <w:rPr>
          <w:rFonts w:ascii="Tahoma" w:hAnsi="Tahoma" w:cs="Tahoma"/>
          <w:sz w:val="22"/>
        </w:rPr>
        <w:t xml:space="preserve"> are worth funding, </w:t>
      </w:r>
      <w:r w:rsidR="00D803A2" w:rsidRPr="002D6A5B">
        <w:rPr>
          <w:rFonts w:ascii="Tahoma" w:hAnsi="Tahoma" w:cs="Tahoma"/>
          <w:sz w:val="22"/>
        </w:rPr>
        <w:t xml:space="preserve">how to </w:t>
      </w:r>
      <w:r w:rsidR="00C509E7" w:rsidRPr="002D6A5B">
        <w:rPr>
          <w:rFonts w:ascii="Tahoma" w:hAnsi="Tahoma" w:cs="Tahoma"/>
          <w:sz w:val="22"/>
        </w:rPr>
        <w:t>better improve the overall situation of a certain region would need the</w:t>
      </w:r>
      <w:r w:rsidR="002D6A5B" w:rsidRPr="002D6A5B">
        <w:rPr>
          <w:rFonts w:ascii="Tahoma" w:hAnsi="Tahoma" w:cs="Tahoma"/>
          <w:sz w:val="22"/>
        </w:rPr>
        <w:t xml:space="preserve"> information</w:t>
      </w:r>
      <w:r w:rsidR="00C509E7" w:rsidRPr="002D6A5B">
        <w:rPr>
          <w:rFonts w:ascii="Tahoma" w:hAnsi="Tahoma" w:cs="Tahoma"/>
          <w:sz w:val="22"/>
        </w:rPr>
        <w:t xml:space="preserve"> from each </w:t>
      </w:r>
      <w:r w:rsidR="00CD2B0B" w:rsidRPr="002D6A5B">
        <w:rPr>
          <w:rFonts w:ascii="Tahoma" w:hAnsi="Tahoma" w:cs="Tahoma"/>
          <w:sz w:val="22"/>
        </w:rPr>
        <w:t>domain</w:t>
      </w:r>
      <w:r w:rsidR="002D6A5B" w:rsidRPr="002D6A5B">
        <w:rPr>
          <w:rFonts w:ascii="Tahoma" w:hAnsi="Tahoma" w:cs="Tahoma"/>
          <w:sz w:val="22"/>
        </w:rPr>
        <w:t xml:space="preserve">. </w:t>
      </w:r>
    </w:p>
    <w:p w14:paraId="6C7F75D1" w14:textId="5D3BD227" w:rsidR="006E0578" w:rsidRPr="00B7013B" w:rsidRDefault="00425470" w:rsidP="007E2D11">
      <w:pPr>
        <w:spacing w:before="156"/>
        <w:rPr>
          <w:rFonts w:ascii="Tahoma" w:hAnsi="Tahoma" w:cs="Tahoma"/>
          <w:sz w:val="22"/>
        </w:rPr>
      </w:pPr>
      <w:r w:rsidRPr="00B7013B">
        <w:rPr>
          <w:rFonts w:ascii="Tahoma" w:hAnsi="Tahoma" w:cs="Tahoma"/>
          <w:sz w:val="22"/>
        </w:rPr>
        <w:t>But</w:t>
      </w:r>
      <w:r w:rsidR="006E0578" w:rsidRPr="00B7013B">
        <w:rPr>
          <w:rFonts w:ascii="Tahoma" w:hAnsi="Tahoma" w:cs="Tahoma"/>
          <w:sz w:val="22"/>
        </w:rPr>
        <w:t xml:space="preserve"> how can we get the </w:t>
      </w:r>
      <w:r w:rsidRPr="00B7013B">
        <w:rPr>
          <w:rFonts w:ascii="Tahoma" w:hAnsi="Tahoma" w:cs="Tahoma"/>
          <w:sz w:val="22"/>
        </w:rPr>
        <w:t xml:space="preserve">exact </w:t>
      </w:r>
      <w:r w:rsidR="006E0578" w:rsidRPr="00B7013B">
        <w:rPr>
          <w:rFonts w:ascii="Tahoma" w:hAnsi="Tahoma" w:cs="Tahoma"/>
          <w:sz w:val="22"/>
        </w:rPr>
        <w:t>contribut</w:t>
      </w:r>
      <w:r w:rsidR="001E7B17" w:rsidRPr="00B7013B">
        <w:rPr>
          <w:rFonts w:ascii="Tahoma" w:hAnsi="Tahoma" w:cs="Tahoma"/>
          <w:sz w:val="22"/>
        </w:rPr>
        <w:t>ion for</w:t>
      </w:r>
      <w:r w:rsidR="006E0578" w:rsidRPr="00B7013B">
        <w:rPr>
          <w:rFonts w:ascii="Tahoma" w:hAnsi="Tahoma" w:cs="Tahoma"/>
          <w:sz w:val="22"/>
        </w:rPr>
        <w:t xml:space="preserve"> each deprivation domain</w:t>
      </w:r>
      <w:r w:rsidR="001E7B17" w:rsidRPr="00B7013B">
        <w:rPr>
          <w:rFonts w:ascii="Tahoma" w:hAnsi="Tahoma" w:cs="Tahoma"/>
          <w:sz w:val="22"/>
        </w:rPr>
        <w:t xml:space="preserve"> score</w:t>
      </w:r>
      <w:r w:rsidR="006E0578" w:rsidRPr="00B7013B">
        <w:rPr>
          <w:rFonts w:ascii="Tahoma" w:hAnsi="Tahoma" w:cs="Tahoma"/>
          <w:sz w:val="22"/>
        </w:rPr>
        <w:t xml:space="preserve"> to the final IMD score</w:t>
      </w:r>
      <w:r w:rsidR="00CD2B0B">
        <w:rPr>
          <w:rFonts w:ascii="Tahoma" w:hAnsi="Tahoma" w:cs="Tahoma"/>
          <w:sz w:val="22"/>
        </w:rPr>
        <w:t>,</w:t>
      </w:r>
      <w:r w:rsidR="001E7B17" w:rsidRPr="00B7013B">
        <w:rPr>
          <w:rFonts w:ascii="Tahoma" w:hAnsi="Tahoma" w:cs="Tahoma"/>
          <w:sz w:val="22"/>
        </w:rPr>
        <w:t xml:space="preserve"> given that the calculation is complex</w:t>
      </w:r>
      <w:r w:rsidR="00B7013B">
        <w:rPr>
          <w:rFonts w:ascii="Tahoma" w:hAnsi="Tahoma" w:cs="Tahoma"/>
          <w:sz w:val="22"/>
        </w:rPr>
        <w:t xml:space="preserve"> (</w:t>
      </w:r>
      <w:r w:rsidR="001E7B17" w:rsidRPr="00B7013B">
        <w:rPr>
          <w:rFonts w:ascii="Tahoma" w:hAnsi="Tahoma" w:cs="Tahoma"/>
          <w:sz w:val="22"/>
        </w:rPr>
        <w:t xml:space="preserve">standardized the </w:t>
      </w:r>
      <w:r w:rsidR="00B7013B" w:rsidRPr="00B7013B">
        <w:rPr>
          <w:rFonts w:ascii="Tahoma" w:hAnsi="Tahoma" w:cs="Tahoma"/>
          <w:sz w:val="22"/>
        </w:rPr>
        <w:t>domain scores</w:t>
      </w:r>
      <w:r w:rsidR="001E7B17" w:rsidRPr="00B7013B">
        <w:rPr>
          <w:rFonts w:ascii="Tahoma" w:hAnsi="Tahoma" w:cs="Tahoma"/>
          <w:sz w:val="22"/>
        </w:rPr>
        <w:t xml:space="preserve"> by ranking and </w:t>
      </w:r>
      <w:r w:rsidR="00B7013B" w:rsidRPr="00B7013B">
        <w:rPr>
          <w:rFonts w:ascii="Tahoma" w:hAnsi="Tahoma" w:cs="Tahoma"/>
          <w:sz w:val="22"/>
        </w:rPr>
        <w:t xml:space="preserve">then </w:t>
      </w:r>
      <w:r w:rsidR="001E7B17" w:rsidRPr="00B7013B">
        <w:rPr>
          <w:rFonts w:ascii="Tahoma" w:hAnsi="Tahoma" w:cs="Tahoma"/>
          <w:sz w:val="22"/>
        </w:rPr>
        <w:t>transforming to a specific exponential distribution based on their ranks</w:t>
      </w:r>
      <w:r w:rsidR="00B7013B">
        <w:rPr>
          <w:rFonts w:ascii="Tahoma" w:hAnsi="Tahoma" w:cs="Tahoma"/>
          <w:sz w:val="22"/>
        </w:rPr>
        <w:t>)</w:t>
      </w:r>
      <w:r w:rsidR="006E0578" w:rsidRPr="00B7013B">
        <w:rPr>
          <w:rFonts w:ascii="Tahoma" w:hAnsi="Tahoma" w:cs="Tahoma"/>
          <w:sz w:val="22"/>
        </w:rPr>
        <w:t xml:space="preserve">? </w:t>
      </w:r>
      <w:r w:rsidR="00B7013B" w:rsidRPr="00B7013B">
        <w:rPr>
          <w:rFonts w:ascii="Tahoma" w:hAnsi="Tahoma" w:cs="Tahoma"/>
          <w:sz w:val="22"/>
        </w:rPr>
        <w:t>Shapley value as an explanation method can help to handle it.</w:t>
      </w:r>
    </w:p>
    <w:p w14:paraId="70D7C94F" w14:textId="5B1725BD" w:rsidR="006E0578" w:rsidRPr="002D6A5B" w:rsidDel="00EF424D" w:rsidRDefault="002D6A5B" w:rsidP="006E0578">
      <w:pPr>
        <w:spacing w:before="156"/>
        <w:rPr>
          <w:del w:id="82" w:author="LI Junjie" w:date="2021-08-30T10:15:00Z"/>
          <w:rFonts w:ascii="Tahoma" w:hAnsi="Tahoma" w:cs="Tahoma"/>
          <w:sz w:val="22"/>
        </w:rPr>
      </w:pPr>
      <w:r w:rsidRPr="002D6A5B">
        <w:rPr>
          <w:rFonts w:ascii="Tahoma" w:hAnsi="Tahoma" w:cs="Tahoma"/>
          <w:sz w:val="22"/>
        </w:rPr>
        <w:t>To sum up, t</w:t>
      </w:r>
      <w:r w:rsidR="006E0578" w:rsidRPr="002D6A5B">
        <w:rPr>
          <w:rFonts w:ascii="Tahoma" w:hAnsi="Tahoma" w:cs="Tahoma"/>
          <w:sz w:val="22"/>
        </w:rPr>
        <w:t xml:space="preserve">his article aims </w:t>
      </w:r>
      <w:r w:rsidRPr="002D6A5B">
        <w:rPr>
          <w:rFonts w:ascii="Tahoma" w:hAnsi="Tahoma" w:cs="Tahoma"/>
          <w:sz w:val="22"/>
        </w:rPr>
        <w:t>to</w:t>
      </w:r>
      <w:r w:rsidR="006E0578" w:rsidRPr="002D6A5B">
        <w:rPr>
          <w:rFonts w:ascii="Tahoma" w:hAnsi="Tahoma" w:cs="Tahoma"/>
          <w:sz w:val="22"/>
        </w:rPr>
        <w:t xml:space="preserve"> evaluat</w:t>
      </w:r>
      <w:r w:rsidRPr="002D6A5B">
        <w:rPr>
          <w:rFonts w:ascii="Tahoma" w:hAnsi="Tahoma" w:cs="Tahoma"/>
          <w:sz w:val="22"/>
        </w:rPr>
        <w:t>e</w:t>
      </w:r>
      <w:r w:rsidR="006E0578" w:rsidRPr="002D6A5B">
        <w:rPr>
          <w:rFonts w:ascii="Tahoma" w:hAnsi="Tahoma" w:cs="Tahoma"/>
          <w:sz w:val="22"/>
        </w:rPr>
        <w:t xml:space="preserve"> the contributions of the seven domains to the final deprivation of each area</w:t>
      </w:r>
      <w:r w:rsidRPr="002D6A5B">
        <w:rPr>
          <w:rFonts w:ascii="Tahoma" w:hAnsi="Tahoma" w:cs="Tahoma"/>
          <w:sz w:val="22"/>
        </w:rPr>
        <w:t xml:space="preserve"> using </w:t>
      </w:r>
      <w:r w:rsidR="00CD2B0B" w:rsidRPr="002D6A5B">
        <w:rPr>
          <w:rFonts w:ascii="Tahoma" w:hAnsi="Tahoma" w:cs="Tahoma"/>
          <w:sz w:val="22"/>
        </w:rPr>
        <w:t>Shapley</w:t>
      </w:r>
      <w:r w:rsidRPr="002D6A5B">
        <w:rPr>
          <w:rFonts w:ascii="Tahoma" w:hAnsi="Tahoma" w:cs="Tahoma"/>
          <w:sz w:val="22"/>
        </w:rPr>
        <w:t xml:space="preserve"> value and compare the difference over areas</w:t>
      </w:r>
      <w:r w:rsidR="006E0578" w:rsidRPr="002D6A5B">
        <w:rPr>
          <w:rFonts w:ascii="Tahoma" w:hAnsi="Tahoma" w:cs="Tahoma"/>
          <w:sz w:val="22"/>
        </w:rPr>
        <w:t xml:space="preserve">. </w:t>
      </w:r>
      <w:r w:rsidRPr="002D6A5B">
        <w:rPr>
          <w:rFonts w:ascii="Tahoma" w:hAnsi="Tahoma" w:cs="Tahoma"/>
          <w:sz w:val="22"/>
        </w:rPr>
        <w:t xml:space="preserve">After </w:t>
      </w:r>
      <w:r w:rsidR="006E0578" w:rsidRPr="002D6A5B">
        <w:rPr>
          <w:rFonts w:ascii="Tahoma" w:hAnsi="Tahoma" w:cs="Tahoma"/>
          <w:sz w:val="22"/>
        </w:rPr>
        <w:t>ascrib</w:t>
      </w:r>
      <w:r w:rsidRPr="002D6A5B">
        <w:rPr>
          <w:rFonts w:ascii="Tahoma" w:hAnsi="Tahoma" w:cs="Tahoma"/>
          <w:sz w:val="22"/>
        </w:rPr>
        <w:t>ing</w:t>
      </w:r>
      <w:r w:rsidR="006E0578" w:rsidRPr="002D6A5B">
        <w:rPr>
          <w:rFonts w:ascii="Tahoma" w:hAnsi="Tahoma" w:cs="Tahoma"/>
          <w:sz w:val="22"/>
        </w:rPr>
        <w:t xml:space="preserve"> the effects to the specific seven domains, we can propose the targeted policies to different areas according to the deprivation of the specific domains.</w:t>
      </w:r>
    </w:p>
    <w:bookmarkEnd w:id="81"/>
    <w:p w14:paraId="565741AD" w14:textId="77777777" w:rsidR="006E0578" w:rsidRPr="006E0578" w:rsidRDefault="006E0578" w:rsidP="006E0578">
      <w:pPr>
        <w:spacing w:before="156"/>
        <w:rPr>
          <w:rFonts w:ascii="Tahoma" w:hAnsi="Tahoma" w:cs="Tahoma"/>
          <w:sz w:val="22"/>
        </w:rPr>
      </w:pPr>
    </w:p>
    <w:p w14:paraId="4B83E0C9" w14:textId="2BEE78A6" w:rsidR="0046650A" w:rsidRPr="0046650A" w:rsidRDefault="0046650A" w:rsidP="00627DEA">
      <w:pPr>
        <w:pStyle w:val="Heading2"/>
        <w:numPr>
          <w:ilvl w:val="0"/>
          <w:numId w:val="12"/>
        </w:numPr>
        <w:spacing w:before="156"/>
        <w:rPr>
          <w:rFonts w:ascii="Tahoma" w:hAnsi="Tahoma" w:cs="Tahoma"/>
          <w:b w:val="0"/>
          <w:bCs w:val="0"/>
        </w:rPr>
      </w:pPr>
      <w:bookmarkStart w:id="83" w:name="_Toc81214112"/>
      <w:r w:rsidRPr="0046650A">
        <w:rPr>
          <w:rFonts w:ascii="Tahoma" w:hAnsi="Tahoma" w:cs="Tahoma"/>
          <w:b w:val="0"/>
          <w:bCs w:val="0"/>
        </w:rPr>
        <w:t>Research question</w:t>
      </w:r>
      <w:bookmarkEnd w:id="83"/>
    </w:p>
    <w:p w14:paraId="1D5356EA" w14:textId="48EE5301" w:rsidR="0046650A" w:rsidRPr="0046650A" w:rsidRDefault="00C405A7" w:rsidP="0046650A">
      <w:pPr>
        <w:pStyle w:val="NormalWeb"/>
        <w:shd w:val="clear" w:color="auto" w:fill="FFFFFF"/>
        <w:spacing w:before="156" w:beforeAutospacing="0" w:after="240" w:afterAutospacing="0"/>
        <w:rPr>
          <w:rFonts w:ascii="Tahoma" w:eastAsiaTheme="minorEastAsia" w:hAnsi="Tahoma" w:cs="Tahoma"/>
          <w:kern w:val="2"/>
          <w:sz w:val="22"/>
          <w:szCs w:val="22"/>
        </w:rPr>
      </w:pPr>
      <w:r w:rsidRPr="00C405A7">
        <w:rPr>
          <w:rFonts w:ascii="Tahoma" w:eastAsiaTheme="minorEastAsia" w:hAnsi="Tahoma" w:cs="Tahoma"/>
          <w:kern w:val="2"/>
          <w:sz w:val="22"/>
          <w:szCs w:val="22"/>
        </w:rPr>
        <w:t xml:space="preserve">Are there variations of the contributions of seven deprivation domain scores to the </w:t>
      </w:r>
      <w:r w:rsidRPr="0046650A">
        <w:rPr>
          <w:rFonts w:ascii="Tahoma" w:eastAsiaTheme="minorEastAsia" w:hAnsi="Tahoma" w:cs="Tahoma"/>
          <w:kern w:val="2"/>
          <w:sz w:val="22"/>
          <w:szCs w:val="22"/>
        </w:rPr>
        <w:t>Index of Multiple Deprivation</w:t>
      </w:r>
      <w:r w:rsidRPr="00C405A7">
        <w:rPr>
          <w:rFonts w:ascii="Tahoma" w:eastAsiaTheme="minorEastAsia" w:hAnsi="Tahoma" w:cs="Tahoma"/>
          <w:kern w:val="2"/>
          <w:sz w:val="22"/>
          <w:szCs w:val="22"/>
        </w:rPr>
        <w:t xml:space="preserve"> </w:t>
      </w:r>
      <w:r>
        <w:rPr>
          <w:rFonts w:ascii="Tahoma" w:eastAsiaTheme="minorEastAsia" w:hAnsi="Tahoma" w:cs="Tahoma"/>
          <w:kern w:val="2"/>
          <w:sz w:val="22"/>
          <w:szCs w:val="22"/>
        </w:rPr>
        <w:t>(</w:t>
      </w:r>
      <w:r w:rsidRPr="00C405A7">
        <w:rPr>
          <w:rFonts w:ascii="Tahoma" w:eastAsiaTheme="minorEastAsia" w:hAnsi="Tahoma" w:cs="Tahoma"/>
          <w:kern w:val="2"/>
          <w:sz w:val="22"/>
          <w:szCs w:val="22"/>
        </w:rPr>
        <w:t>IMD</w:t>
      </w:r>
      <w:r>
        <w:rPr>
          <w:rFonts w:ascii="Tahoma" w:eastAsiaTheme="minorEastAsia" w:hAnsi="Tahoma" w:cs="Tahoma"/>
          <w:kern w:val="2"/>
          <w:sz w:val="22"/>
          <w:szCs w:val="22"/>
        </w:rPr>
        <w:t>)</w:t>
      </w:r>
      <w:r w:rsidRPr="00C405A7">
        <w:rPr>
          <w:rFonts w:ascii="Tahoma" w:eastAsiaTheme="minorEastAsia" w:hAnsi="Tahoma" w:cs="Tahoma"/>
          <w:kern w:val="2"/>
          <w:sz w:val="22"/>
          <w:szCs w:val="22"/>
        </w:rPr>
        <w:t xml:space="preserve"> across </w:t>
      </w:r>
      <w:r>
        <w:rPr>
          <w:rFonts w:ascii="Tahoma" w:eastAsiaTheme="minorEastAsia" w:hAnsi="Tahoma" w:cs="Tahoma"/>
          <w:kern w:val="2"/>
          <w:sz w:val="22"/>
          <w:szCs w:val="22"/>
        </w:rPr>
        <w:t>L</w:t>
      </w:r>
      <w:r w:rsidRPr="00C405A7">
        <w:rPr>
          <w:rFonts w:ascii="Tahoma" w:eastAsiaTheme="minorEastAsia" w:hAnsi="Tahoma" w:cs="Tahoma"/>
          <w:kern w:val="2"/>
          <w:sz w:val="22"/>
          <w:szCs w:val="22"/>
        </w:rPr>
        <w:t>SOAs</w:t>
      </w:r>
      <w:r>
        <w:rPr>
          <w:rFonts w:ascii="Tahoma" w:eastAsiaTheme="minorEastAsia" w:hAnsi="Tahoma" w:cs="Tahoma"/>
          <w:kern w:val="2"/>
          <w:sz w:val="22"/>
          <w:szCs w:val="22"/>
        </w:rPr>
        <w:t xml:space="preserve"> (</w:t>
      </w:r>
      <w:r w:rsidRPr="0046650A">
        <w:rPr>
          <w:rFonts w:ascii="Tahoma" w:eastAsiaTheme="minorEastAsia" w:hAnsi="Tahoma" w:cs="Tahoma"/>
          <w:kern w:val="2"/>
          <w:sz w:val="22"/>
          <w:szCs w:val="22"/>
        </w:rPr>
        <w:t>Lower-layer Super Output Area</w:t>
      </w:r>
      <w:r>
        <w:rPr>
          <w:rFonts w:ascii="Tahoma" w:eastAsiaTheme="minorEastAsia" w:hAnsi="Tahoma" w:cs="Tahoma" w:hint="eastAsia"/>
          <w:kern w:val="2"/>
          <w:sz w:val="22"/>
          <w:szCs w:val="22"/>
        </w:rPr>
        <w:t>s)</w:t>
      </w:r>
      <w:r w:rsidRPr="00C405A7">
        <w:rPr>
          <w:rFonts w:ascii="Tahoma" w:eastAsiaTheme="minorEastAsia" w:hAnsi="Tahoma" w:cs="Tahoma"/>
          <w:kern w:val="2"/>
          <w:sz w:val="22"/>
          <w:szCs w:val="22"/>
        </w:rPr>
        <w:t xml:space="preserve"> in England?</w:t>
      </w:r>
      <w:r w:rsidR="0046650A" w:rsidRPr="0046650A">
        <w:rPr>
          <w:rFonts w:ascii="Tahoma" w:eastAsiaTheme="minorEastAsia" w:hAnsi="Tahoma" w:cs="Tahoma"/>
          <w:kern w:val="2"/>
          <w:sz w:val="22"/>
          <w:szCs w:val="22"/>
        </w:rPr>
        <w:t xml:space="preserve"> </w:t>
      </w:r>
    </w:p>
    <w:p w14:paraId="7E29D18A" w14:textId="642D219E" w:rsidR="0046650A" w:rsidRPr="0046650A" w:rsidRDefault="00913C56" w:rsidP="0046650A">
      <w:pPr>
        <w:pStyle w:val="NormalWeb"/>
        <w:shd w:val="clear" w:color="auto" w:fill="FFFFFF"/>
        <w:spacing w:before="156" w:beforeAutospacing="0" w:after="240" w:afterAutospacing="0"/>
        <w:rPr>
          <w:rFonts w:ascii="Tahoma" w:eastAsiaTheme="minorEastAsia" w:hAnsi="Tahoma" w:cs="Tahoma"/>
          <w:kern w:val="2"/>
          <w:sz w:val="22"/>
          <w:szCs w:val="22"/>
        </w:rPr>
      </w:pPr>
      <w:ins w:id="84" w:author="冯 晓涵" w:date="2021-08-29T18:04:00Z">
        <w:r>
          <w:rPr>
            <w:rFonts w:ascii="Tahoma" w:eastAsiaTheme="minorEastAsia" w:hAnsi="Tahoma" w:cs="Tahoma"/>
            <w:kern w:val="2"/>
            <w:sz w:val="22"/>
            <w:szCs w:val="22"/>
          </w:rPr>
          <w:t>I</w:t>
        </w:r>
        <w:r w:rsidRPr="00913C56">
          <w:rPr>
            <w:rFonts w:ascii="Tahoma" w:eastAsiaTheme="minorEastAsia" w:hAnsi="Tahoma" w:cs="Tahoma"/>
            <w:kern w:val="2"/>
            <w:sz w:val="22"/>
            <w:szCs w:val="22"/>
          </w:rPr>
          <w:t>s there any clustering pattern of LSOAs by the deprivation domain scores or domain contributions?</w:t>
        </w:r>
      </w:ins>
      <w:del w:id="85" w:author="冯 晓涵" w:date="2021-08-29T18:04:00Z">
        <w:r w:rsidR="004D4D46" w:rsidDel="00913C56">
          <w:rPr>
            <w:rFonts w:ascii="Tahoma" w:eastAsiaTheme="minorEastAsia" w:hAnsi="Tahoma" w:cs="Tahoma"/>
            <w:kern w:val="2"/>
            <w:sz w:val="22"/>
            <w:szCs w:val="22"/>
          </w:rPr>
          <w:delText>W</w:delText>
        </w:r>
        <w:r w:rsidR="0046650A" w:rsidRPr="0046650A" w:rsidDel="00913C56">
          <w:rPr>
            <w:rFonts w:ascii="Tahoma" w:eastAsiaTheme="minorEastAsia" w:hAnsi="Tahoma" w:cs="Tahoma"/>
            <w:kern w:val="2"/>
            <w:sz w:val="22"/>
            <w:szCs w:val="22"/>
          </w:rPr>
          <w:delText xml:space="preserve">hat </w:delText>
        </w:r>
        <w:r w:rsidR="00CD2B0B" w:rsidDel="00913C56">
          <w:rPr>
            <w:rFonts w:ascii="Tahoma" w:eastAsiaTheme="minorEastAsia" w:hAnsi="Tahoma" w:cs="Tahoma"/>
            <w:kern w:val="2"/>
            <w:sz w:val="22"/>
            <w:szCs w:val="22"/>
          </w:rPr>
          <w:delText xml:space="preserve">the </w:delText>
        </w:r>
        <w:r w:rsidR="0046650A" w:rsidRPr="0046650A" w:rsidDel="00913C56">
          <w:rPr>
            <w:rFonts w:ascii="Tahoma" w:eastAsiaTheme="minorEastAsia" w:hAnsi="Tahoma" w:cs="Tahoma"/>
            <w:kern w:val="2"/>
            <w:sz w:val="22"/>
            <w:szCs w:val="22"/>
          </w:rPr>
          <w:delText>corresponding measurement could be take</w:delText>
        </w:r>
        <w:r w:rsidR="0046650A" w:rsidDel="00913C56">
          <w:rPr>
            <w:rFonts w:ascii="Tahoma" w:eastAsiaTheme="minorEastAsia" w:hAnsi="Tahoma" w:cs="Tahoma"/>
            <w:kern w:val="2"/>
            <w:sz w:val="22"/>
            <w:szCs w:val="22"/>
          </w:rPr>
          <w:delText>n</w:delText>
        </w:r>
        <w:r w:rsidR="0046650A" w:rsidRPr="0046650A" w:rsidDel="00913C56">
          <w:rPr>
            <w:rFonts w:ascii="Tahoma" w:eastAsiaTheme="minorEastAsia" w:hAnsi="Tahoma" w:cs="Tahoma"/>
            <w:kern w:val="2"/>
            <w:sz w:val="22"/>
            <w:szCs w:val="22"/>
          </w:rPr>
          <w:delText xml:space="preserve"> for policymakers to alleviate the problem brought by the </w:delText>
        </w:r>
        <w:r w:rsidR="00254A9E" w:rsidDel="00913C56">
          <w:rPr>
            <w:rFonts w:ascii="Tahoma" w:eastAsiaTheme="minorEastAsia" w:hAnsi="Tahoma" w:cs="Tahoma"/>
            <w:kern w:val="2"/>
            <w:sz w:val="22"/>
            <w:szCs w:val="22"/>
          </w:rPr>
          <w:delText>deprivation</w:delText>
        </w:r>
        <w:r w:rsidR="0046650A" w:rsidRPr="0046650A" w:rsidDel="00913C56">
          <w:rPr>
            <w:rFonts w:ascii="Tahoma" w:eastAsiaTheme="minorEastAsia" w:hAnsi="Tahoma" w:cs="Tahoma"/>
            <w:kern w:val="2"/>
            <w:sz w:val="22"/>
            <w:szCs w:val="22"/>
          </w:rPr>
          <w:delText xml:space="preserve"> </w:delText>
        </w:r>
        <w:r w:rsidR="004D4D46" w:rsidDel="00913C56">
          <w:rPr>
            <w:rFonts w:ascii="Tahoma" w:eastAsiaTheme="minorEastAsia" w:hAnsi="Tahoma" w:cs="Tahoma"/>
            <w:kern w:val="2"/>
            <w:sz w:val="22"/>
            <w:szCs w:val="22"/>
          </w:rPr>
          <w:delText>that derived</w:delText>
        </w:r>
        <w:r w:rsidR="0098685D" w:rsidDel="00913C56">
          <w:rPr>
            <w:rFonts w:ascii="Tahoma" w:eastAsiaTheme="minorEastAsia" w:hAnsi="Tahoma" w:cs="Tahoma"/>
            <w:kern w:val="2"/>
            <w:sz w:val="22"/>
            <w:szCs w:val="22"/>
          </w:rPr>
          <w:delText xml:space="preserve"> mainly</w:delText>
        </w:r>
        <w:r w:rsidR="004D4D46" w:rsidDel="00913C56">
          <w:rPr>
            <w:rFonts w:ascii="Tahoma" w:eastAsiaTheme="minorEastAsia" w:hAnsi="Tahoma" w:cs="Tahoma"/>
            <w:kern w:val="2"/>
            <w:sz w:val="22"/>
            <w:szCs w:val="22"/>
          </w:rPr>
          <w:delText xml:space="preserve"> from </w:delText>
        </w:r>
        <w:r w:rsidR="00CD2B0B" w:rsidDel="00913C56">
          <w:rPr>
            <w:rFonts w:ascii="Tahoma" w:eastAsiaTheme="minorEastAsia" w:hAnsi="Tahoma" w:cs="Tahoma"/>
            <w:kern w:val="2"/>
            <w:sz w:val="22"/>
            <w:szCs w:val="22"/>
          </w:rPr>
          <w:delText>specific</w:delText>
        </w:r>
        <w:r w:rsidR="004D4D46" w:rsidDel="00913C56">
          <w:rPr>
            <w:rFonts w:ascii="Tahoma" w:eastAsiaTheme="minorEastAsia" w:hAnsi="Tahoma" w:cs="Tahoma"/>
            <w:kern w:val="2"/>
            <w:sz w:val="22"/>
            <w:szCs w:val="22"/>
          </w:rPr>
          <w:delText xml:space="preserve"> </w:delText>
        </w:r>
        <w:r w:rsidR="00254A9E" w:rsidDel="00913C56">
          <w:rPr>
            <w:rFonts w:ascii="Tahoma" w:eastAsiaTheme="minorEastAsia" w:hAnsi="Tahoma" w:cs="Tahoma"/>
            <w:kern w:val="2"/>
            <w:sz w:val="22"/>
            <w:szCs w:val="22"/>
          </w:rPr>
          <w:delText>domains</w:delText>
        </w:r>
        <w:r w:rsidR="0046650A" w:rsidRPr="0046650A" w:rsidDel="00913C56">
          <w:rPr>
            <w:rFonts w:ascii="Tahoma" w:eastAsiaTheme="minorEastAsia" w:hAnsi="Tahoma" w:cs="Tahoma"/>
            <w:kern w:val="2"/>
            <w:sz w:val="22"/>
            <w:szCs w:val="22"/>
          </w:rPr>
          <w:delText>?</w:delText>
        </w:r>
      </w:del>
    </w:p>
    <w:p w14:paraId="458100FB" w14:textId="46AB0D4B" w:rsidR="00E53754" w:rsidRDefault="00E53754" w:rsidP="00E53754">
      <w:pPr>
        <w:pStyle w:val="Heading2"/>
        <w:numPr>
          <w:ilvl w:val="0"/>
          <w:numId w:val="12"/>
        </w:numPr>
        <w:tabs>
          <w:tab w:val="num" w:pos="360"/>
        </w:tabs>
        <w:spacing w:before="156"/>
        <w:ind w:left="0" w:firstLine="0"/>
        <w:rPr>
          <w:rFonts w:ascii="Tahoma" w:hAnsi="Tahoma" w:cs="Tahoma"/>
          <w:b w:val="0"/>
          <w:bCs w:val="0"/>
        </w:rPr>
      </w:pPr>
      <w:bookmarkStart w:id="86" w:name="_Toc81214113"/>
      <w:bookmarkEnd w:id="71"/>
      <w:r w:rsidRPr="00746A48">
        <w:rPr>
          <w:rFonts w:ascii="Tahoma" w:hAnsi="Tahoma" w:cs="Tahoma"/>
          <w:b w:val="0"/>
          <w:bCs w:val="0"/>
        </w:rPr>
        <w:lastRenderedPageBreak/>
        <w:t>Literature Review</w:t>
      </w:r>
      <w:bookmarkEnd w:id="86"/>
    </w:p>
    <w:p w14:paraId="010F7A2C" w14:textId="42BE5FE9" w:rsidR="00E53754" w:rsidRPr="0046650A" w:rsidRDefault="00E53754" w:rsidP="00E53754">
      <w:pPr>
        <w:pStyle w:val="Heading3"/>
        <w:numPr>
          <w:ilvl w:val="1"/>
          <w:numId w:val="12"/>
        </w:numPr>
        <w:tabs>
          <w:tab w:val="num" w:pos="360"/>
        </w:tabs>
        <w:spacing w:before="156"/>
        <w:ind w:left="0" w:firstLine="0"/>
        <w:rPr>
          <w:rFonts w:ascii="Tahoma" w:hAnsi="Tahoma" w:cs="Tahoma"/>
        </w:rPr>
      </w:pPr>
      <w:bookmarkStart w:id="87" w:name="_Toc74832238"/>
      <w:bookmarkStart w:id="88" w:name="_Toc81214114"/>
      <w:r w:rsidRPr="0046650A">
        <w:rPr>
          <w:rFonts w:ascii="Tahoma" w:hAnsi="Tahoma" w:cs="Tahoma"/>
        </w:rPr>
        <w:t>IMD</w:t>
      </w:r>
      <w:bookmarkEnd w:id="87"/>
      <w:bookmarkEnd w:id="88"/>
    </w:p>
    <w:p w14:paraId="49CEAD6B" w14:textId="0B803970" w:rsidR="00E53754" w:rsidRDefault="00E53754" w:rsidP="00E53754">
      <w:pPr>
        <w:pStyle w:val="Heading4"/>
        <w:numPr>
          <w:ilvl w:val="2"/>
          <w:numId w:val="12"/>
        </w:numPr>
        <w:tabs>
          <w:tab w:val="num" w:pos="360"/>
        </w:tabs>
        <w:spacing w:before="156"/>
        <w:ind w:left="0" w:firstLine="0"/>
        <w:rPr>
          <w:rFonts w:ascii="Tahoma" w:hAnsi="Tahoma" w:cs="Tahoma"/>
          <w:b w:val="0"/>
          <w:bCs w:val="0"/>
        </w:rPr>
      </w:pPr>
      <w:bookmarkStart w:id="89" w:name="_Toc81214115"/>
      <w:r w:rsidRPr="0046650A">
        <w:rPr>
          <w:rFonts w:ascii="Tahoma" w:hAnsi="Tahoma" w:cs="Tahoma"/>
          <w:b w:val="0"/>
          <w:bCs w:val="0"/>
        </w:rPr>
        <w:t>The definition of IMD</w:t>
      </w:r>
      <w:bookmarkEnd w:id="89"/>
    </w:p>
    <w:p w14:paraId="18DFCDFF" w14:textId="7814BBEB" w:rsidR="00E53754" w:rsidRPr="00887267" w:rsidRDefault="00E53754" w:rsidP="00E53754">
      <w:pPr>
        <w:spacing w:before="156"/>
        <w:rPr>
          <w:rFonts w:ascii="Tahoma" w:hAnsi="Tahoma" w:cs="Tahoma"/>
          <w:sz w:val="22"/>
        </w:rPr>
      </w:pPr>
      <w:r w:rsidRPr="00887267">
        <w:rPr>
          <w:rFonts w:ascii="Tahoma" w:hAnsi="Tahoma" w:cs="Tahoma"/>
          <w:sz w:val="22"/>
        </w:rPr>
        <w:t>It is an interesting area to quantify the spatial variation of social and economic circumstances of different areas. One of the most famous attempts is the English government’s IMD, which measure</w:t>
      </w:r>
      <w:r>
        <w:rPr>
          <w:rFonts w:ascii="Tahoma" w:hAnsi="Tahoma" w:cs="Tahoma"/>
          <w:sz w:val="22"/>
        </w:rPr>
        <w:t>s</w:t>
      </w:r>
      <w:r w:rsidRPr="00887267">
        <w:rPr>
          <w:rFonts w:ascii="Tahoma" w:hAnsi="Tahoma" w:cs="Tahoma"/>
          <w:sz w:val="22"/>
        </w:rPr>
        <w:t xml:space="preserve"> deprivation in England locally. </w:t>
      </w:r>
      <w:r>
        <w:rPr>
          <w:rFonts w:ascii="Tahoma" w:hAnsi="Tahoma" w:cs="Tahoma"/>
          <w:sz w:val="22"/>
        </w:rPr>
        <w:t>I</w:t>
      </w:r>
      <w:r w:rsidR="00CD2B0B">
        <w:rPr>
          <w:rFonts w:ascii="Tahoma" w:hAnsi="Tahoma" w:cs="Tahoma"/>
          <w:sz w:val="22"/>
        </w:rPr>
        <w:t>t</w:t>
      </w:r>
      <w:r>
        <w:rPr>
          <w:rFonts w:ascii="Tahoma" w:hAnsi="Tahoma" w:cs="Tahoma"/>
          <w:sz w:val="22"/>
        </w:rPr>
        <w:t xml:space="preserve"> dissects deprivation to evaluate social welfare</w:t>
      </w:r>
      <w:r w:rsidR="00CD2B0B">
        <w:rPr>
          <w:rFonts w:ascii="Tahoma" w:hAnsi="Tahoma" w:cs="Tahoma"/>
          <w:sz w:val="22"/>
        </w:rPr>
        <w:t xml:space="preserve"> and </w:t>
      </w:r>
      <w:r>
        <w:rPr>
          <w:rFonts w:ascii="Tahoma" w:hAnsi="Tahoma" w:cs="Tahoma"/>
          <w:sz w:val="22"/>
        </w:rPr>
        <w:t>is considered as a combination of seven social and economic aspects by the English</w:t>
      </w:r>
      <w:r w:rsidR="00CD2B0B">
        <w:rPr>
          <w:rFonts w:ascii="Tahoma" w:hAnsi="Tahoma" w:cs="Tahoma"/>
          <w:sz w:val="22"/>
        </w:rPr>
        <w:t xml:space="preserve"> </w:t>
      </w:r>
      <w:r>
        <w:rPr>
          <w:rFonts w:ascii="Tahoma" w:hAnsi="Tahoma" w:cs="Tahoma"/>
          <w:sz w:val="22"/>
        </w:rPr>
        <w:t>government. Because of that,</w:t>
      </w:r>
      <w:r w:rsidRPr="00887267">
        <w:rPr>
          <w:rFonts w:ascii="Tahoma" w:hAnsi="Tahoma" w:cs="Tahoma"/>
          <w:sz w:val="22"/>
        </w:rPr>
        <w:t xml:space="preserve"> seven domain measure</w:t>
      </w:r>
      <w:r>
        <w:rPr>
          <w:rFonts w:ascii="Tahoma" w:hAnsi="Tahoma" w:cs="Tahoma"/>
          <w:sz w:val="22"/>
        </w:rPr>
        <w:t>ment</w:t>
      </w:r>
      <w:r w:rsidRPr="00887267">
        <w:rPr>
          <w:rFonts w:ascii="Tahoma" w:hAnsi="Tahoma" w:cs="Tahoma"/>
          <w:sz w:val="22"/>
        </w:rPr>
        <w:t>s of deprivation</w:t>
      </w:r>
      <w:r>
        <w:rPr>
          <w:rFonts w:ascii="Tahoma" w:hAnsi="Tahoma" w:cs="Tahoma"/>
          <w:sz w:val="22"/>
        </w:rPr>
        <w:t xml:space="preserve"> are developed, i</w:t>
      </w:r>
      <w:r w:rsidRPr="00887267">
        <w:rPr>
          <w:rFonts w:ascii="Tahoma" w:hAnsi="Tahoma" w:cs="Tahoma"/>
          <w:sz w:val="22"/>
        </w:rPr>
        <w:t>ncluding Income Deprivation; Employment Deprivation; Education, Skills and Training Deprivation; Health Deprivation and Disability; Crime; Barriers to Housing and Services; Living Environment Deprivation</w:t>
      </w:r>
      <w:r w:rsidR="00CD2B0B">
        <w:rPr>
          <w:rFonts w:ascii="Tahoma" w:hAnsi="Tahoma" w:cs="Tahoma"/>
          <w:sz w:val="22"/>
        </w:rPr>
        <w:t>, and</w:t>
      </w:r>
      <w:r>
        <w:rPr>
          <w:rFonts w:ascii="Tahoma" w:hAnsi="Tahoma" w:cs="Tahoma"/>
          <w:sz w:val="22"/>
        </w:rPr>
        <w:t xml:space="preserve"> </w:t>
      </w:r>
      <w:r w:rsidR="00CD2B0B">
        <w:rPr>
          <w:rFonts w:ascii="Tahoma" w:hAnsi="Tahoma" w:cs="Tahoma"/>
          <w:sz w:val="22"/>
        </w:rPr>
        <w:t>e</w:t>
      </w:r>
      <w:r>
        <w:rPr>
          <w:rFonts w:ascii="Tahoma" w:hAnsi="Tahoma" w:cs="Tahoma"/>
          <w:sz w:val="22"/>
        </w:rPr>
        <w:t xml:space="preserve">ach </w:t>
      </w:r>
      <w:r w:rsidR="00CD2B0B">
        <w:rPr>
          <w:rFonts w:ascii="Tahoma" w:hAnsi="Tahoma" w:cs="Tahoma"/>
          <w:sz w:val="22"/>
        </w:rPr>
        <w:t>of them</w:t>
      </w:r>
      <w:r>
        <w:rPr>
          <w:rFonts w:ascii="Tahoma" w:hAnsi="Tahoma" w:cs="Tahoma"/>
          <w:sz w:val="22"/>
        </w:rPr>
        <w:t xml:space="preserve"> has a bunch of sub-domains to </w:t>
      </w:r>
      <w:r w:rsidR="00CD2B0B">
        <w:rPr>
          <w:rFonts w:ascii="Tahoma" w:hAnsi="Tahoma" w:cs="Tahoma"/>
          <w:sz w:val="22"/>
        </w:rPr>
        <w:t xml:space="preserve">help </w:t>
      </w:r>
      <w:r>
        <w:rPr>
          <w:rFonts w:ascii="Tahoma" w:hAnsi="Tahoma" w:cs="Tahoma"/>
          <w:sz w:val="22"/>
        </w:rPr>
        <w:t xml:space="preserve">integrate the concept </w:t>
      </w:r>
      <w:r w:rsidRPr="00887267">
        <w:rPr>
          <w:rFonts w:ascii="Tahoma" w:hAnsi="Tahoma" w:cs="Tahoma"/>
          <w:sz w:val="22"/>
        </w:rPr>
        <w:fldChar w:fldCharType="begin" w:fldLock="1"/>
      </w:r>
      <w:r>
        <w:rPr>
          <w:rFonts w:ascii="Tahoma" w:hAnsi="Tahoma" w:cs="Tahoma"/>
          <w:sz w:val="22"/>
        </w:rPr>
        <w:instrText>ADDIN CSL_CITATION {"citationItems":[{"id":"ITEM-1","itemData":{"abstract":"Written by authors above for the Ministry of Housing, Communities and Local Government. The Indices of Deprivation are an important tool for identifying the most deprived areas in England. Local policy makers and communities can also use this tool to ensure that their activities prioritise the areas with greatest need for services. The English Indices of Deprivation 2019 is the sixth release in a series of statistics produced to measure multiple forms of deprivation at the small spatial scale. This report outlines the main results from the Indices of Deprivation 2019, including the overall Index of Multiple Deprivation 2019, and provides examples and guidance on how to use and interpret the data sets. The accompanying Technical Report presents the conceptual framework of the new Indices of Deprivation 2019; the methodology for creating the domains and the overall Index of Multiple Deprivation; the quality assurance carried out to ensure reliability of the data outputs; and the component indicators and domains. The datasets underpinning the Indices of Deprivation 2019 can be accessed at: https://www.gov.uk/government/statistics/english-indices-of-deprivation-2019","author":[{"dropping-particle":"","family":"Ministry of Housing Communities and Local Government","given":"","non-dropping-particle":"","parse-names":false,"suffix":""}],"id":"ITEM-1","issue":"September","issued":{"date-parts":[["2019"]]},"page":"1-86","title":"The English Indices of Deprivation 2019: Research report","type":"article-journal"},"uris":["http://www.mendeley.com/documents/?uuid=a83e8d69-b3c8-4e75-82b2-2f50dc20cb12"]}],"mendeley":{"formattedCitation":"(Ministry of Housing Communities and Local Government, 2019)","plainTextFormattedCitation":"(Ministry of Housing Communities and Local Government, 2019)","previouslyFormattedCitation":"(Ministry of Housing Communities and Local Government, 2019)"},"properties":{"noteIndex":0},"schema":"https://github.com/citation-style-language/schema/raw/master/csl-citation.json"}</w:instrText>
      </w:r>
      <w:r w:rsidRPr="00887267">
        <w:rPr>
          <w:rFonts w:ascii="Tahoma" w:hAnsi="Tahoma" w:cs="Tahoma"/>
          <w:sz w:val="22"/>
        </w:rPr>
        <w:fldChar w:fldCharType="separate"/>
      </w:r>
      <w:r w:rsidRPr="0037015B">
        <w:rPr>
          <w:rFonts w:ascii="Tahoma" w:hAnsi="Tahoma" w:cs="Tahoma"/>
          <w:sz w:val="22"/>
        </w:rPr>
        <w:t>(Ministry of Housing Communities and Local Government, 2019)</w:t>
      </w:r>
      <w:r w:rsidRPr="00887267">
        <w:rPr>
          <w:rFonts w:ascii="Tahoma" w:hAnsi="Tahoma" w:cs="Tahoma"/>
          <w:sz w:val="22"/>
        </w:rPr>
        <w:fldChar w:fldCharType="end"/>
      </w:r>
      <w:r w:rsidRPr="00887267">
        <w:rPr>
          <w:rFonts w:ascii="Tahoma" w:hAnsi="Tahoma" w:cs="Tahoma"/>
          <w:sz w:val="22"/>
        </w:rPr>
        <w:t xml:space="preserve">. </w:t>
      </w:r>
      <w:r>
        <w:rPr>
          <w:rFonts w:ascii="Tahoma" w:hAnsi="Tahoma" w:cs="Tahoma"/>
          <w:sz w:val="22"/>
        </w:rPr>
        <w:t>Nowadays</w:t>
      </w:r>
      <w:r w:rsidRPr="00887267">
        <w:rPr>
          <w:rFonts w:ascii="Tahoma" w:hAnsi="Tahoma" w:cs="Tahoma"/>
          <w:sz w:val="22"/>
        </w:rPr>
        <w:t xml:space="preserve"> </w:t>
      </w:r>
      <w:r>
        <w:rPr>
          <w:rFonts w:ascii="Tahoma" w:hAnsi="Tahoma" w:cs="Tahoma"/>
          <w:sz w:val="22"/>
        </w:rPr>
        <w:t>t</w:t>
      </w:r>
      <w:r w:rsidRPr="00887267">
        <w:rPr>
          <w:rFonts w:ascii="Tahoma" w:hAnsi="Tahoma" w:cs="Tahoma"/>
          <w:sz w:val="22"/>
        </w:rPr>
        <w:t xml:space="preserve">he main domains of IMD are similar across the world. For example, the IMD of New Zealand </w:t>
      </w:r>
      <w:r>
        <w:rPr>
          <w:rFonts w:ascii="Tahoma" w:hAnsi="Tahoma" w:cs="Tahoma"/>
          <w:sz w:val="22"/>
        </w:rPr>
        <w:t>is</w:t>
      </w:r>
      <w:r w:rsidRPr="00887267">
        <w:rPr>
          <w:rFonts w:ascii="Tahoma" w:hAnsi="Tahoma" w:cs="Tahoma"/>
          <w:sz w:val="22"/>
        </w:rPr>
        <w:t xml:space="preserve"> </w:t>
      </w:r>
      <w:r>
        <w:rPr>
          <w:rFonts w:ascii="Tahoma" w:hAnsi="Tahoma" w:cs="Tahoma" w:hint="eastAsia"/>
          <w:sz w:val="22"/>
        </w:rPr>
        <w:t>al</w:t>
      </w:r>
      <w:r>
        <w:rPr>
          <w:rFonts w:ascii="Tahoma" w:hAnsi="Tahoma" w:cs="Tahoma"/>
          <w:sz w:val="22"/>
        </w:rPr>
        <w:t xml:space="preserve">so composed of seven domains that are </w:t>
      </w:r>
      <w:r w:rsidRPr="00887267">
        <w:rPr>
          <w:rFonts w:ascii="Tahoma" w:hAnsi="Tahoma" w:cs="Tahoma"/>
          <w:sz w:val="22"/>
        </w:rPr>
        <w:t xml:space="preserve">similar to </w:t>
      </w:r>
      <w:r>
        <w:rPr>
          <w:rFonts w:ascii="Tahoma" w:hAnsi="Tahoma" w:cs="Tahoma"/>
          <w:sz w:val="22"/>
        </w:rPr>
        <w:t xml:space="preserve">the composition of </w:t>
      </w:r>
      <w:r w:rsidRPr="00887267">
        <w:rPr>
          <w:rFonts w:ascii="Tahoma" w:hAnsi="Tahoma" w:cs="Tahoma"/>
          <w:sz w:val="22"/>
        </w:rPr>
        <w:t xml:space="preserve">IMD </w:t>
      </w:r>
      <w:r>
        <w:rPr>
          <w:rFonts w:ascii="Tahoma" w:hAnsi="Tahoma" w:cs="Tahoma"/>
          <w:sz w:val="22"/>
        </w:rPr>
        <w:t>in</w:t>
      </w:r>
      <w:r w:rsidRPr="00887267">
        <w:rPr>
          <w:rFonts w:ascii="Tahoma" w:hAnsi="Tahoma" w:cs="Tahoma"/>
          <w:sz w:val="22"/>
        </w:rPr>
        <w:t xml:space="preserve"> England</w:t>
      </w:r>
      <w:r>
        <w:rPr>
          <w:rFonts w:ascii="Tahoma" w:hAnsi="Tahoma" w:cs="Tahoma"/>
          <w:sz w:val="22"/>
        </w:rPr>
        <w:t xml:space="preserve"> </w:t>
      </w:r>
      <w:r w:rsidRPr="00887267">
        <w:rPr>
          <w:rFonts w:ascii="Tahoma" w:hAnsi="Tahoma" w:cs="Tahoma"/>
          <w:sz w:val="22"/>
        </w:rPr>
        <w:fldChar w:fldCharType="begin" w:fldLock="1"/>
      </w:r>
      <w:r w:rsidR="00955029">
        <w:rPr>
          <w:rFonts w:ascii="Tahoma" w:hAnsi="Tahoma" w:cs="Tahoma"/>
          <w:sz w:val="22"/>
        </w:rPr>
        <w:instrText>ADDIN CSL_CITATION {"citationItems":[{"id":"ITEM-1","itemData":{"DOI":"10.1371/journal.pone.0181260","ISBN":"1111111111","ISSN":"19326203","PMID":"28771596","abstract":"For the past 20 years, the New Zealand Deprivation Index (NZDep) has been the universal measure of area-based social circumstances for New Zealand (NZ) and often the key social determinant used in population health and social research. This paper presents the first theoretical and methodological shift in the measurement of area deprivation in New Zealand since the 1990s and describes the development of the New Zealand Index of Multiple Deprivation (IMD). We briefly describe the development of Data Zones, an intermediary geographical scale, before outlining the development of the New Zealand Index of Multiple Deprivation (IMD), which uses routine datasets and methods comparable to current international deprivation indices. We identified 28 indicators of deprivation from national health, social development, taxation, education, police databases, geospatial data providers and the 2013 Census, all of which represented seven Domains of deprivation: Employment; Income; Crime; Housing; Health; Education; and Geographical Access. The IMD is the combination of these seven Domains. The Domains may be used individually or in combination, to explore the geography of deprivation and its association with a given health or social outcome. Geographic variations in the distribution of the IMD and its Domains were found among the District Health Boards in NZ, suggesting that factors underpinning overall deprivation are inconsistent across the country. With the exception of the Access Domain, the IMD and its Domains were statistically and moderately-to-strongly associated with both smoking rates and household poverty. The IMD provides a more nuanced view of area deprivation circumstances in Aotearoa NZ. Our vision is for the IMD and the Data Zones to be widely used to inform research, policy and resource allocation projects, providing a better measurement of area deprivation in NZ, improved outcomes for Māori, and a more consistent approach to reporting and monitoring the social climate of NZ.","author":[{"dropping-particle":"","family":"Exeter","given":"Daniel John","non-dropping-particle":"","parse-names":false,"suffix":""},{"dropping-particle":"","family":"Zhao","given":"Jinfeng","non-dropping-particle":"","parse-names":false,"suffix":""},{"dropping-particle":"","family":"Crengle","given":"Sue","non-dropping-particle":"","parse-names":false,"suffix":""},{"dropping-particle":"","family":"Lee","given":"Arier","non-dropping-particle":"","parse-names":false,"suffix":""},{"dropping-particle":"","family":"Browne","given":"Michael","non-dropping-particle":"","parse-names":false,"suffix":""}],"container-title":"Exeter, D. J., Zhao, J., Crengle, S., Lee, A. and Browne, M. (2017). ‘The New Zealand Indices of Multiple Deprivation (IMD): A new suite of indicators for social and health research in Aotearoa, New Zealand’. PLoS ONE, 12 (8), pp. 1–19. doi: 10.1371/journ","id":"ITEM-1","issue":"8","issued":{"date-parts":[["2017"]]},"page":"1-19","title":"The New Zealand Indices of Multiple Deprivation (IMD): A new suite of indicators for social and health research in Aotearoa, New Zealand","type":"article-journal","volume":"12"},"uris":["http://www.mendeley.com/documents/?uuid=1001425e-30b3-4993-b7a6-3d1d73def615"]}],"mendeley":{"formattedCitation":"(Exeter &lt;i&gt;et al.&lt;/i&gt;, 2017)","plainTextFormattedCitation":"(Exeter et al., 2017)","previouslyFormattedCitation":"(Exeter &lt;i&gt;et al.&lt;/i&gt;, 2017)"},"properties":{"noteIndex":0},"schema":"https://github.com/citation-style-language/schema/raw/master/csl-citation.json"}</w:instrText>
      </w:r>
      <w:r w:rsidRPr="00887267">
        <w:rPr>
          <w:rFonts w:ascii="Tahoma" w:hAnsi="Tahoma" w:cs="Tahoma"/>
          <w:sz w:val="22"/>
        </w:rPr>
        <w:fldChar w:fldCharType="separate"/>
      </w:r>
      <w:r w:rsidR="006471CB" w:rsidRPr="006471CB">
        <w:rPr>
          <w:rFonts w:ascii="Tahoma" w:hAnsi="Tahoma" w:cs="Tahoma"/>
          <w:sz w:val="22"/>
        </w:rPr>
        <w:t xml:space="preserve">(Exeter </w:t>
      </w:r>
      <w:r w:rsidR="006471CB" w:rsidRPr="006471CB">
        <w:rPr>
          <w:rFonts w:ascii="Tahoma" w:hAnsi="Tahoma" w:cs="Tahoma"/>
          <w:i/>
          <w:sz w:val="22"/>
        </w:rPr>
        <w:t>et al.</w:t>
      </w:r>
      <w:r w:rsidR="006471CB" w:rsidRPr="006471CB">
        <w:rPr>
          <w:rFonts w:ascii="Tahoma" w:hAnsi="Tahoma" w:cs="Tahoma"/>
          <w:sz w:val="22"/>
        </w:rPr>
        <w:t>, 2017)</w:t>
      </w:r>
      <w:r w:rsidRPr="00887267">
        <w:rPr>
          <w:rFonts w:ascii="Tahoma" w:hAnsi="Tahoma" w:cs="Tahoma"/>
          <w:sz w:val="22"/>
        </w:rPr>
        <w:fldChar w:fldCharType="end"/>
      </w:r>
      <w:r w:rsidRPr="00887267">
        <w:rPr>
          <w:rFonts w:ascii="Tahoma" w:hAnsi="Tahoma" w:cs="Tahoma"/>
          <w:sz w:val="22"/>
        </w:rPr>
        <w:t>. The IMD of German</w:t>
      </w:r>
      <w:r w:rsidR="00CD2B0B">
        <w:rPr>
          <w:rFonts w:ascii="Tahoma" w:hAnsi="Tahoma" w:cs="Tahoma"/>
          <w:sz w:val="22"/>
        </w:rPr>
        <w:t>y</w:t>
      </w:r>
      <w:r w:rsidRPr="00887267">
        <w:rPr>
          <w:rFonts w:ascii="Tahoma" w:hAnsi="Tahoma" w:cs="Tahoma"/>
          <w:sz w:val="22"/>
        </w:rPr>
        <w:t xml:space="preserve"> has five domains similar to </w:t>
      </w:r>
      <w:r w:rsidR="00CD2B0B">
        <w:rPr>
          <w:rFonts w:ascii="Tahoma" w:hAnsi="Tahoma" w:cs="Tahoma"/>
          <w:sz w:val="22"/>
        </w:rPr>
        <w:t xml:space="preserve">that of </w:t>
      </w:r>
      <w:r w:rsidRPr="00887267">
        <w:rPr>
          <w:rFonts w:ascii="Tahoma" w:hAnsi="Tahoma" w:cs="Tahoma"/>
          <w:sz w:val="22"/>
        </w:rPr>
        <w:t>England.</w:t>
      </w:r>
      <w:r>
        <w:rPr>
          <w:rFonts w:ascii="Tahoma" w:hAnsi="Tahoma" w:cs="Tahoma"/>
          <w:sz w:val="22"/>
        </w:rPr>
        <w:t xml:space="preserve"> The additional special two are </w:t>
      </w:r>
      <w:r w:rsidRPr="006B5BD4">
        <w:rPr>
          <w:rFonts w:ascii="Tahoma" w:hAnsi="Tahoma" w:cs="Tahoma"/>
          <w:sz w:val="22"/>
        </w:rPr>
        <w:t>municipal revenue deprivation</w:t>
      </w:r>
      <w:r>
        <w:rPr>
          <w:rFonts w:ascii="Tahoma" w:hAnsi="Tahoma" w:cs="Tahoma"/>
          <w:sz w:val="22"/>
        </w:rPr>
        <w:t xml:space="preserve"> and</w:t>
      </w:r>
      <w:r w:rsidRPr="006B5BD4">
        <w:rPr>
          <w:rFonts w:ascii="Tahoma" w:hAnsi="Tahoma" w:cs="Tahoma"/>
          <w:sz w:val="22"/>
        </w:rPr>
        <w:t xml:space="preserve"> social capital deprivation</w:t>
      </w:r>
      <w:r>
        <w:rPr>
          <w:rFonts w:ascii="Tahoma" w:hAnsi="Tahoma" w:cs="Tahoma"/>
          <w:sz w:val="22"/>
        </w:rPr>
        <w:t xml:space="preserve"> </w:t>
      </w:r>
      <w:r w:rsidRPr="00887267">
        <w:rPr>
          <w:rFonts w:ascii="Tahoma" w:hAnsi="Tahoma" w:cs="Tahoma"/>
          <w:sz w:val="22"/>
        </w:rPr>
        <w:fldChar w:fldCharType="begin" w:fldLock="1"/>
      </w:r>
      <w:r w:rsidRPr="00887267">
        <w:rPr>
          <w:rFonts w:ascii="Tahoma" w:hAnsi="Tahoma" w:cs="Tahoma"/>
          <w:sz w:val="22"/>
        </w:rPr>
        <w:instrText>ADDIN CSL_CITATION {"citationItems":[{"id":"ITEM-1","itemData":{"DOI":"10.1007/s00103-017-2646-2","ISSN":"1436-9990","author":[{"dropping-particle":"","family":"Maier","given":"Werner","non-dropping-particle":"","parse-names":false,"suffix":""}],"container-title":"Bundesgesundheitsblatt - Gesundheitsforschung - Gesundheitsschutz","id":"ITEM-1","issue":"12","issued":{"date-parts":[["2017","12","8"]]},"page":"1403-1412","title":"Indizes Multipler Deprivation zur Analyse regionaler Gesundheitsunterschiede in Deutschland","type":"article-journal","volume":"60"},"uris":["http://www.mendeley.com/documents/?uuid=fce63b9d-2d19-418e-8ea9-cc61bf013d8d"]}],"mendeley":{"formattedCitation":"(Maier, 2017)","plainTextFormattedCitation":"(Maier, 2017)","previouslyFormattedCitation":"(Maier, 2017)"},"properties":{"noteIndex":0},"schema":"https://github.com/citation-style-language/schema/raw/master/csl-citation.json"}</w:instrText>
      </w:r>
      <w:r w:rsidRPr="00887267">
        <w:rPr>
          <w:rFonts w:ascii="Tahoma" w:hAnsi="Tahoma" w:cs="Tahoma"/>
          <w:sz w:val="22"/>
        </w:rPr>
        <w:fldChar w:fldCharType="separate"/>
      </w:r>
      <w:r w:rsidRPr="00887267">
        <w:rPr>
          <w:rFonts w:ascii="Tahoma" w:hAnsi="Tahoma" w:cs="Tahoma"/>
          <w:sz w:val="22"/>
        </w:rPr>
        <w:t>(Maier,</w:t>
      </w:r>
      <w:r w:rsidR="00CD2B0B">
        <w:rPr>
          <w:rFonts w:ascii="Tahoma" w:hAnsi="Tahoma" w:cs="Tahoma"/>
          <w:sz w:val="22"/>
        </w:rPr>
        <w:t xml:space="preserve"> </w:t>
      </w:r>
      <w:r w:rsidRPr="00887267">
        <w:rPr>
          <w:rFonts w:ascii="Tahoma" w:hAnsi="Tahoma" w:cs="Tahoma"/>
          <w:sz w:val="22"/>
        </w:rPr>
        <w:t>2017)</w:t>
      </w:r>
      <w:r w:rsidRPr="00887267">
        <w:rPr>
          <w:rFonts w:ascii="Tahoma" w:hAnsi="Tahoma" w:cs="Tahoma"/>
          <w:sz w:val="22"/>
        </w:rPr>
        <w:fldChar w:fldCharType="end"/>
      </w:r>
      <w:r>
        <w:rPr>
          <w:rFonts w:ascii="Tahoma" w:hAnsi="Tahoma" w:cs="Tahoma"/>
          <w:sz w:val="22"/>
        </w:rPr>
        <w:t xml:space="preserve">. </w:t>
      </w:r>
      <w:r w:rsidRPr="00887267">
        <w:rPr>
          <w:rFonts w:ascii="Tahoma" w:hAnsi="Tahoma" w:cs="Tahoma"/>
          <w:sz w:val="22"/>
        </w:rPr>
        <w:t>In</w:t>
      </w:r>
      <w:r w:rsidR="00CD2B0B">
        <w:rPr>
          <w:rFonts w:ascii="Tahoma" w:hAnsi="Tahoma" w:cs="Tahoma"/>
          <w:sz w:val="22"/>
        </w:rPr>
        <w:t xml:space="preserve"> </w:t>
      </w:r>
      <w:r w:rsidRPr="00887267">
        <w:rPr>
          <w:rFonts w:ascii="Tahoma" w:hAnsi="Tahoma" w:cs="Tahoma"/>
          <w:sz w:val="22"/>
        </w:rPr>
        <w:t>fact, the theoretical basis of determining deprivation is taken from Townsend’s work in the 1980s, in which he defined the deprivation as lacking “diet, clothing, housing, household facilities</w:t>
      </w:r>
      <w:r>
        <w:rPr>
          <w:rFonts w:ascii="Tahoma" w:hAnsi="Tahoma" w:cs="Tahoma"/>
          <w:sz w:val="22"/>
        </w:rPr>
        <w:t>,</w:t>
      </w:r>
      <w:r w:rsidRPr="00887267">
        <w:rPr>
          <w:rFonts w:ascii="Tahoma" w:hAnsi="Tahoma" w:cs="Tahoma"/>
          <w:sz w:val="22"/>
        </w:rPr>
        <w:t xml:space="preserve"> and fuel and environmental, educational, working and social conditions, activities and facilities” (</w:t>
      </w:r>
      <w:r w:rsidRPr="00887267">
        <w:rPr>
          <w:rFonts w:ascii="Tahoma" w:hAnsi="Tahoma" w:cs="Tahoma"/>
          <w:sz w:val="22"/>
        </w:rPr>
        <w:fldChar w:fldCharType="begin" w:fldLock="1"/>
      </w:r>
      <w:r w:rsidR="00955029">
        <w:rPr>
          <w:rFonts w:ascii="Tahoma" w:hAnsi="Tahoma" w:cs="Tahoma"/>
          <w:sz w:val="22"/>
        </w:rPr>
        <w:instrText>ADDIN CSL_CITATION {"citationItems":[{"id":"ITEM-1","itemData":{"DOI":"10.1068/a37168","ISSN":"0308-518X","abstract":"Indices to measure deprivation at a small-area level have been used in the United Kingdom to target regeneration policy for over thirty years. The development of the Indices of Deprivation 2000 for England and comparable indices for Northern Ireland, Wales, and Scotland, involved a fundamental reappraisal and reconceptualisation of small-area level multiple deprivation and its measurement. Multiple deprivation is articulated as an accumulation of discrete dimensions or ‘domains’ of deprivation. This paper presents the key principles that were taken into consideration when constructing these four indices and the more recent English Indices of Deprivation 2004, and provides an account of the statistical techniques that were used to operationalise them.","author":[{"dropping-particle":"","family":"Noble","given":"Michael","non-dropping-particle":"","parse-names":false,"suffix":""},{"dropping-particle":"","family":"Wright","given":"Gemma","non-dropping-particle":"","parse-names":false,"suffix":""},{"dropping-particle":"","family":"Smith","given":"George","non-dropping-particle":"","parse-names":false,"suffix":""},{"dropping-particle":"","family":"Dibben","given":"Chris","non-dropping-particle":"","parse-names":false,"suffix":""}],"container-title":"Environment and Planning A: Economy and Space","id":"ITEM-1","issue":"1","issued":{"date-parts":[["2006","1","24"]]},"page":"169-185","title":"Measuring Multiple Deprivation at the Small-Area Level","type":"article-journal","volume":"38"},"uris":["http://www.mendeley.com/documents/?uuid=d36f61cd-e3ef-434e-a0e5-0b63b3ff8e11"]}],"mendeley":{"formattedCitation":"(Noble &lt;i&gt;et al.&lt;/i&gt;, 2006)","manualFormatting":"Noble et al., (2006)","plainTextFormattedCitation":"(Noble et al., 2006)","previouslyFormattedCitation":"(Noble &lt;i&gt;et al.&lt;/i&gt;, 2006)"},"properties":{"noteIndex":0},"schema":"https://github.com/citation-style-language/schema/raw/master/csl-citation.json"}</w:instrText>
      </w:r>
      <w:r w:rsidRPr="00887267">
        <w:rPr>
          <w:rFonts w:ascii="Tahoma" w:hAnsi="Tahoma" w:cs="Tahoma"/>
          <w:sz w:val="22"/>
        </w:rPr>
        <w:fldChar w:fldCharType="separate"/>
      </w:r>
      <w:r w:rsidRPr="00887267">
        <w:rPr>
          <w:rFonts w:ascii="Tahoma" w:hAnsi="Tahoma" w:cs="Tahoma"/>
          <w:sz w:val="22"/>
        </w:rPr>
        <w:t xml:space="preserve">Noble </w:t>
      </w:r>
      <w:r w:rsidRPr="00887267">
        <w:rPr>
          <w:rFonts w:ascii="Tahoma" w:hAnsi="Tahoma" w:cs="Tahoma"/>
          <w:i/>
          <w:sz w:val="22"/>
        </w:rPr>
        <w:t>et al.</w:t>
      </w:r>
      <w:r w:rsidRPr="00887267">
        <w:rPr>
          <w:rFonts w:ascii="Tahoma" w:hAnsi="Tahoma" w:cs="Tahoma"/>
          <w:sz w:val="22"/>
        </w:rPr>
        <w:t xml:space="preserve">, </w:t>
      </w:r>
      <w:r w:rsidRPr="00887267">
        <w:rPr>
          <w:rFonts w:ascii="Tahoma" w:hAnsi="Tahoma" w:cs="Tahoma" w:hint="eastAsia"/>
          <w:sz w:val="22"/>
        </w:rPr>
        <w:t>(</w:t>
      </w:r>
      <w:r w:rsidRPr="00887267">
        <w:rPr>
          <w:rFonts w:ascii="Tahoma" w:hAnsi="Tahoma" w:cs="Tahoma"/>
          <w:sz w:val="22"/>
        </w:rPr>
        <w:t>2006)</w:t>
      </w:r>
      <w:r w:rsidRPr="00887267">
        <w:rPr>
          <w:rFonts w:ascii="Tahoma" w:hAnsi="Tahoma" w:cs="Tahoma"/>
          <w:sz w:val="22"/>
        </w:rPr>
        <w:fldChar w:fldCharType="end"/>
      </w:r>
      <w:r w:rsidRPr="00887267">
        <w:rPr>
          <w:rFonts w:ascii="Tahoma" w:hAnsi="Tahoma" w:cs="Tahoma"/>
          <w:sz w:val="22"/>
        </w:rPr>
        <w:t xml:space="preserve"> quoting Townsend, p. 172). </w:t>
      </w:r>
      <w:r>
        <w:rPr>
          <w:rFonts w:ascii="Tahoma" w:hAnsi="Tahoma" w:cs="Tahoma"/>
          <w:sz w:val="22"/>
        </w:rPr>
        <w:t>To sum up, IMD</w:t>
      </w:r>
      <w:r>
        <w:rPr>
          <w:rFonts w:ascii="Tahoma" w:hAnsi="Tahoma" w:cs="Tahoma" w:hint="eastAsia"/>
          <w:sz w:val="22"/>
        </w:rPr>
        <w:t xml:space="preserve"> </w:t>
      </w:r>
      <w:r>
        <w:rPr>
          <w:rFonts w:ascii="Tahoma" w:hAnsi="Tahoma" w:cs="Tahoma"/>
          <w:sz w:val="22"/>
        </w:rPr>
        <w:t xml:space="preserve">is the index </w:t>
      </w:r>
      <w:r w:rsidR="00CD2B0B">
        <w:rPr>
          <w:rFonts w:ascii="Tahoma" w:hAnsi="Tahoma" w:cs="Tahoma"/>
          <w:sz w:val="22"/>
        </w:rPr>
        <w:t>that</w:t>
      </w:r>
      <w:r>
        <w:rPr>
          <w:rFonts w:ascii="Tahoma" w:hAnsi="Tahoma" w:cs="Tahoma"/>
          <w:sz w:val="22"/>
        </w:rPr>
        <w:t xml:space="preserve"> use</w:t>
      </w:r>
      <w:r w:rsidR="00B1209D">
        <w:rPr>
          <w:rFonts w:ascii="Tahoma" w:hAnsi="Tahoma" w:cs="Tahoma"/>
          <w:sz w:val="22"/>
        </w:rPr>
        <w:t>s</w:t>
      </w:r>
      <w:r>
        <w:rPr>
          <w:rFonts w:ascii="Tahoma" w:hAnsi="Tahoma" w:cs="Tahoma"/>
          <w:sz w:val="22"/>
        </w:rPr>
        <w:t xml:space="preserve"> the census and other government data to describe the situation of deprivation geographically. </w:t>
      </w:r>
    </w:p>
    <w:p w14:paraId="5CEE72B2" w14:textId="55A15041" w:rsidR="00E53754" w:rsidRPr="0046650A" w:rsidRDefault="00E53754" w:rsidP="00E53754">
      <w:pPr>
        <w:pStyle w:val="Heading4"/>
        <w:numPr>
          <w:ilvl w:val="2"/>
          <w:numId w:val="12"/>
        </w:numPr>
        <w:tabs>
          <w:tab w:val="num" w:pos="360"/>
        </w:tabs>
        <w:spacing w:before="156"/>
        <w:ind w:left="0" w:firstLine="0"/>
        <w:rPr>
          <w:rFonts w:ascii="Tahoma" w:hAnsi="Tahoma" w:cs="Tahoma"/>
          <w:b w:val="0"/>
          <w:bCs w:val="0"/>
        </w:rPr>
      </w:pPr>
      <w:bookmarkStart w:id="90" w:name="_Toc81214116"/>
      <w:r w:rsidRPr="0046650A">
        <w:rPr>
          <w:rFonts w:ascii="Tahoma" w:hAnsi="Tahoma" w:cs="Tahoma"/>
          <w:b w:val="0"/>
          <w:bCs w:val="0"/>
        </w:rPr>
        <w:t>The function of IMD</w:t>
      </w:r>
      <w:bookmarkEnd w:id="90"/>
    </w:p>
    <w:p w14:paraId="42B3064F" w14:textId="51CC1F57" w:rsidR="00E53754" w:rsidRPr="00887267" w:rsidRDefault="00E53754" w:rsidP="00E53754">
      <w:pPr>
        <w:spacing w:before="156"/>
        <w:rPr>
          <w:rFonts w:ascii="Tahoma" w:hAnsi="Tahoma" w:cs="Tahoma"/>
          <w:sz w:val="22"/>
        </w:rPr>
      </w:pPr>
      <w:r>
        <w:rPr>
          <w:rFonts w:ascii="Tahoma" w:hAnsi="Tahoma" w:cs="Tahoma"/>
          <w:sz w:val="22"/>
        </w:rPr>
        <w:t xml:space="preserve">Since the data to calculate IMD are all </w:t>
      </w:r>
      <w:r w:rsidRPr="00B330DB">
        <w:rPr>
          <w:rFonts w:ascii="Tahoma" w:hAnsi="Tahoma" w:cs="Tahoma"/>
          <w:sz w:val="22"/>
        </w:rPr>
        <w:t>authoritative data</w:t>
      </w:r>
      <w:r>
        <w:rPr>
          <w:rFonts w:ascii="Tahoma" w:hAnsi="Tahoma" w:cs="Tahoma"/>
          <w:sz w:val="22"/>
        </w:rPr>
        <w:t>, it is widely accepted and used</w:t>
      </w:r>
      <w:r w:rsidRPr="00B330DB">
        <w:rPr>
          <w:rFonts w:ascii="Tahoma" w:hAnsi="Tahoma" w:cs="Tahoma"/>
          <w:sz w:val="22"/>
        </w:rPr>
        <w:t xml:space="preserve"> </w:t>
      </w:r>
      <w:r w:rsidRPr="00887267">
        <w:rPr>
          <w:rFonts w:ascii="Tahoma" w:hAnsi="Tahoma" w:cs="Tahoma"/>
          <w:sz w:val="22"/>
        </w:rPr>
        <w:t xml:space="preserve">in many fields. Government can use IMD to help target resources to </w:t>
      </w:r>
      <w:r>
        <w:rPr>
          <w:rFonts w:ascii="Tahoma" w:hAnsi="Tahoma" w:cs="Tahoma"/>
          <w:sz w:val="22"/>
        </w:rPr>
        <w:t>“</w:t>
      </w:r>
      <w:r w:rsidRPr="00887267">
        <w:rPr>
          <w:rFonts w:ascii="Tahoma" w:hAnsi="Tahoma" w:cs="Tahoma"/>
          <w:sz w:val="22"/>
        </w:rPr>
        <w:t>priority areas</w:t>
      </w:r>
      <w:r>
        <w:rPr>
          <w:rFonts w:ascii="Tahoma" w:hAnsi="Tahoma" w:cs="Tahoma"/>
          <w:sz w:val="22"/>
        </w:rPr>
        <w:t>”</w:t>
      </w:r>
      <w:r w:rsidRPr="00887267">
        <w:rPr>
          <w:rFonts w:ascii="Tahoma" w:hAnsi="Tahoma" w:cs="Tahoma"/>
          <w:sz w:val="22"/>
        </w:rPr>
        <w:t>. In other words, it is a useful tool to guide resource distribution</w:t>
      </w:r>
      <w:r>
        <w:rPr>
          <w:rFonts w:ascii="Tahoma" w:hAnsi="Tahoma" w:cs="Tahoma"/>
          <w:sz w:val="22"/>
        </w:rPr>
        <w:t xml:space="preserve"> around the country</w:t>
      </w:r>
      <w:r w:rsidRPr="00887267">
        <w:rPr>
          <w:rFonts w:ascii="Tahoma" w:hAnsi="Tahoma" w:cs="Tahoma"/>
          <w:sz w:val="22"/>
        </w:rPr>
        <w:t xml:space="preserve">. </w:t>
      </w:r>
      <w:r>
        <w:rPr>
          <w:rFonts w:ascii="Tahoma" w:hAnsi="Tahoma" w:cs="Tahoma"/>
          <w:sz w:val="22"/>
        </w:rPr>
        <w:t>For example, i</w:t>
      </w:r>
      <w:r w:rsidRPr="00887267">
        <w:rPr>
          <w:rFonts w:ascii="Tahoma" w:hAnsi="Tahoma" w:cs="Tahoma"/>
          <w:sz w:val="22"/>
        </w:rPr>
        <w:t xml:space="preserve">t was ever used to help the central government of England to determine the eligible amount of Neighborhood Renewal Fund monies to the local authorities </w:t>
      </w:r>
      <w:r w:rsidRPr="00887267">
        <w:rPr>
          <w:rFonts w:ascii="Tahoma" w:hAnsi="Tahoma" w:cs="Tahoma"/>
          <w:sz w:val="22"/>
        </w:rPr>
        <w:fldChar w:fldCharType="begin" w:fldLock="1"/>
      </w:r>
      <w:r w:rsidRPr="00887267">
        <w:rPr>
          <w:rFonts w:ascii="Tahoma" w:hAnsi="Tahoma" w:cs="Tahoma"/>
          <w:sz w:val="22"/>
        </w:rPr>
        <w:instrText>ADDIN CSL_CITATION {"citationItems":[{"id":"ITEM-1","itemData":{"id":"ITEM-1","issued":{"date-parts":[["2001"]]},"number-of-pages":"27","publisher-place":"London","title":"A New Commitment to Neighbourhood Renewal","type":"report"},"uris":["http://www.mendeley.com/documents/?uuid=0c93a5a5-9192-4dae-b809-25031cade330"]}],"mendeley":{"formattedCitation":"(&lt;i&gt;A New Commitment to Neighbourhood Renewal&lt;/i&gt;, 2001)","manualFormatting":"(Cabinet Office, 2001)","plainTextFormattedCitation":"(A New Commitment to Neighbourhood Renewal, 2001)","previouslyFormattedCitation":"(&lt;i&gt;A New Commitment to Neighbourhood Renewal&lt;/i&gt;, 2001)"},"properties":{"noteIndex":0},"schema":"https://github.com/citation-style-language/schema/raw/master/csl-citation.json"}</w:instrText>
      </w:r>
      <w:r w:rsidRPr="00887267">
        <w:rPr>
          <w:rFonts w:ascii="Tahoma" w:hAnsi="Tahoma" w:cs="Tahoma"/>
          <w:sz w:val="22"/>
        </w:rPr>
        <w:fldChar w:fldCharType="separate"/>
      </w:r>
      <w:r w:rsidRPr="00887267">
        <w:rPr>
          <w:rFonts w:ascii="Tahoma" w:hAnsi="Tahoma" w:cs="Tahoma"/>
          <w:sz w:val="22"/>
        </w:rPr>
        <w:t>(Cabinet Office, 2001)</w:t>
      </w:r>
      <w:r w:rsidRPr="00887267">
        <w:rPr>
          <w:rFonts w:ascii="Tahoma" w:hAnsi="Tahoma" w:cs="Tahoma"/>
          <w:sz w:val="22"/>
        </w:rPr>
        <w:fldChar w:fldCharType="end"/>
      </w:r>
      <w:r w:rsidRPr="00887267">
        <w:rPr>
          <w:rFonts w:ascii="Tahoma" w:hAnsi="Tahoma" w:cs="Tahoma"/>
          <w:sz w:val="22"/>
        </w:rPr>
        <w:t xml:space="preserve">. </w:t>
      </w:r>
      <w:r w:rsidR="00CD2B0B">
        <w:rPr>
          <w:rFonts w:ascii="Tahoma" w:hAnsi="Tahoma" w:cs="Tahoma"/>
          <w:sz w:val="22"/>
        </w:rPr>
        <w:t>S</w:t>
      </w:r>
      <w:r w:rsidRPr="00887267">
        <w:rPr>
          <w:rFonts w:ascii="Tahoma" w:hAnsi="Tahoma" w:cs="Tahoma"/>
          <w:sz w:val="22"/>
        </w:rPr>
        <w:t>ome government framework</w:t>
      </w:r>
      <w:r w:rsidR="00CD2B0B">
        <w:rPr>
          <w:rFonts w:ascii="Tahoma" w:hAnsi="Tahoma" w:cs="Tahoma"/>
          <w:sz w:val="22"/>
        </w:rPr>
        <w:t>s</w:t>
      </w:r>
      <w:r w:rsidRPr="00887267">
        <w:rPr>
          <w:rFonts w:ascii="Tahoma" w:hAnsi="Tahoma" w:cs="Tahoma"/>
          <w:sz w:val="22"/>
        </w:rPr>
        <w:t xml:space="preserve"> for regeneration and funds allocation documents</w:t>
      </w:r>
      <w:r w:rsidR="00CD2B0B">
        <w:rPr>
          <w:rFonts w:ascii="Tahoma" w:hAnsi="Tahoma" w:cs="Tahoma"/>
          <w:sz w:val="22"/>
        </w:rPr>
        <w:t xml:space="preserve"> also</w:t>
      </w:r>
      <w:r w:rsidRPr="00887267">
        <w:rPr>
          <w:rFonts w:ascii="Tahoma" w:hAnsi="Tahoma" w:cs="Tahoma"/>
          <w:sz w:val="22"/>
        </w:rPr>
        <w:t xml:space="preserve"> made explicit references to IMD </w:t>
      </w:r>
      <w:r w:rsidRPr="00887267">
        <w:rPr>
          <w:rFonts w:ascii="Tahoma" w:hAnsi="Tahoma" w:cs="Tahoma"/>
          <w:sz w:val="22"/>
        </w:rPr>
        <w:fldChar w:fldCharType="begin" w:fldLock="1"/>
      </w:r>
      <w:r>
        <w:rPr>
          <w:rFonts w:ascii="Tahoma" w:hAnsi="Tahoma" w:cs="Tahoma"/>
          <w:sz w:val="22"/>
        </w:rPr>
        <w:instrText>ADDIN CSL_CITATION {"citationItems":[{"id":"ITEM-1","itemData":{"author":[{"dropping-particle":"","family":"DCLG","given":"","non-dropping-particle":"","parse-names":false,"suffix":""}],"id":"ITEM-1","issued":{"date-parts":[["2008"]]},"number-of-pages":"24","publisher-place":"London","title":"Transforming places; changing lives: A framework for regeneration","type":"report"},"uris":["http://www.mendeley.com/documents/?uuid=da677b40-1abd-4b70-9693-755b19e85b67"]}],"mendeley":{"formattedCitation":"(DCLG, 2008)","manualFormatting":"(DCLG, 2008;","plainTextFormattedCitation":"(DCLG, 2008)","previouslyFormattedCitation":"(DCLG, 2008)"},"properties":{"noteIndex":0},"schema":"https://github.com/citation-style-language/schema/raw/master/csl-citation.json"}</w:instrText>
      </w:r>
      <w:r w:rsidRPr="00887267">
        <w:rPr>
          <w:rFonts w:ascii="Tahoma" w:hAnsi="Tahoma" w:cs="Tahoma"/>
          <w:sz w:val="22"/>
        </w:rPr>
        <w:fldChar w:fldCharType="separate"/>
      </w:r>
      <w:r w:rsidRPr="00887267">
        <w:rPr>
          <w:rFonts w:ascii="Tahoma" w:hAnsi="Tahoma" w:cs="Tahoma"/>
          <w:sz w:val="22"/>
        </w:rPr>
        <w:t>(</w:t>
      </w:r>
      <w:r>
        <w:rPr>
          <w:rFonts w:ascii="Tahoma" w:hAnsi="Tahoma" w:cs="Tahoma"/>
          <w:sz w:val="22"/>
        </w:rPr>
        <w:t>DCLG</w:t>
      </w:r>
      <w:r w:rsidRPr="00887267">
        <w:rPr>
          <w:rFonts w:ascii="Tahoma" w:hAnsi="Tahoma" w:cs="Tahoma"/>
          <w:sz w:val="22"/>
        </w:rPr>
        <w:t>, 2008;</w:t>
      </w:r>
      <w:r w:rsidRPr="00887267">
        <w:rPr>
          <w:rFonts w:ascii="Tahoma" w:hAnsi="Tahoma" w:cs="Tahoma"/>
          <w:sz w:val="22"/>
        </w:rPr>
        <w:fldChar w:fldCharType="end"/>
      </w:r>
      <w:r w:rsidR="00CD2B0B">
        <w:rPr>
          <w:rFonts w:ascii="Tahoma" w:hAnsi="Tahoma" w:cs="Tahoma"/>
          <w:sz w:val="22"/>
        </w:rPr>
        <w:t xml:space="preserve"> </w:t>
      </w:r>
      <w:r w:rsidRPr="00887267">
        <w:rPr>
          <w:rFonts w:ascii="Tahoma" w:hAnsi="Tahoma" w:cs="Tahoma"/>
          <w:sz w:val="22"/>
        </w:rPr>
        <w:fldChar w:fldCharType="begin" w:fldLock="1"/>
      </w:r>
      <w:r>
        <w:rPr>
          <w:rFonts w:ascii="Tahoma" w:hAnsi="Tahoma" w:cs="Tahoma"/>
          <w:sz w:val="22"/>
        </w:rPr>
        <w:instrText>ADDIN CSL_CITATION {"citationItems":[{"id":"ITEM-1","itemData":{"id":"ITEM-1","issued":{"date-parts":[["2009"]]},"number-of-pages":"24","publisher-place":"London","title":"Transforming Places; Changing Lives: Taking Forward the Regeneration Framework","type":"report"},"uris":["http://www.mendeley.com/documents/?uuid=1569c0d6-2b36-42f4-bcdc-1fce9ba406cb"]}],"mendeley":{"formattedCitation":"(&lt;i&gt;Transforming Places; Changing Lives: Taking Forward the Regeneration Framework&lt;/i&gt;, 2009)","manualFormatting":"DCLG, 2009)","plainTextFormattedCitation":"(Transforming Places; Changing Lives: Taking Forward the Regeneration Framework, 2009)","previouslyFormattedCitation":"(&lt;i&gt;Transforming Places; Changing Lives: Taking Forward the Regeneration Framework&lt;/i&gt;, 2009)"},"properties":{"noteIndex":0},"schema":"https://github.com/citation-style-language/schema/raw/master/csl-citation.json"}</w:instrText>
      </w:r>
      <w:r w:rsidRPr="00887267">
        <w:rPr>
          <w:rFonts w:ascii="Tahoma" w:hAnsi="Tahoma" w:cs="Tahoma"/>
          <w:sz w:val="22"/>
        </w:rPr>
        <w:fldChar w:fldCharType="separate"/>
      </w:r>
      <w:r>
        <w:rPr>
          <w:rFonts w:ascii="Tahoma" w:hAnsi="Tahoma" w:cs="Tahoma"/>
          <w:sz w:val="22"/>
        </w:rPr>
        <w:t>DCLG</w:t>
      </w:r>
      <w:r w:rsidRPr="00887267">
        <w:rPr>
          <w:rFonts w:ascii="Tahoma" w:hAnsi="Tahoma" w:cs="Tahoma"/>
          <w:sz w:val="22"/>
        </w:rPr>
        <w:t>, 2009)</w:t>
      </w:r>
      <w:r w:rsidRPr="00887267">
        <w:rPr>
          <w:rFonts w:ascii="Tahoma" w:hAnsi="Tahoma" w:cs="Tahoma"/>
          <w:sz w:val="22"/>
        </w:rPr>
        <w:fldChar w:fldCharType="end"/>
      </w:r>
      <w:r w:rsidRPr="00887267">
        <w:rPr>
          <w:rFonts w:ascii="Tahoma" w:hAnsi="Tahoma" w:cs="Tahoma"/>
          <w:sz w:val="22"/>
        </w:rPr>
        <w:t xml:space="preserve">. </w:t>
      </w:r>
      <w:r w:rsidR="00CD2B0B">
        <w:rPr>
          <w:rFonts w:ascii="Tahoma" w:hAnsi="Tahoma" w:cs="Tahoma"/>
          <w:sz w:val="22"/>
        </w:rPr>
        <w:t xml:space="preserve">Additionally, </w:t>
      </w:r>
      <w:r w:rsidRPr="00887267">
        <w:rPr>
          <w:rFonts w:ascii="Tahoma" w:hAnsi="Tahoma" w:cs="Tahoma"/>
          <w:sz w:val="22"/>
        </w:rPr>
        <w:t>IMD is broadly used as a key indicator to identify the need or deprivation of local people within academic circles</w:t>
      </w:r>
      <w:r>
        <w:rPr>
          <w:rFonts w:ascii="Tahoma" w:hAnsi="Tahoma" w:cs="Tahoma"/>
          <w:sz w:val="22"/>
        </w:rPr>
        <w:t xml:space="preserve">. Experts used it to propose more targeted policy suggestions or develop more realistic theorems </w:t>
      </w:r>
      <w:r w:rsidRPr="00887267">
        <w:rPr>
          <w:rFonts w:ascii="Tahoma" w:hAnsi="Tahoma" w:cs="Tahoma"/>
          <w:sz w:val="22"/>
        </w:rPr>
        <w:fldChar w:fldCharType="begin" w:fldLock="1"/>
      </w:r>
      <w:r w:rsidR="00955029">
        <w:rPr>
          <w:rFonts w:ascii="Tahoma" w:hAnsi="Tahoma" w:cs="Tahoma"/>
          <w:sz w:val="22"/>
        </w:rPr>
        <w:instrText>ADDIN CSL_CITATION {"citationItems":[{"id":"ITEM-1","itemData":{"DOI":"10.1080/02673030601132920","ISSN":"0267-3037","author":[{"dropping-particle":"","family":"Kintrea","given":"Keith","non-dropping-particle":"","parse-names":false,"suffix":""}],"container-title":"Housing Studies","id":"ITEM-1","issue":"2","issued":{"date-parts":[["2007","3","11"]]},"page":"261-282","title":"Policies and Programmes for Disadvantaged Neighbourhoods: Recent English Experience","type":"article-journal","volume":"22"},"uris":["http://www.mendeley.com/documents/?uuid=2b99c07f-2d56-4da7-8d70-bfd349b3a484"]},{"id":"ITEM-2","itemData":{"DOI":"10.1016/j.socscimed.2008.05.029","ISSN":"02779536","author":[{"dropping-particle":"","family":"Macintyre","given":"Sally","non-dropping-particle":"","parse-names":false,"suffix":""},{"dropping-particle":"","family":"Macdonald","given":"Laura","non-dropping-particle":"","parse-names":false,"suffix":""},{"dropping-particle":"","family":"Ellaway","given":"Anne","non-dropping-particle":"","parse-names":false,"suffix":""}],"container-title":"Social Science &amp; Medicine","id":"ITEM-2","issue":"6","issued":{"date-parts":[["2008","9"]]},"page":"900-914","title":"Do poorer people have poorer access to local resources and facilities? The distribution of local resources by area deprivation in Glasgow, Scotland","type":"article-journal","volume":"67"},"uris":["http://www.mendeley.com/documents/?uuid=7db1da38-e34e-4635-bf74-52a5cd99bce8"]},{"id":"ITEM-3","itemData":{"DOI":"10.1080/00420980600597558","ISSN":"00420980","abstract":"In several countries, urban regeneration programmes have become associated with wider policy changes to the governance and social improvement of local communities. These developments have become central to policy implementation in the UK where regeneration planning attempts to use 'social capital' from local networks and associations in new systems of governance connecting central government agencies, local councils and local voluntary and community groups. This article reports on comparative research aimed at assessing whether the new approaches significantly influence democracy and transparency and, correspondingly, responsiveness to power relations and conflicts, and the needs and interests of the previously excluded and often disadvantaged groups. The analysis derives from a contrast between Bristol, a propitious case for the new governance in the UK, and the Italian city of Naples. Similar and problematic developments are identified in both cases despite the pursuit of a radically different 'dirigiste' strategy by the Naples council. The findings suggest that more autonomous local government and greater civil society participation may still be needed to meet local expectations. © 2006 The Editors of Urban Studies.","author":[{"dropping-particle":"","family":"Bull","given":"Anna Cento","non-dropping-particle":"","parse-names":false,"suffix":""},{"dropping-particle":"","family":"Jones","given":"Bryn","non-dropping-particle":"","parse-names":false,"suffix":""}],"container-title":"Urban Studies","id":"ITEM-3","issue":"4","issued":{"date-parts":[["2006"]]},"page":"767-786","title":"Governance and social capital in urban regeneration: A comparison between Bristol and Naples","type":"article-journal","volume":"43"},"uris":["http://www.mendeley.com/documents/?uuid=d07dc94e-b340-431c-8bd7-6d27a30e2b4d"]}],"mendeley":{"formattedCitation":"(Bull and Jones, 2006; Kintrea, 2007; Macintyre, Macdonald and Ellaway, 2008)","plainTextFormattedCitation":"(Bull and Jones, 2006; Kintrea, 2007; Macintyre, Macdonald and Ellaway, 2008)","previouslyFormattedCitation":"(Bull and Jones, 2006; Kintrea, 2007; Macintyre, Macdonald and Ellaway, 2008)"},"properties":{"noteIndex":0},"schema":"https://github.com/citation-style-language/schema/raw/master/csl-citation.json"}</w:instrText>
      </w:r>
      <w:r w:rsidRPr="00887267">
        <w:rPr>
          <w:rFonts w:ascii="Tahoma" w:hAnsi="Tahoma" w:cs="Tahoma"/>
          <w:sz w:val="22"/>
        </w:rPr>
        <w:fldChar w:fldCharType="separate"/>
      </w:r>
      <w:r w:rsidR="006471CB" w:rsidRPr="006471CB">
        <w:rPr>
          <w:rFonts w:ascii="Tahoma" w:hAnsi="Tahoma" w:cs="Tahoma"/>
          <w:sz w:val="22"/>
        </w:rPr>
        <w:t>(Bull and Jones, 2006; Kintrea, 2007; Macintyre, Macdonald and Ellaway, 2008)</w:t>
      </w:r>
      <w:r w:rsidRPr="00887267">
        <w:rPr>
          <w:rFonts w:ascii="Tahoma" w:hAnsi="Tahoma" w:cs="Tahoma"/>
          <w:sz w:val="22"/>
        </w:rPr>
        <w:fldChar w:fldCharType="end"/>
      </w:r>
      <w:r w:rsidRPr="00887267">
        <w:rPr>
          <w:rFonts w:ascii="Tahoma" w:hAnsi="Tahoma" w:cs="Tahoma"/>
          <w:sz w:val="22"/>
        </w:rPr>
        <w:t>.</w:t>
      </w:r>
    </w:p>
    <w:p w14:paraId="6905D0E6" w14:textId="27F4F234" w:rsidR="00E53754" w:rsidRPr="0046650A" w:rsidRDefault="00E53754" w:rsidP="00E53754">
      <w:pPr>
        <w:pStyle w:val="Heading4"/>
        <w:numPr>
          <w:ilvl w:val="2"/>
          <w:numId w:val="12"/>
        </w:numPr>
        <w:tabs>
          <w:tab w:val="num" w:pos="360"/>
        </w:tabs>
        <w:spacing w:before="156"/>
        <w:ind w:left="0" w:firstLine="0"/>
        <w:rPr>
          <w:rFonts w:ascii="Tahoma" w:hAnsi="Tahoma" w:cs="Tahoma"/>
          <w:b w:val="0"/>
          <w:bCs w:val="0"/>
        </w:rPr>
      </w:pPr>
      <w:bookmarkStart w:id="91" w:name="_Toc81214117"/>
      <w:r w:rsidRPr="0046650A">
        <w:rPr>
          <w:rFonts w:ascii="Tahoma" w:hAnsi="Tahoma" w:cs="Tahoma"/>
          <w:b w:val="0"/>
          <w:bCs w:val="0"/>
        </w:rPr>
        <w:lastRenderedPageBreak/>
        <w:t>The limitation of IMD</w:t>
      </w:r>
      <w:bookmarkEnd w:id="91"/>
    </w:p>
    <w:p w14:paraId="1F2BFD58" w14:textId="77777777" w:rsidR="00E53754" w:rsidRPr="00B063EC" w:rsidRDefault="00E53754" w:rsidP="00E53754">
      <w:pPr>
        <w:spacing w:before="156"/>
        <w:rPr>
          <w:rFonts w:ascii="Tahoma" w:hAnsi="Tahoma" w:cs="Tahoma"/>
          <w:sz w:val="22"/>
        </w:rPr>
      </w:pPr>
      <w:r w:rsidRPr="00B063EC">
        <w:rPr>
          <w:rFonts w:ascii="Tahoma" w:hAnsi="Tahoma" w:cs="Tahoma"/>
          <w:sz w:val="22"/>
        </w:rPr>
        <w:t xml:space="preserve">Given the fact that IMD is more and more widely employed in many fields, it is necessary to understand the limitation of it. </w:t>
      </w:r>
    </w:p>
    <w:p w14:paraId="75A2E11F" w14:textId="77777777" w:rsidR="00E53754" w:rsidRPr="00D14DF1" w:rsidRDefault="00E53754">
      <w:pPr>
        <w:pStyle w:val="Heading5"/>
        <w:spacing w:before="156"/>
        <w:pPrChange w:id="92" w:author="冯 晓涵" w:date="2021-08-29T22:59:00Z">
          <w:pPr>
            <w:pStyle w:val="Heading5"/>
          </w:pPr>
        </w:pPrChange>
      </w:pPr>
      <w:r w:rsidRPr="00D14DF1">
        <w:t>Limitation about multiple indexes</w:t>
      </w:r>
    </w:p>
    <w:p w14:paraId="04A35F65" w14:textId="738667E2" w:rsidR="00E53754" w:rsidRPr="00B063EC" w:rsidRDefault="00E53754" w:rsidP="00E53754">
      <w:pPr>
        <w:spacing w:before="156"/>
        <w:rPr>
          <w:rFonts w:ascii="Tahoma" w:hAnsi="Tahoma" w:cs="Tahoma"/>
          <w:sz w:val="22"/>
        </w:rPr>
      </w:pPr>
      <w:r w:rsidRPr="00B063EC">
        <w:rPr>
          <w:rFonts w:ascii="Tahoma" w:hAnsi="Tahoma" w:cs="Tahoma"/>
          <w:sz w:val="22"/>
        </w:rPr>
        <w:t>IMD is the combination of multiple domains</w:t>
      </w:r>
      <w:r w:rsidR="00170B9A">
        <w:rPr>
          <w:rFonts w:ascii="Tahoma" w:hAnsi="Tahoma" w:cs="Tahoma"/>
          <w:sz w:val="22"/>
        </w:rPr>
        <w:t>,</w:t>
      </w:r>
      <w:r w:rsidRPr="00B063EC">
        <w:rPr>
          <w:rFonts w:ascii="Tahoma" w:hAnsi="Tahoma" w:cs="Tahoma"/>
          <w:sz w:val="22"/>
        </w:rPr>
        <w:t xml:space="preserve"> thus, it shows an overview of the local deprivation. However, on the other hand, it may also be difficult to eliminate the measurement error and aggregation irrationality of so many domains of data. As an aggregated index, it suffers that “deficits in some sectors, which actually threaten the health of the whole system” </w:t>
      </w:r>
      <w:r w:rsidRPr="00B063EC">
        <w:rPr>
          <w:rFonts w:ascii="Tahoma" w:hAnsi="Tahoma" w:cs="Tahoma"/>
          <w:sz w:val="22"/>
        </w:rPr>
        <w:fldChar w:fldCharType="begin" w:fldLock="1"/>
      </w:r>
      <w:r w:rsidRPr="00B063EC">
        <w:rPr>
          <w:rFonts w:ascii="Tahoma" w:hAnsi="Tahoma" w:cs="Tahoma"/>
          <w:sz w:val="22"/>
        </w:rPr>
        <w:instrText>ADDIN CSL_CITATION {"citationItems":[{"id":"ITEM-1","itemData":{"author":[{"dropping-particle":"","family":"Bossel","given":"Hartmut","non-dropping-particle":"","parse-names":false,"suffix":""}],"id":"ITEM-1","issued":{"date-parts":[["1999"]]},"publisher":"International Institute for Sustainable Development Winnipeg","title":"Indicators for sustainable development: theory, method, applications","type":"book"},"uris":["http://www.mendeley.com/documents/?uuid=19f746e7-5c5c-4506-bbe4-713613f35941"]}],"mendeley":{"formattedCitation":"(Bossel, 1999)","plainTextFormattedCitation":"(Bossel, 1999)","previouslyFormattedCitation":"(Bossel, 1999)"},"properties":{"noteIndex":0},"schema":"https://github.com/citation-style-language/schema/raw/master/csl-citation.json"}</w:instrText>
      </w:r>
      <w:r w:rsidRPr="00B063EC">
        <w:rPr>
          <w:rFonts w:ascii="Tahoma" w:hAnsi="Tahoma" w:cs="Tahoma"/>
          <w:sz w:val="22"/>
        </w:rPr>
        <w:fldChar w:fldCharType="separate"/>
      </w:r>
      <w:r w:rsidRPr="00B063EC">
        <w:rPr>
          <w:rFonts w:ascii="Tahoma" w:hAnsi="Tahoma" w:cs="Tahoma"/>
          <w:sz w:val="22"/>
        </w:rPr>
        <w:t>(Bossel, 1999)</w:t>
      </w:r>
      <w:r w:rsidRPr="00B063EC">
        <w:rPr>
          <w:rFonts w:ascii="Tahoma" w:hAnsi="Tahoma" w:cs="Tahoma"/>
          <w:sz w:val="22"/>
        </w:rPr>
        <w:fldChar w:fldCharType="end"/>
      </w:r>
      <w:r w:rsidRPr="00B063EC">
        <w:rPr>
          <w:rFonts w:ascii="Tahoma" w:hAnsi="Tahoma" w:cs="Tahoma"/>
          <w:sz w:val="22"/>
        </w:rPr>
        <w:t xml:space="preserve">. </w:t>
      </w:r>
      <w:r>
        <w:rPr>
          <w:rFonts w:ascii="Tahoma" w:hAnsi="Tahoma" w:cs="Tahoma"/>
          <w:sz w:val="22"/>
        </w:rPr>
        <w:t xml:space="preserve">No matter which indexes of domains or sub-domains are wrong, they will all affect the final effectiveness of the final IMD. </w:t>
      </w:r>
      <w:r w:rsidRPr="00B063EC">
        <w:rPr>
          <w:rFonts w:ascii="Tahoma" w:hAnsi="Tahoma" w:cs="Tahoma"/>
          <w:sz w:val="22"/>
        </w:rPr>
        <w:t xml:space="preserve">The relationship of the sub-index inside IMD may also cause the problem of estimate the deprivation. For example, poor health may affect employment opportunities and income, which further affect the Barriers to Housing and Services </w:t>
      </w:r>
      <w:r>
        <w:rPr>
          <w:rFonts w:ascii="Tahoma" w:hAnsi="Tahoma" w:cs="Tahoma"/>
          <w:sz w:val="22"/>
        </w:rPr>
        <w:t xml:space="preserve">Domain </w:t>
      </w:r>
      <w:r w:rsidRPr="00B063EC">
        <w:rPr>
          <w:rFonts w:ascii="Tahoma" w:hAnsi="Tahoma" w:cs="Tahoma"/>
          <w:sz w:val="22"/>
        </w:rPr>
        <w:fldChar w:fldCharType="begin" w:fldLock="1"/>
      </w:r>
      <w:r w:rsidR="00955029">
        <w:rPr>
          <w:rFonts w:ascii="Tahoma" w:hAnsi="Tahoma" w:cs="Tahoma"/>
          <w:sz w:val="22"/>
        </w:rPr>
        <w:instrText>ADDIN CSL_CITATION {"citationItems":[{"id":"ITEM-1","itemData":{"DOI":"10.1016/j.socscimed.2008.06.040","ISSN":"02779536","PMID":"18786752","abstract":"Recent studies have suggested that more deprived people tend to live in areas characterised by higher levels of environmental pollution. If generally true, these environmental inequities may combine to cause adverse effects on health and also exacerbate problems of confounding in epidemiological studies. Previous studies of environmental inequity have nevertheless indicated considerable complexity in the associations involved, which merit further investigation using more detailed data and more advanced analytical methods. This study investigates the ways in which environmental inequity in England varies in relation to: (a) different environmental pollutants (measured in different ways); (b) different aspects of socio-economic status; and (c) different geographical scales and contexts (urban vs. rural). Associations were analysed between the Index of Multiple Deprivation (IMD2004) and its domains and five sets of environmental pollutants (relating to road traffic, industry, electro-magnetic frequency radiation, disinfection by-products in drinking water and radon), measured in terms of proximity, emission intensity and environmental concentration. Associations were assessed using bivariate and multivariate correlation, and by comparing the highest and lowest quintiles of deprivation using Student's t-test and Hotelling's T2. Associations are generally weak (R2 &lt; 0.10), and vary depending on the specific measures used. Strongest associations occur with what can be regarded as contingent components of deprivation (e.g. crime, living environment, health) rather than causative factors such as income, employment or education. Associations also become stronger with increasing level of spatial aggregation. Overall, the results suggest that any triple jeopardy for health, and problems of confounding, associated with environmental inequities are likely to be limited. © 2008 Elsevier Ltd. All rights reserved.","author":[{"dropping-particle":"","family":"Briggs","given":"David","non-dropping-particle":"","parse-names":false,"suffix":""},{"dropping-particle":"","family":"Abellan","given":"Juan J.","non-dropping-particle":"","parse-names":false,"suffix":""},{"dropping-particle":"","family":"Fecht","given":"Daniela","non-dropping-particle":"","parse-names":false,"suffix":""}],"container-title":"Social Science and Medicine","id":"ITEM-1","issue":"10","issued":{"date-parts":[["2008","11","1"]]},"page":"1612-1629","publisher":"Pergamon","title":"Environmental inequity in England: Small area associations between socio-economic status and environmental pollution","type":"article-journal","volume":"67"},"uris":["http://www.mendeley.com/documents/?uuid=4f2c2124-be03-3503-86b6-81491d0043d7"]}],"mendeley":{"formattedCitation":"(Briggs, Abellan and Fecht, 2008)","plainTextFormattedCitation":"(Briggs, Abellan and Fecht, 2008)","previouslyFormattedCitation":"(Briggs, Abellan and Fecht, 2008)"},"properties":{"noteIndex":0},"schema":"https://github.com/citation-style-language/schema/raw/master/csl-citation.json"}</w:instrText>
      </w:r>
      <w:r w:rsidRPr="00B063EC">
        <w:rPr>
          <w:rFonts w:ascii="Tahoma" w:hAnsi="Tahoma" w:cs="Tahoma"/>
          <w:sz w:val="22"/>
        </w:rPr>
        <w:fldChar w:fldCharType="separate"/>
      </w:r>
      <w:r w:rsidR="006471CB" w:rsidRPr="006471CB">
        <w:rPr>
          <w:rFonts w:ascii="Tahoma" w:hAnsi="Tahoma" w:cs="Tahoma"/>
          <w:sz w:val="22"/>
        </w:rPr>
        <w:t>(Briggs, Abellan and Fecht, 2008)</w:t>
      </w:r>
      <w:r w:rsidRPr="00B063EC">
        <w:rPr>
          <w:rFonts w:ascii="Tahoma" w:hAnsi="Tahoma" w:cs="Tahoma"/>
          <w:sz w:val="22"/>
        </w:rPr>
        <w:fldChar w:fldCharType="end"/>
      </w:r>
      <w:r w:rsidRPr="00B063EC">
        <w:rPr>
          <w:rFonts w:ascii="Tahoma" w:hAnsi="Tahoma" w:cs="Tahoma"/>
          <w:sz w:val="22"/>
        </w:rPr>
        <w:t>.</w:t>
      </w:r>
      <w:r>
        <w:rPr>
          <w:rFonts w:ascii="Tahoma" w:hAnsi="Tahoma" w:cs="Tahoma"/>
          <w:sz w:val="22"/>
        </w:rPr>
        <w:t xml:space="preserve"> In other words, some domains cannot eliminate the influence </w:t>
      </w:r>
      <w:r w:rsidR="00CD2B0B">
        <w:rPr>
          <w:rFonts w:ascii="Tahoma" w:hAnsi="Tahoma" w:cs="Tahoma"/>
          <w:sz w:val="22"/>
        </w:rPr>
        <w:t>of</w:t>
      </w:r>
      <w:r>
        <w:rPr>
          <w:rFonts w:ascii="Tahoma" w:hAnsi="Tahoma" w:cs="Tahoma"/>
          <w:sz w:val="22"/>
        </w:rPr>
        <w:t xml:space="preserve"> others. As a result, the combination of the domains, IMD, may pay more attention to certain aspects of deprivation, which is wrong f</w:t>
      </w:r>
      <w:r w:rsidR="00CD2B0B">
        <w:rPr>
          <w:rFonts w:ascii="Tahoma" w:hAnsi="Tahoma" w:cs="Tahoma"/>
          <w:sz w:val="22"/>
        </w:rPr>
        <w:t>ro</w:t>
      </w:r>
      <w:r>
        <w:rPr>
          <w:rFonts w:ascii="Tahoma" w:hAnsi="Tahoma" w:cs="Tahoma"/>
          <w:sz w:val="22"/>
        </w:rPr>
        <w:t>m the initial weight settings by the experts.</w:t>
      </w:r>
    </w:p>
    <w:p w14:paraId="0A8F665C" w14:textId="77777777" w:rsidR="00E53754" w:rsidRPr="0046650A" w:rsidRDefault="00E53754">
      <w:pPr>
        <w:pStyle w:val="Heading5"/>
        <w:spacing w:before="156"/>
        <w:pPrChange w:id="93" w:author="冯 晓涵" w:date="2021-08-29T22:59:00Z">
          <w:pPr>
            <w:pStyle w:val="Heading5"/>
          </w:pPr>
        </w:pPrChange>
      </w:pPr>
      <w:r w:rsidRPr="0046650A">
        <w:t>Limitation about subjectivity</w:t>
      </w:r>
    </w:p>
    <w:p w14:paraId="3A568188" w14:textId="6DCB3E89" w:rsidR="00E53754" w:rsidRPr="00B063EC" w:rsidRDefault="00E53754" w:rsidP="00E53754">
      <w:pPr>
        <w:spacing w:before="156"/>
        <w:rPr>
          <w:rFonts w:ascii="Tahoma" w:hAnsi="Tahoma" w:cs="Tahoma"/>
          <w:sz w:val="22"/>
        </w:rPr>
      </w:pPr>
      <w:r w:rsidRPr="00B063EC">
        <w:rPr>
          <w:rFonts w:ascii="Tahoma" w:hAnsi="Tahoma" w:cs="Tahoma"/>
          <w:sz w:val="22"/>
        </w:rPr>
        <w:t>What’s more, due to lots of subjective intervene, IMD always raises concerns about paternalism. For example, the allocation of weights to different domains, the choice of indicators in each domain</w:t>
      </w:r>
      <w:r>
        <w:rPr>
          <w:rFonts w:ascii="Tahoma" w:hAnsi="Tahoma" w:cs="Tahoma"/>
          <w:sz w:val="22"/>
        </w:rPr>
        <w:t>,</w:t>
      </w:r>
      <w:r w:rsidRPr="00B063EC">
        <w:rPr>
          <w:rFonts w:ascii="Tahoma" w:hAnsi="Tahoma" w:cs="Tahoma"/>
          <w:sz w:val="22"/>
        </w:rPr>
        <w:t xml:space="preserve"> and many other mechanisms are all determined by the experts’ judgment</w:t>
      </w:r>
      <w:r>
        <w:rPr>
          <w:rFonts w:ascii="Tahoma" w:hAnsi="Tahoma" w:cs="Tahoma"/>
          <w:sz w:val="22"/>
        </w:rPr>
        <w:t>s</w:t>
      </w:r>
      <w:r w:rsidRPr="00B063EC">
        <w:rPr>
          <w:rFonts w:ascii="Tahoma" w:hAnsi="Tahoma" w:cs="Tahoma"/>
          <w:sz w:val="22"/>
        </w:rPr>
        <w:t xml:space="preserve"> </w:t>
      </w:r>
      <w:r w:rsidRPr="00B063EC">
        <w:rPr>
          <w:rFonts w:ascii="Tahoma" w:hAnsi="Tahoma" w:cs="Tahoma"/>
          <w:sz w:val="22"/>
        </w:rPr>
        <w:fldChar w:fldCharType="begin" w:fldLock="1"/>
      </w:r>
      <w:r w:rsidR="00955029">
        <w:rPr>
          <w:rFonts w:ascii="Tahoma" w:hAnsi="Tahoma" w:cs="Tahoma"/>
          <w:sz w:val="22"/>
        </w:rPr>
        <w:instrText>ADDIN CSL_CITATION {"citationItems":[{"id":"ITEM-1","itemData":{"DOI":"10.1007/s11205-018-02054-z","ISBN":"0123456789","ISSN":"15730921","abstract":"The Index of Multiple Deprivation (IMD), used widely in England, is an important tool for social need and inequality identification. It summarises deprivation across seven dimensions (income, employment, health, education, housing and services, environment, and crime) to measure an area’s multidimensional deprivation. The IMD aggregates the dimensions that are differentially weighted using expert judgement. In this paper, we test how close these weights are to society’s preferences about the relative importance of each dimension to overall deprivation. There is not agreement in the literature on how to do this. This paper, therefore, develops and compares three empirical methods for estimating preference-based weights. We find the weights are similar across the methods, and between our empirical methods and the current IMD, but our findings suggest a change to two of the weights.","author":[{"dropping-particle":"","family":"Watson","given":"Verity","non-dropping-particle":"","parse-names":false,"suffix":""},{"dropping-particle":"","family":"Dibben","given":"Chris","non-dropping-particle":"","parse-names":false,"suffix":""},{"dropping-particle":"","family":"Cox","given":"Matt","non-dropping-particle":"","parse-names":false,"suffix":""},{"dropping-particle":"","family":"Atherton","given":"Iain","non-dropping-particle":"","parse-names":false,"suffix":""},{"dropping-particle":"","family":"Sutton","given":"Matt","non-dropping-particle":"","parse-names":false,"suffix":""},{"dropping-particle":"","family":"Ryan","given":"Mandy","non-dropping-particle":"","parse-names":false,"suffix":""}],"container-title":"Social Indicators Research","id":"ITEM-1","issue":"3","issued":{"date-parts":[["2019"]]},"page":"1055-1074","publisher":"Springer Netherlands","title":"Testing the Expert Based Weights Used in the UK’s Index of Multiple Deprivation (IMD) Against Three Preference-Based Methods","type":"article-journal","volume":"144"},"uris":["http://www.mendeley.com/documents/?uuid=3b95933c-be34-435c-a6d7-165593c790ea"]}],"mendeley":{"formattedCitation":"(Watson &lt;i&gt;et al.&lt;/i&gt;, 2019)","plainTextFormattedCitation":"(Watson et al., 2019)","previouslyFormattedCitation":"(Watson &lt;i&gt;et al.&lt;/i&gt;, 2019)"},"properties":{"noteIndex":0},"schema":"https://github.com/citation-style-language/schema/raw/master/csl-citation.json"}</w:instrText>
      </w:r>
      <w:r w:rsidRPr="00B063EC">
        <w:rPr>
          <w:rFonts w:ascii="Tahoma" w:hAnsi="Tahoma" w:cs="Tahoma"/>
          <w:sz w:val="22"/>
        </w:rPr>
        <w:fldChar w:fldCharType="separate"/>
      </w:r>
      <w:r w:rsidR="006471CB" w:rsidRPr="006471CB">
        <w:rPr>
          <w:rFonts w:ascii="Tahoma" w:hAnsi="Tahoma" w:cs="Tahoma"/>
          <w:sz w:val="22"/>
        </w:rPr>
        <w:t xml:space="preserve">(Watson </w:t>
      </w:r>
      <w:r w:rsidR="006471CB" w:rsidRPr="006471CB">
        <w:rPr>
          <w:rFonts w:ascii="Tahoma" w:hAnsi="Tahoma" w:cs="Tahoma"/>
          <w:i/>
          <w:sz w:val="22"/>
        </w:rPr>
        <w:t>et al.</w:t>
      </w:r>
      <w:r w:rsidR="006471CB" w:rsidRPr="006471CB">
        <w:rPr>
          <w:rFonts w:ascii="Tahoma" w:hAnsi="Tahoma" w:cs="Tahoma"/>
          <w:sz w:val="22"/>
        </w:rPr>
        <w:t>, 2019)</w:t>
      </w:r>
      <w:r w:rsidRPr="00B063EC">
        <w:rPr>
          <w:rFonts w:ascii="Tahoma" w:hAnsi="Tahoma" w:cs="Tahoma"/>
          <w:sz w:val="22"/>
        </w:rPr>
        <w:fldChar w:fldCharType="end"/>
      </w:r>
      <w:r w:rsidRPr="00B063EC">
        <w:rPr>
          <w:rFonts w:ascii="Tahoma" w:hAnsi="Tahoma" w:cs="Tahoma"/>
          <w:sz w:val="22"/>
        </w:rPr>
        <w:t xml:space="preserve">; the exponential transformation on the domains is done without explanation and implication </w:t>
      </w:r>
      <w:r w:rsidRPr="00B063EC">
        <w:rPr>
          <w:rFonts w:ascii="Tahoma" w:hAnsi="Tahoma" w:cs="Tahoma"/>
          <w:sz w:val="22"/>
        </w:rPr>
        <w:fldChar w:fldCharType="begin" w:fldLock="1"/>
      </w:r>
      <w:r w:rsidR="00955029">
        <w:rPr>
          <w:rFonts w:ascii="Tahoma" w:hAnsi="Tahoma" w:cs="Tahoma"/>
          <w:sz w:val="22"/>
        </w:rPr>
        <w:instrText>ADDIN CSL_CITATION {"citationItems":[{"id":"ITEM-1","itemData":{"DOI":"10.1068/c0240","ISSN":"0263774X","abstract":"There is now a sustained interest in measuring geographical variation in social and economic circumstances in order to guide urban policy resource allocation decisions. The most recent attempt to measure local area deprivation in England has come through the government's Index of Multiple Deprivation (IMD). The authors aim to consider the degree to which the IMD provides a reliable mechanism for doing so and to suggest the ways in which its successors might best be refined. They argue that although the IMD, in many respects, represents a commendable advance in terms of the development of techniques to quantify deprivation, there remain significant limitations that future approaches could profitably address.","author":[{"dropping-particle":"","family":"Deas","given":"Iain","non-dropping-particle":"","parse-names":false,"suffix":""},{"dropping-particle":"","family":"Robson","given":"Brian","non-dropping-particle":"","parse-names":false,"suffix":""},{"dropping-particle":"","family":"Wong","given":"Cecilia","non-dropping-particle":"","parse-names":false,"suffix":""},{"dropping-particle":"","family":"Bradford","given":"Michael","non-dropping-particle":"","parse-names":false,"suffix":""}],"container-title":"Environment and Planning C: Government and Policy","id":"ITEM-1","issue":"6","issued":{"date-parts":[["2003"]]},"page":"883-903","title":"Measuring neighbourhood deprivation: A critique of the Index of Multiple Deprivation","type":"article-journal","volume":"21"},"uris":["http://www.mendeley.com/documents/?uuid=e53eb165-eb84-40ad-84ee-903b56677338"]}],"mendeley":{"formattedCitation":"(Deas &lt;i&gt;et al.&lt;/i&gt;, 2003)","plainTextFormattedCitation":"(Deas et al., 2003)","previouslyFormattedCitation":"(Deas &lt;i&gt;et al.&lt;/i&gt;, 2003)"},"properties":{"noteIndex":0},"schema":"https://github.com/citation-style-language/schema/raw/master/csl-citation.json"}</w:instrText>
      </w:r>
      <w:r w:rsidRPr="00B063EC">
        <w:rPr>
          <w:rFonts w:ascii="Tahoma" w:hAnsi="Tahoma" w:cs="Tahoma"/>
          <w:sz w:val="22"/>
        </w:rPr>
        <w:fldChar w:fldCharType="separate"/>
      </w:r>
      <w:r w:rsidR="006471CB" w:rsidRPr="006471CB">
        <w:rPr>
          <w:rFonts w:ascii="Tahoma" w:hAnsi="Tahoma" w:cs="Tahoma"/>
          <w:sz w:val="22"/>
        </w:rPr>
        <w:t xml:space="preserve">(Deas </w:t>
      </w:r>
      <w:r w:rsidR="006471CB" w:rsidRPr="006471CB">
        <w:rPr>
          <w:rFonts w:ascii="Tahoma" w:hAnsi="Tahoma" w:cs="Tahoma"/>
          <w:i/>
          <w:sz w:val="22"/>
        </w:rPr>
        <w:t>et al.</w:t>
      </w:r>
      <w:r w:rsidR="006471CB" w:rsidRPr="006471CB">
        <w:rPr>
          <w:rFonts w:ascii="Tahoma" w:hAnsi="Tahoma" w:cs="Tahoma"/>
          <w:sz w:val="22"/>
        </w:rPr>
        <w:t>, 2003)</w:t>
      </w:r>
      <w:r w:rsidRPr="00B063EC">
        <w:rPr>
          <w:rFonts w:ascii="Tahoma" w:hAnsi="Tahoma" w:cs="Tahoma"/>
          <w:sz w:val="22"/>
        </w:rPr>
        <w:fldChar w:fldCharType="end"/>
      </w:r>
      <w:r w:rsidRPr="00B063EC">
        <w:rPr>
          <w:rFonts w:ascii="Tahoma" w:hAnsi="Tahoma" w:cs="Tahoma"/>
          <w:sz w:val="22"/>
        </w:rPr>
        <w:t>; the process to construct the multiple deprivation</w:t>
      </w:r>
      <w:r>
        <w:rPr>
          <w:rFonts w:ascii="Tahoma" w:hAnsi="Tahoma" w:cs="Tahoma"/>
          <w:sz w:val="22"/>
        </w:rPr>
        <w:t>s</w:t>
      </w:r>
      <w:r w:rsidRPr="00B063EC">
        <w:rPr>
          <w:rFonts w:ascii="Tahoma" w:hAnsi="Tahoma" w:cs="Tahoma"/>
          <w:sz w:val="22"/>
        </w:rPr>
        <w:t xml:space="preserve"> lacks the general theory support </w:t>
      </w:r>
      <w:r w:rsidRPr="00B063EC">
        <w:rPr>
          <w:rFonts w:ascii="Tahoma" w:hAnsi="Tahoma" w:cs="Tahoma"/>
          <w:sz w:val="22"/>
        </w:rPr>
        <w:fldChar w:fldCharType="begin" w:fldLock="1"/>
      </w:r>
      <w:r w:rsidR="00955029">
        <w:rPr>
          <w:rFonts w:ascii="Tahoma" w:hAnsi="Tahoma" w:cs="Tahoma"/>
          <w:sz w:val="22"/>
        </w:rPr>
        <w:instrText>ADDIN CSL_CITATION {"citationItems":[{"id":"ITEM-1","itemData":{"DOI":"10.1177/0269094219827893","ISSN":"0269-0942","abstract":"Indices of multiple deprivation have become increasingly sophisticated and high profile as a means of identifying and targeting deprived areas and populations. However, these have been challenged on a number of grounds, both conceptual and practical, with particular concerns about their applicability to rural areas. At the same time, there is little research on how such measures are used in practice or how they influence policies or the allocation of resources. This paper seeks to quantify the effectiveness of this type of measure in terms of inclusion or exclusion of deprived populations implied by targeting areas based on the results of the Scottish Index of Multiple Deprivation. The results show that the proportion of deprived individuals within these apparently most deprived areas varies widely across different regions. However, this was not strongly related to rurality, suggesting that claims of an inherent bias against rural regions resulting from the use of these measures should be treated with caution. Nevertheless, this analysis demonstrates potential drawbacks to the uncritical reliance on indices of multiple deprivation as a basis for policy and highlights the need for the aims and rationales of such approaches to be more clearly articulated.","author":[{"dropping-particle":"","family":"Clelland","given":"David","non-dropping-particle":"","parse-names":false,"suffix":""},{"dropping-particle":"","family":"Hill","given":"Carol","non-dropping-particle":"","parse-names":false,"suffix":""}],"container-title":"Local Economy: The Journal of the Local Economy Policy Unit","id":"ITEM-1","issue":"1","issued":{"date-parts":[["2019","2","13"]]},"page":"33-50","title":"Deprivation, policy and rurality: The limitations and applications of area-based deprivation indices in Scotland","type":"article-journal","volume":"34"},"uris":["http://www.mendeley.com/documents/?uuid=6302763d-82cc-4b84-812a-d9ef7d2fe1e6"]}],"mendeley":{"formattedCitation":"(Clelland and Hill, 2019)","plainTextFormattedCitation":"(Clelland and Hill, 2019)","previouslyFormattedCitation":"(Clelland and Hill, 2019)"},"properties":{"noteIndex":0},"schema":"https://github.com/citation-style-language/schema/raw/master/csl-citation.json"}</w:instrText>
      </w:r>
      <w:r w:rsidRPr="00B063EC">
        <w:rPr>
          <w:rFonts w:ascii="Tahoma" w:hAnsi="Tahoma" w:cs="Tahoma"/>
          <w:sz w:val="22"/>
        </w:rPr>
        <w:fldChar w:fldCharType="separate"/>
      </w:r>
      <w:r w:rsidR="006471CB" w:rsidRPr="006471CB">
        <w:rPr>
          <w:rFonts w:ascii="Tahoma" w:hAnsi="Tahoma" w:cs="Tahoma"/>
          <w:sz w:val="22"/>
        </w:rPr>
        <w:t>(Clelland and Hill, 2019)</w:t>
      </w:r>
      <w:r w:rsidRPr="00B063EC">
        <w:rPr>
          <w:rFonts w:ascii="Tahoma" w:hAnsi="Tahoma" w:cs="Tahoma"/>
          <w:sz w:val="22"/>
        </w:rPr>
        <w:fldChar w:fldCharType="end"/>
      </w:r>
      <w:r w:rsidRPr="00B063EC">
        <w:rPr>
          <w:rFonts w:ascii="Tahoma" w:hAnsi="Tahoma" w:cs="Tahoma"/>
          <w:sz w:val="22"/>
        </w:rPr>
        <w:t xml:space="preserve">. </w:t>
      </w:r>
      <w:r>
        <w:rPr>
          <w:rFonts w:ascii="Tahoma" w:hAnsi="Tahoma" w:cs="Tahoma"/>
          <w:sz w:val="22"/>
        </w:rPr>
        <w:t>We cannot guarantee all these settings proposed by the experts are all suitable to current society, and it is always dilemmatic to judge the effectiveness of the subjective judgments of experts. T</w:t>
      </w:r>
      <w:r w:rsidRPr="00B063EC">
        <w:rPr>
          <w:rFonts w:ascii="Tahoma" w:hAnsi="Tahoma" w:cs="Tahoma"/>
          <w:sz w:val="22"/>
        </w:rPr>
        <w:t>herefore, the validity of the results and the utility in the policy decisions may face challenge</w:t>
      </w:r>
      <w:r>
        <w:rPr>
          <w:rFonts w:ascii="Tahoma" w:hAnsi="Tahoma" w:cs="Tahoma"/>
          <w:sz w:val="22"/>
        </w:rPr>
        <w:t>s</w:t>
      </w:r>
      <w:r w:rsidRPr="00B063EC">
        <w:rPr>
          <w:rFonts w:ascii="Tahoma" w:hAnsi="Tahoma" w:cs="Tahoma"/>
          <w:sz w:val="22"/>
        </w:rPr>
        <w:t>.</w:t>
      </w:r>
    </w:p>
    <w:p w14:paraId="23B41B65" w14:textId="77777777" w:rsidR="00E53754" w:rsidRPr="0046650A" w:rsidRDefault="00E53754">
      <w:pPr>
        <w:pStyle w:val="Heading5"/>
        <w:spacing w:before="156"/>
        <w:pPrChange w:id="94" w:author="冯 晓涵" w:date="2021-08-29T22:59:00Z">
          <w:pPr>
            <w:pStyle w:val="Heading5"/>
          </w:pPr>
        </w:pPrChange>
      </w:pPr>
      <w:r w:rsidRPr="0046650A">
        <w:t>Limitation about data</w:t>
      </w:r>
    </w:p>
    <w:p w14:paraId="4F8BB520" w14:textId="6CFD1757" w:rsidR="00E53754" w:rsidRPr="00D4518A" w:rsidRDefault="00E53754" w:rsidP="00E53754">
      <w:pPr>
        <w:spacing w:before="156"/>
        <w:rPr>
          <w:rFonts w:ascii="Tahoma" w:hAnsi="Tahoma" w:cs="Tahoma"/>
          <w:sz w:val="22"/>
        </w:rPr>
      </w:pPr>
      <w:r w:rsidRPr="00B063EC">
        <w:rPr>
          <w:rFonts w:ascii="Tahoma" w:hAnsi="Tahoma" w:cs="Tahoma"/>
          <w:sz w:val="22"/>
        </w:rPr>
        <w:t xml:space="preserve">Some of the individual indicators used in the computation of the local IMD were collected at a district or </w:t>
      </w:r>
      <w:r>
        <w:rPr>
          <w:rFonts w:ascii="Tahoma" w:hAnsi="Tahoma" w:cs="Tahoma"/>
          <w:sz w:val="22"/>
        </w:rPr>
        <w:t xml:space="preserve">even </w:t>
      </w:r>
      <w:r w:rsidRPr="00B063EC">
        <w:rPr>
          <w:rFonts w:ascii="Tahoma" w:hAnsi="Tahoma" w:cs="Tahoma"/>
          <w:sz w:val="22"/>
        </w:rPr>
        <w:t>national scale. Without using the exact ward data, the estimated value</w:t>
      </w:r>
      <w:r>
        <w:rPr>
          <w:rFonts w:ascii="Tahoma" w:hAnsi="Tahoma" w:cs="Tahoma"/>
          <w:sz w:val="22"/>
        </w:rPr>
        <w:t>s</w:t>
      </w:r>
      <w:r w:rsidRPr="00B063EC">
        <w:rPr>
          <w:rFonts w:ascii="Tahoma" w:hAnsi="Tahoma" w:cs="Tahoma"/>
          <w:sz w:val="22"/>
        </w:rPr>
        <w:t xml:space="preserve"> may distort the accuracy of the local IMD </w:t>
      </w:r>
      <w:r>
        <w:rPr>
          <w:rFonts w:ascii="Tahoma" w:hAnsi="Tahoma" w:cs="Tahoma"/>
          <w:sz w:val="22"/>
        </w:rPr>
        <w:fldChar w:fldCharType="begin" w:fldLock="1"/>
      </w:r>
      <w:r w:rsidR="00955029">
        <w:rPr>
          <w:rFonts w:ascii="Tahoma" w:hAnsi="Tahoma" w:cs="Tahoma"/>
          <w:sz w:val="22"/>
        </w:rPr>
        <w:instrText>ADDIN CSL_CITATION {"citationItems":[{"id":"ITEM-1","itemData":{"DOI":"10.1068/c0240","ISSN":"0263774X","abstract":"There is now a sustained interest in measuring geographical variation in social and economic circumstances in order to guide urban policy resource allocation decisions. The most recent attempt to measure local area deprivation in England has come through the government's Index of Multiple Deprivation (IMD). The authors aim to consider the degree to which the IMD provides a reliable mechanism for doing so and to suggest the ways in which its successors might best be refined. They argue that although the IMD, in many respects, represents a commendable advance in terms of the development of techniques to quantify deprivation, there remain significant limitations that future approaches could profitably address.","author":[{"dropping-particle":"","family":"Deas","given":"Iain","non-dropping-particle":"","parse-names":false,"suffix":""},{"dropping-particle":"","family":"Robson","given":"Brian","non-dropping-particle":"","parse-names":false,"suffix":""},{"dropping-particle":"","family":"Wong","given":"Cecilia","non-dropping-particle":"","parse-names":false,"suffix":""},{"dropping-particle":"","family":"Bradford","given":"Michael","non-dropping-particle":"","parse-names":false,"suffix":""}],"container-title":"Environment and Planning C: Government and Policy","id":"ITEM-1","issue":"6","issued":{"date-parts":[["2003"]]},"page":"883-903","title":"Measuring neighbourhood deprivation: A critique of the Index of Multiple Deprivation","type":"article-journal","volume":"21"},"uris":["http://www.mendeley.com/documents/?uuid=e53eb165-eb84-40ad-84ee-903b56677338"]}],"mendeley":{"formattedCitation":"(Deas &lt;i&gt;et al.&lt;/i&gt;, 2003)","plainTextFormattedCitation":"(Deas et al., 2003)","previouslyFormattedCitation":"(Deas &lt;i&gt;et al.&lt;/i&gt;, 2003)"},"properties":{"noteIndex":0},"schema":"https://github.com/citation-style-language/schema/raw/master/csl-citation.json"}</w:instrText>
      </w:r>
      <w:r>
        <w:rPr>
          <w:rFonts w:ascii="Tahoma" w:hAnsi="Tahoma" w:cs="Tahoma"/>
          <w:sz w:val="22"/>
        </w:rPr>
        <w:fldChar w:fldCharType="separate"/>
      </w:r>
      <w:r w:rsidR="006471CB" w:rsidRPr="006471CB">
        <w:rPr>
          <w:rFonts w:ascii="Tahoma" w:hAnsi="Tahoma" w:cs="Tahoma"/>
          <w:sz w:val="22"/>
        </w:rPr>
        <w:t xml:space="preserve">(Deas </w:t>
      </w:r>
      <w:r w:rsidR="006471CB" w:rsidRPr="006471CB">
        <w:rPr>
          <w:rFonts w:ascii="Tahoma" w:hAnsi="Tahoma" w:cs="Tahoma"/>
          <w:i/>
          <w:sz w:val="22"/>
        </w:rPr>
        <w:t>et al.</w:t>
      </w:r>
      <w:r w:rsidR="006471CB" w:rsidRPr="006471CB">
        <w:rPr>
          <w:rFonts w:ascii="Tahoma" w:hAnsi="Tahoma" w:cs="Tahoma"/>
          <w:sz w:val="22"/>
        </w:rPr>
        <w:t>, 2003)</w:t>
      </w:r>
      <w:r>
        <w:rPr>
          <w:rFonts w:ascii="Tahoma" w:hAnsi="Tahoma" w:cs="Tahoma"/>
          <w:sz w:val="22"/>
        </w:rPr>
        <w:fldChar w:fldCharType="end"/>
      </w:r>
      <w:r w:rsidRPr="00B063EC">
        <w:rPr>
          <w:rFonts w:ascii="Tahoma" w:hAnsi="Tahoma" w:cs="Tahoma"/>
          <w:sz w:val="22"/>
        </w:rPr>
        <w:t>.</w:t>
      </w:r>
      <w:r>
        <w:rPr>
          <w:rFonts w:ascii="Tahoma" w:hAnsi="Tahoma" w:cs="Tahoma"/>
          <w:sz w:val="22"/>
        </w:rPr>
        <w:t xml:space="preserve"> In addition, s</w:t>
      </w:r>
      <w:r w:rsidRPr="00B063EC">
        <w:rPr>
          <w:rFonts w:ascii="Tahoma" w:hAnsi="Tahoma" w:cs="Tahoma"/>
          <w:sz w:val="22"/>
        </w:rPr>
        <w:t>ome indicators are double</w:t>
      </w:r>
      <w:r w:rsidR="00CD2B0B">
        <w:rPr>
          <w:rFonts w:ascii="Tahoma" w:hAnsi="Tahoma" w:cs="Tahoma"/>
          <w:sz w:val="22"/>
        </w:rPr>
        <w:t>-</w:t>
      </w:r>
      <w:r>
        <w:rPr>
          <w:rFonts w:ascii="Tahoma" w:hAnsi="Tahoma" w:cs="Tahoma"/>
          <w:sz w:val="22"/>
        </w:rPr>
        <w:t xml:space="preserve">counted </w:t>
      </w:r>
      <w:r w:rsidRPr="00B063EC">
        <w:rPr>
          <w:rFonts w:ascii="Tahoma" w:hAnsi="Tahoma" w:cs="Tahoma"/>
          <w:sz w:val="22"/>
        </w:rPr>
        <w:t>across more than one domain. Such as Severe Disablement Allowance contributes to not only the Employment Deprivation Domain but also the Health Deprivation and Disability Domain. Though some expert</w:t>
      </w:r>
      <w:r w:rsidR="00CD2B0B">
        <w:rPr>
          <w:rFonts w:ascii="Tahoma" w:hAnsi="Tahoma" w:cs="Tahoma"/>
          <w:sz w:val="22"/>
        </w:rPr>
        <w:t>s</w:t>
      </w:r>
      <w:r w:rsidRPr="00B063EC">
        <w:rPr>
          <w:rFonts w:ascii="Tahoma" w:hAnsi="Tahoma" w:cs="Tahoma"/>
          <w:sz w:val="22"/>
        </w:rPr>
        <w:t xml:space="preserve"> argued that it is legitimate to count the indicators as two deprivations </w:t>
      </w:r>
      <w:r>
        <w:rPr>
          <w:rFonts w:ascii="Tahoma" w:hAnsi="Tahoma" w:cs="Tahoma"/>
          <w:sz w:val="22"/>
        </w:rPr>
        <w:fldChar w:fldCharType="begin" w:fldLock="1"/>
      </w:r>
      <w:r>
        <w:rPr>
          <w:rFonts w:ascii="Tahoma" w:hAnsi="Tahoma" w:cs="Tahoma"/>
          <w:sz w:val="22"/>
        </w:rPr>
        <w:instrText>ADDIN CSL_CITATION {"citationItems":[{"id":"ITEM-1","itemData":{"author":[{"dropping-particle":"","family":"University of Oxford","given":"","non-dropping-particle":"","parse-names":false,"suffix":""}],"id":"ITEM-1","issued":{"date-parts":[["2000"]]},"number-of-pages":"11","title":"Response to the Formal Consultations on the Indices of Deprivation 2000","type":"report"},"uris":["http://www.mendeley.com/documents/?uuid=c0afc0ea-ad69-4fd0-9921-da7d57548e29"]}],"mendeley":{"formattedCitation":"(University of Oxford, 2000)","plainTextFormattedCitation":"(University of Oxford, 2000)","previouslyFormattedCitation":"(University of Oxford, 2000)"},"properties":{"noteIndex":0},"schema":"https://github.com/citation-style-language/schema/raw/master/csl-citation.json"}</w:instrText>
      </w:r>
      <w:r>
        <w:rPr>
          <w:rFonts w:ascii="Tahoma" w:hAnsi="Tahoma" w:cs="Tahoma"/>
          <w:sz w:val="22"/>
        </w:rPr>
        <w:fldChar w:fldCharType="separate"/>
      </w:r>
      <w:r w:rsidRPr="00440F9C">
        <w:rPr>
          <w:rFonts w:ascii="Tahoma" w:hAnsi="Tahoma" w:cs="Tahoma"/>
          <w:sz w:val="22"/>
        </w:rPr>
        <w:t>(University of Oxford, 2000)</w:t>
      </w:r>
      <w:r>
        <w:rPr>
          <w:rFonts w:ascii="Tahoma" w:hAnsi="Tahoma" w:cs="Tahoma"/>
          <w:sz w:val="22"/>
        </w:rPr>
        <w:fldChar w:fldCharType="end"/>
      </w:r>
      <w:r w:rsidRPr="00B063EC">
        <w:rPr>
          <w:rFonts w:ascii="Tahoma" w:hAnsi="Tahoma" w:cs="Tahoma"/>
          <w:sz w:val="22"/>
        </w:rPr>
        <w:t>, it still raise</w:t>
      </w:r>
      <w:r>
        <w:rPr>
          <w:rFonts w:ascii="Tahoma" w:hAnsi="Tahoma" w:cs="Tahoma"/>
          <w:sz w:val="22"/>
        </w:rPr>
        <w:t>s</w:t>
      </w:r>
      <w:r w:rsidRPr="00B063EC">
        <w:rPr>
          <w:rFonts w:ascii="Tahoma" w:hAnsi="Tahoma" w:cs="Tahoma"/>
          <w:sz w:val="22"/>
        </w:rPr>
        <w:t xml:space="preserve"> concerns about the veracity especially when we do the overall factor analysis of all the indicators of IMD </w:t>
      </w:r>
      <w:r>
        <w:rPr>
          <w:rFonts w:ascii="Tahoma" w:hAnsi="Tahoma" w:cs="Tahoma"/>
          <w:sz w:val="22"/>
        </w:rPr>
        <w:fldChar w:fldCharType="begin" w:fldLock="1"/>
      </w:r>
      <w:r w:rsidR="00955029">
        <w:rPr>
          <w:rFonts w:ascii="Tahoma" w:hAnsi="Tahoma" w:cs="Tahoma"/>
          <w:sz w:val="22"/>
        </w:rPr>
        <w:instrText>ADDIN CSL_CITATION {"citationItems":[{"id":"ITEM-1","itemData":{"DOI":"10.1068/c0240","ISSN":"0263774X","abstract":"There is now a sustained interest in measuring geographical variation in social and economic circumstances in order to guide urban policy resource allocation decisions. The most recent attempt to measure local area deprivation in England has come through the government's Index of Multiple Deprivation (IMD). The authors aim to consider the degree to which the IMD provides a reliable mechanism for doing so and to suggest the ways in which its successors might best be refined. They argue that although the IMD, in many respects, represents a commendable advance in terms of the development of techniques to quantify deprivation, there remain significant limitations that future approaches could profitably address.","author":[{"dropping-particle":"","family":"Deas","given":"Iain","non-dropping-particle":"","parse-names":false,"suffix":""},{"dropping-particle":"","family":"Robson","given":"Brian","non-dropping-particle":"","parse-names":false,"suffix":""},{"dropping-particle":"","family":"Wong","given":"Cecilia","non-dropping-particle":"","parse-names":false,"suffix":""},{"dropping-particle":"","family":"Bradford","given":"Michael","non-dropping-particle":"","parse-names":false,"suffix":""}],"container-title":"Environment and Planning C: Government and Policy","id":"ITEM-1","issue":"6","issued":{"date-parts":[["2003"]]},"page":"883-903","title":"Measuring neighbourhood deprivation: A critique of the Index of Multiple Deprivation","type":"article-journal","volume":"21"},"uris":["http://www.mendeley.com/documents/?uuid=e53eb165-eb84-40ad-84ee-903b56677338"]}],"mendeley":{"formattedCitation":"(Deas &lt;i&gt;et al.&lt;/i&gt;, 2003)","plainTextFormattedCitation":"(Deas et al., 2003)","previouslyFormattedCitation":"(Deas &lt;i&gt;et al.&lt;/i&gt;, 2003)"},"properties":{"noteIndex":0},"schema":"https://github.com/citation-style-language/schema/raw/master/csl-citation.json"}</w:instrText>
      </w:r>
      <w:r>
        <w:rPr>
          <w:rFonts w:ascii="Tahoma" w:hAnsi="Tahoma" w:cs="Tahoma"/>
          <w:sz w:val="22"/>
        </w:rPr>
        <w:fldChar w:fldCharType="separate"/>
      </w:r>
      <w:r w:rsidR="006471CB" w:rsidRPr="006471CB">
        <w:rPr>
          <w:rFonts w:ascii="Tahoma" w:hAnsi="Tahoma" w:cs="Tahoma"/>
          <w:sz w:val="22"/>
        </w:rPr>
        <w:t xml:space="preserve">(Deas </w:t>
      </w:r>
      <w:r w:rsidR="006471CB" w:rsidRPr="006471CB">
        <w:rPr>
          <w:rFonts w:ascii="Tahoma" w:hAnsi="Tahoma" w:cs="Tahoma"/>
          <w:i/>
          <w:sz w:val="22"/>
        </w:rPr>
        <w:t>et al.</w:t>
      </w:r>
      <w:r w:rsidR="006471CB" w:rsidRPr="006471CB">
        <w:rPr>
          <w:rFonts w:ascii="Tahoma" w:hAnsi="Tahoma" w:cs="Tahoma"/>
          <w:sz w:val="22"/>
        </w:rPr>
        <w:t>, 2003)</w:t>
      </w:r>
      <w:r>
        <w:rPr>
          <w:rFonts w:ascii="Tahoma" w:hAnsi="Tahoma" w:cs="Tahoma"/>
          <w:sz w:val="22"/>
        </w:rPr>
        <w:fldChar w:fldCharType="end"/>
      </w:r>
      <w:r w:rsidRPr="00B063EC">
        <w:rPr>
          <w:rFonts w:ascii="Tahoma" w:hAnsi="Tahoma" w:cs="Tahoma"/>
          <w:sz w:val="22"/>
        </w:rPr>
        <w:t xml:space="preserve">. </w:t>
      </w:r>
      <w:r>
        <w:rPr>
          <w:rFonts w:ascii="Tahoma" w:hAnsi="Tahoma" w:cs="Tahoma"/>
          <w:sz w:val="22"/>
        </w:rPr>
        <w:t xml:space="preserve">Besides, </w:t>
      </w:r>
      <w:r w:rsidRPr="002021F8">
        <w:rPr>
          <w:rFonts w:ascii="Tahoma" w:hAnsi="Tahoma" w:cs="Tahoma"/>
          <w:sz w:val="22"/>
        </w:rPr>
        <w:t>some indicators which are used to calculate the domain scores are based on census data</w:t>
      </w:r>
      <w:r>
        <w:rPr>
          <w:rFonts w:ascii="Tahoma" w:hAnsi="Tahoma" w:cs="Tahoma"/>
          <w:sz w:val="22"/>
        </w:rPr>
        <w:t xml:space="preserve"> </w:t>
      </w:r>
      <w:r>
        <w:rPr>
          <w:rFonts w:ascii="Tahoma" w:hAnsi="Tahoma" w:cs="Tahoma"/>
          <w:sz w:val="22"/>
        </w:rPr>
        <w:lastRenderedPageBreak/>
        <w:t>years ago</w:t>
      </w:r>
      <w:r w:rsidRPr="002021F8">
        <w:rPr>
          <w:rFonts w:ascii="Tahoma" w:hAnsi="Tahoma" w:cs="Tahoma"/>
          <w:sz w:val="22"/>
        </w:rPr>
        <w:t>. It means they are not very recent data for the area</w:t>
      </w:r>
      <w:r>
        <w:rPr>
          <w:rFonts w:ascii="Tahoma" w:hAnsi="Tahoma" w:cs="Tahoma"/>
          <w:sz w:val="22"/>
        </w:rPr>
        <w:t xml:space="preserve"> and as a result, they </w:t>
      </w:r>
      <w:r w:rsidRPr="002021F8">
        <w:rPr>
          <w:rFonts w:ascii="Tahoma" w:hAnsi="Tahoma" w:cs="Tahoma"/>
          <w:sz w:val="22"/>
        </w:rPr>
        <w:t>cannot reflect the current circumstances and may cause measurement error.</w:t>
      </w:r>
    </w:p>
    <w:p w14:paraId="3DB078BF" w14:textId="77777777" w:rsidR="00E53754" w:rsidRPr="00D4518A" w:rsidRDefault="00E53754">
      <w:pPr>
        <w:pStyle w:val="Heading5"/>
        <w:spacing w:before="156"/>
        <w:pPrChange w:id="95" w:author="冯 晓涵" w:date="2021-08-29T22:59:00Z">
          <w:pPr>
            <w:pStyle w:val="Heading5"/>
          </w:pPr>
        </w:pPrChange>
      </w:pPr>
      <w:r w:rsidRPr="00D4518A">
        <w:t>Limitation about comparison</w:t>
      </w:r>
    </w:p>
    <w:p w14:paraId="36151559" w14:textId="58102B48" w:rsidR="00E53754" w:rsidDel="00C91343" w:rsidRDefault="00E53754" w:rsidP="00E53754">
      <w:pPr>
        <w:spacing w:before="156"/>
        <w:rPr>
          <w:del w:id="96" w:author="冯 晓涵" w:date="2021-08-29T23:07:00Z"/>
          <w:rFonts w:ascii="Tahoma" w:hAnsi="Tahoma" w:cs="Tahoma"/>
          <w:sz w:val="22"/>
        </w:rPr>
      </w:pPr>
      <w:r w:rsidRPr="00D4518A">
        <w:rPr>
          <w:rFonts w:ascii="Tahoma" w:hAnsi="Tahoma" w:cs="Tahoma"/>
          <w:sz w:val="22"/>
        </w:rPr>
        <w:t xml:space="preserve">The IMD </w:t>
      </w:r>
      <w:r>
        <w:rPr>
          <w:rFonts w:ascii="Tahoma" w:hAnsi="Tahoma" w:cs="Tahoma"/>
          <w:sz w:val="22"/>
        </w:rPr>
        <w:t xml:space="preserve">scores </w:t>
      </w:r>
      <w:r w:rsidR="00CD2B0B">
        <w:rPr>
          <w:rFonts w:ascii="Tahoma" w:hAnsi="Tahoma" w:cs="Tahoma"/>
          <w:sz w:val="22"/>
        </w:rPr>
        <w:t>are</w:t>
      </w:r>
      <w:r w:rsidRPr="00D4518A">
        <w:rPr>
          <w:rFonts w:ascii="Tahoma" w:hAnsi="Tahoma" w:cs="Tahoma"/>
          <w:sz w:val="22"/>
        </w:rPr>
        <w:t xml:space="preserve"> only </w:t>
      </w:r>
      <w:r>
        <w:rPr>
          <w:rFonts w:ascii="Tahoma" w:hAnsi="Tahoma" w:cs="Tahoma"/>
          <w:sz w:val="22"/>
        </w:rPr>
        <w:t>utilized to</w:t>
      </w:r>
      <w:r w:rsidRPr="00D4518A">
        <w:rPr>
          <w:rFonts w:ascii="Tahoma" w:hAnsi="Tahoma" w:cs="Tahoma"/>
          <w:sz w:val="22"/>
        </w:rPr>
        <w:t xml:space="preserve"> rank </w:t>
      </w:r>
      <w:r>
        <w:rPr>
          <w:rFonts w:ascii="Tahoma" w:hAnsi="Tahoma" w:cs="Tahoma"/>
          <w:sz w:val="22"/>
        </w:rPr>
        <w:t xml:space="preserve">the deprivation </w:t>
      </w:r>
      <w:r w:rsidRPr="00D4518A">
        <w:rPr>
          <w:rFonts w:ascii="Tahoma" w:hAnsi="Tahoma" w:cs="Tahoma"/>
          <w:sz w:val="22"/>
        </w:rPr>
        <w:t>among areas, but</w:t>
      </w:r>
      <w:r>
        <w:rPr>
          <w:rFonts w:ascii="Tahoma" w:hAnsi="Tahoma" w:cs="Tahoma"/>
          <w:sz w:val="22"/>
        </w:rPr>
        <w:t xml:space="preserve"> it is</w:t>
      </w:r>
      <w:r w:rsidRPr="00D4518A">
        <w:rPr>
          <w:rFonts w:ascii="Tahoma" w:hAnsi="Tahoma" w:cs="Tahoma"/>
          <w:sz w:val="22"/>
        </w:rPr>
        <w:t xml:space="preserve"> not a </w:t>
      </w:r>
      <w:r>
        <w:rPr>
          <w:rFonts w:ascii="Tahoma" w:hAnsi="Tahoma" w:cs="Tahoma"/>
          <w:sz w:val="22"/>
        </w:rPr>
        <w:t>numeric</w:t>
      </w:r>
      <w:r w:rsidRPr="00D4518A">
        <w:rPr>
          <w:rFonts w:ascii="Tahoma" w:hAnsi="Tahoma" w:cs="Tahoma"/>
          <w:sz w:val="22"/>
        </w:rPr>
        <w:t xml:space="preserve"> measure</w:t>
      </w:r>
      <w:r>
        <w:rPr>
          <w:rFonts w:ascii="Tahoma" w:hAnsi="Tahoma" w:cs="Tahoma"/>
          <w:sz w:val="22"/>
        </w:rPr>
        <w:t>ment</w:t>
      </w:r>
      <w:r w:rsidRPr="00D4518A">
        <w:rPr>
          <w:rFonts w:ascii="Tahoma" w:hAnsi="Tahoma" w:cs="Tahoma"/>
          <w:sz w:val="22"/>
        </w:rPr>
        <w:t xml:space="preserve"> of the deprivation</w:t>
      </w:r>
      <w:r>
        <w:rPr>
          <w:rFonts w:ascii="Tahoma" w:hAnsi="Tahoma" w:cs="Tahoma"/>
          <w:sz w:val="22"/>
        </w:rPr>
        <w:t xml:space="preserve"> </w:t>
      </w:r>
      <w:r>
        <w:rPr>
          <w:rFonts w:ascii="Tahoma" w:hAnsi="Tahoma" w:cs="Tahoma"/>
          <w:sz w:val="22"/>
        </w:rPr>
        <w:fldChar w:fldCharType="begin" w:fldLock="1"/>
      </w:r>
      <w:r>
        <w:rPr>
          <w:rFonts w:ascii="Tahoma" w:hAnsi="Tahoma" w:cs="Tahoma"/>
          <w:sz w:val="22"/>
        </w:rPr>
        <w:instrText>ADDIN CSL_CITATION {"citationItems":[{"id":"ITEM-1","itemData":{"URL":"https://ocsi.uk/2011/03/24/why-the-imd-is-still-important-in-the-open-data-age/","accessed":{"date-parts":[["2021","7","12"]]},"author":[{"dropping-particle":"","family":"OCSI","given":"","non-dropping-particle":"","parse-names":false,"suffix":""}],"container-title":"Oxford Consultants for Social Inclusion","id":"ITEM-1","issued":{"date-parts":[["2011"]]},"title":"Why the Indices of Deprivation are still important in the open data era","type":"webpage"},"uris":["http://www.mendeley.com/documents/?uuid=0cbf1cc8-ae26-3884-9d29-0d8bc87c60f7"]}],"mendeley":{"formattedCitation":"(OCSI, 2011)","plainTextFormattedCitation":"(OCSI, 2011)","previouslyFormattedCitation":"(OCSI, 2011)"},"properties":{"noteIndex":0},"schema":"https://github.com/citation-style-language/schema/raw/master/csl-citation.json"}</w:instrText>
      </w:r>
      <w:r>
        <w:rPr>
          <w:rFonts w:ascii="Tahoma" w:hAnsi="Tahoma" w:cs="Tahoma"/>
          <w:sz w:val="22"/>
        </w:rPr>
        <w:fldChar w:fldCharType="separate"/>
      </w:r>
      <w:r w:rsidRPr="002021F8">
        <w:rPr>
          <w:rFonts w:ascii="Tahoma" w:hAnsi="Tahoma" w:cs="Tahoma"/>
          <w:sz w:val="22"/>
        </w:rPr>
        <w:t>(OCSI, 2011)</w:t>
      </w:r>
      <w:r>
        <w:rPr>
          <w:rFonts w:ascii="Tahoma" w:hAnsi="Tahoma" w:cs="Tahoma"/>
          <w:sz w:val="22"/>
        </w:rPr>
        <w:fldChar w:fldCharType="end"/>
      </w:r>
      <w:r w:rsidRPr="00D4518A">
        <w:rPr>
          <w:rFonts w:ascii="Tahoma" w:hAnsi="Tahoma" w:cs="Tahoma"/>
          <w:sz w:val="22"/>
        </w:rPr>
        <w:t xml:space="preserve">. It cannot tell people how much one area is more deprived than the other since the score has no quantitative meaning. </w:t>
      </w:r>
      <w:r>
        <w:rPr>
          <w:rFonts w:ascii="Tahoma" w:hAnsi="Tahoma" w:cs="Tahoma"/>
          <w:sz w:val="22"/>
        </w:rPr>
        <w:t>In addition,</w:t>
      </w:r>
      <w:r w:rsidRPr="00D4518A">
        <w:rPr>
          <w:rFonts w:ascii="Tahoma" w:hAnsi="Tahoma" w:cs="Tahoma"/>
          <w:sz w:val="22"/>
        </w:rPr>
        <w:t xml:space="preserve"> we cannot compare the deprivation situation of one area over time. The IMD score of one area will change relative to other areas, thus it cannot tell </w:t>
      </w:r>
      <w:r>
        <w:rPr>
          <w:rFonts w:ascii="Tahoma" w:hAnsi="Tahoma" w:cs="Tahoma"/>
          <w:sz w:val="22"/>
        </w:rPr>
        <w:t xml:space="preserve">us </w:t>
      </w:r>
      <w:r w:rsidRPr="00D4518A">
        <w:rPr>
          <w:rFonts w:ascii="Tahoma" w:hAnsi="Tahoma" w:cs="Tahoma"/>
          <w:sz w:val="22"/>
        </w:rPr>
        <w:t>how much one area develop</w:t>
      </w:r>
      <w:r>
        <w:rPr>
          <w:rFonts w:ascii="Tahoma" w:hAnsi="Tahoma" w:cs="Tahoma"/>
          <w:sz w:val="22"/>
        </w:rPr>
        <w:t>s</w:t>
      </w:r>
      <w:r w:rsidRPr="00D4518A">
        <w:rPr>
          <w:rFonts w:ascii="Tahoma" w:hAnsi="Tahoma" w:cs="Tahoma"/>
          <w:sz w:val="22"/>
        </w:rPr>
        <w:t xml:space="preserve"> </w:t>
      </w:r>
      <w:r>
        <w:rPr>
          <w:rFonts w:ascii="Tahoma" w:hAnsi="Tahoma" w:cs="Tahoma"/>
          <w:sz w:val="22"/>
        </w:rPr>
        <w:t>these years</w:t>
      </w:r>
      <w:r w:rsidRPr="00D4518A">
        <w:rPr>
          <w:rFonts w:ascii="Tahoma" w:hAnsi="Tahoma" w:cs="Tahoma"/>
          <w:sz w:val="22"/>
        </w:rPr>
        <w:t xml:space="preserve">. </w:t>
      </w:r>
      <w:r>
        <w:rPr>
          <w:rFonts w:ascii="Tahoma" w:hAnsi="Tahoma" w:cs="Tahoma"/>
          <w:sz w:val="22"/>
        </w:rPr>
        <w:t>T</w:t>
      </w:r>
      <w:r w:rsidRPr="00D4518A">
        <w:rPr>
          <w:rFonts w:ascii="Tahoma" w:hAnsi="Tahoma" w:cs="Tahoma"/>
          <w:sz w:val="22"/>
        </w:rPr>
        <w:t xml:space="preserve">he decrease of the score of one area may be due to the degeneration of </w:t>
      </w:r>
      <w:r>
        <w:rPr>
          <w:rFonts w:ascii="Tahoma" w:hAnsi="Tahoma" w:cs="Tahoma"/>
          <w:sz w:val="22"/>
        </w:rPr>
        <w:t>its</w:t>
      </w:r>
      <w:r w:rsidRPr="00D4518A">
        <w:rPr>
          <w:rFonts w:ascii="Tahoma" w:hAnsi="Tahoma" w:cs="Tahoma"/>
          <w:sz w:val="22"/>
        </w:rPr>
        <w:t xml:space="preserve"> social and economic environment, but also may</w:t>
      </w:r>
      <w:r w:rsidR="00CD2B0B">
        <w:rPr>
          <w:rFonts w:ascii="Tahoma" w:hAnsi="Tahoma" w:cs="Tahoma"/>
          <w:sz w:val="22"/>
        </w:rPr>
        <w:t xml:space="preserve">be </w:t>
      </w:r>
      <w:r w:rsidRPr="00D4518A">
        <w:rPr>
          <w:rFonts w:ascii="Tahoma" w:hAnsi="Tahoma" w:cs="Tahoma"/>
          <w:sz w:val="22"/>
        </w:rPr>
        <w:t xml:space="preserve">because </w:t>
      </w:r>
      <w:r>
        <w:rPr>
          <w:rFonts w:ascii="Tahoma" w:hAnsi="Tahoma" w:cs="Tahoma"/>
          <w:sz w:val="22"/>
        </w:rPr>
        <w:t xml:space="preserve">of </w:t>
      </w:r>
      <w:r w:rsidRPr="00D4518A">
        <w:rPr>
          <w:rFonts w:ascii="Tahoma" w:hAnsi="Tahoma" w:cs="Tahoma"/>
          <w:sz w:val="22"/>
        </w:rPr>
        <w:t xml:space="preserve">the fast development of other areas. Thus, we can only </w:t>
      </w:r>
      <w:r>
        <w:rPr>
          <w:rFonts w:ascii="Tahoma" w:hAnsi="Tahoma" w:cs="Tahoma"/>
          <w:sz w:val="22"/>
        </w:rPr>
        <w:t>consider</w:t>
      </w:r>
      <w:r w:rsidRPr="00D4518A">
        <w:rPr>
          <w:rFonts w:ascii="Tahoma" w:hAnsi="Tahoma" w:cs="Tahoma"/>
          <w:sz w:val="22"/>
        </w:rPr>
        <w:t xml:space="preserve"> deprivation as </w:t>
      </w:r>
      <w:r>
        <w:rPr>
          <w:rFonts w:ascii="Tahoma" w:hAnsi="Tahoma" w:cs="Tahoma"/>
          <w:sz w:val="22"/>
        </w:rPr>
        <w:t>an</w:t>
      </w:r>
      <w:r w:rsidRPr="00D4518A">
        <w:rPr>
          <w:rFonts w:ascii="Tahoma" w:hAnsi="Tahoma" w:cs="Tahoma"/>
          <w:sz w:val="22"/>
        </w:rPr>
        <w:t xml:space="preserve"> order of the deprivation level among all the areas.</w:t>
      </w:r>
    </w:p>
    <w:p w14:paraId="077DA567" w14:textId="77777777" w:rsidR="00E53754" w:rsidRPr="00C91343" w:rsidRDefault="00E53754" w:rsidP="00E53754">
      <w:pPr>
        <w:spacing w:before="156"/>
        <w:rPr>
          <w:rFonts w:ascii="Tahoma" w:eastAsiaTheme="minorEastAsia" w:hAnsi="Tahoma" w:cs="Tahoma"/>
          <w:sz w:val="22"/>
          <w:rPrChange w:id="97" w:author="冯 晓涵" w:date="2021-08-29T23:07:00Z">
            <w:rPr>
              <w:rFonts w:ascii="Tahoma" w:hAnsi="Tahoma" w:cs="Tahoma"/>
              <w:sz w:val="22"/>
            </w:rPr>
          </w:rPrChange>
        </w:rPr>
      </w:pPr>
    </w:p>
    <w:p w14:paraId="7A3F1CE2" w14:textId="6F272149" w:rsidR="00E53754" w:rsidRPr="0046650A" w:rsidRDefault="00E53754" w:rsidP="00E53754">
      <w:pPr>
        <w:pStyle w:val="Heading3"/>
        <w:numPr>
          <w:ilvl w:val="1"/>
          <w:numId w:val="12"/>
        </w:numPr>
        <w:tabs>
          <w:tab w:val="num" w:pos="360"/>
        </w:tabs>
        <w:spacing w:before="156"/>
        <w:ind w:left="0" w:firstLine="0"/>
        <w:rPr>
          <w:rFonts w:ascii="Tahoma" w:hAnsi="Tahoma" w:cs="Tahoma"/>
        </w:rPr>
      </w:pPr>
      <w:bookmarkStart w:id="98" w:name="_Toc74832239"/>
      <w:bookmarkStart w:id="99" w:name="_Toc81214118"/>
      <w:r w:rsidRPr="0046650A">
        <w:rPr>
          <w:rFonts w:ascii="Tahoma" w:hAnsi="Tahoma" w:cs="Tahoma"/>
        </w:rPr>
        <w:t>Shapley Value</w:t>
      </w:r>
      <w:bookmarkEnd w:id="98"/>
      <w:bookmarkEnd w:id="99"/>
    </w:p>
    <w:p w14:paraId="6243FA58" w14:textId="20E185FD" w:rsidR="00E53754" w:rsidRDefault="00E53754" w:rsidP="00E53754">
      <w:pPr>
        <w:spacing w:before="156"/>
        <w:rPr>
          <w:rFonts w:ascii="Tahoma" w:hAnsi="Tahoma" w:cs="Tahoma"/>
          <w:sz w:val="22"/>
        </w:rPr>
      </w:pPr>
      <w:r w:rsidRPr="00440F9C">
        <w:rPr>
          <w:rFonts w:ascii="Tahoma" w:hAnsi="Tahoma" w:cs="Tahoma"/>
          <w:sz w:val="22"/>
        </w:rPr>
        <w:t>Shapley Value aims to figure out the reasonabl</w:t>
      </w:r>
      <w:r>
        <w:rPr>
          <w:rFonts w:ascii="Tahoma" w:hAnsi="Tahoma" w:cs="Tahoma"/>
          <w:sz w:val="22"/>
        </w:rPr>
        <w:t>y</w:t>
      </w:r>
      <w:r w:rsidRPr="00440F9C">
        <w:rPr>
          <w:rFonts w:ascii="Tahoma" w:hAnsi="Tahoma" w:cs="Tahoma"/>
          <w:sz w:val="22"/>
        </w:rPr>
        <w:t xml:space="preserve"> expected payoff for each player in a cooperative game. One of the most famous problems solved by Shapley Value is the cost-sharing problem</w:t>
      </w:r>
      <w:r>
        <w:rPr>
          <w:rFonts w:ascii="Tahoma" w:hAnsi="Tahoma" w:cs="Tahoma"/>
          <w:sz w:val="22"/>
        </w:rPr>
        <w:fldChar w:fldCharType="begin" w:fldLock="1"/>
      </w:r>
      <w:r w:rsidR="00955029">
        <w:rPr>
          <w:rFonts w:ascii="Tahoma" w:hAnsi="Tahoma" w:cs="Tahoma"/>
          <w:sz w:val="22"/>
        </w:rPr>
        <w:instrText>ADDIN CSL_CITATION {"citationItems":[{"id":"ITEM-1","itemData":{"author":[{"dropping-particle":"","family":"Gul","given":"Faruk","non-dropping-particle":"","parse-names":false,"suffix":""}],"container-title":"Econometrica:","id":"ITEM-1","issued":{"date-parts":[["1989"]]},"page":"81-95","publisher":"JSTOR","title":"Bargaining foundations of Shapley value","type":"article-journal"},"uris":["http://www.mendeley.com/documents/?uuid=f99a05dd-9585-47af-a840-7d415f8389e1"]},{"id":"ITEM-2","itemData":{"author":[{"dropping-particle":"","family":"Pérez-Castrillo","given":"David","non-dropping-particle":"","parse-names":false,"suffix":""},{"dropping-particle":"","family":"Wettstein","given":"David","non-dropping-particle":"","parse-names":false,"suffix":""}],"container-title":"Journal of economic theory","id":"ITEM-2","issue":"2","issued":{"date-parts":[["2001"]]},"page":"274-294","publisher":"Elsevier","title":"Bidding for the surplus: a non-cooperative approach to the Shapley value","type":"article-journal","volume":"100"},"uris":["http://www.mendeley.com/documents/?uuid=fddd6fba-9a52-4b54-9fb6-b7a5b080b6ae"]},{"id":"ITEM-3","itemData":{"DOI":"10.1111/jpet.12190","ISSN":"10973923","author":[{"dropping-particle":"","family":"CHUN","given":"YOUNGSUB","non-dropping-particle":"","parse-names":false,"suffix":""},{"dropping-particle":"","family":"HU","given":"CHENG-CHENG","non-dropping-particle":"","parse-names":false,"suffix":""},{"dropping-particle":"","family":"YEH","given":"CHUN-HSIEN","non-dropping-particle":"","parse-names":false,"suffix":""}],"container-title":"Journal of Public Economic Theory","id":"ITEM-3","issue":"1","issued":{"date-parts":[["2017","2"]]},"page":"219-233","title":"A Strategic Implementation of the Shapley Value for the Nested Cost-Sharing Problem","type":"article-journal","volume":"19"},"uris":["http://www.mendeley.com/documents/?uuid=fe47320f-5867-4073-b9d9-fb9766bff5b7"]}],"mendeley":{"formattedCitation":"(Gul, 1989; Pérez-Castrillo and Wettstein, 2001; CHUN, HU and YEH, 2017)","plainTextFormattedCitation":"(Gul, 1989; Pérez-Castrillo and Wettstein, 2001; CHUN, HU and YEH, 2017)","previouslyFormattedCitation":"(Gul, 1989; Pérez-Castrillo and Wettstein, 2001; CHUN, HU and YEH, 2017)"},"properties":{"noteIndex":0},"schema":"https://github.com/citation-style-language/schema/raw/master/csl-citation.json"}</w:instrText>
      </w:r>
      <w:r>
        <w:rPr>
          <w:rFonts w:ascii="Tahoma" w:hAnsi="Tahoma" w:cs="Tahoma"/>
          <w:sz w:val="22"/>
        </w:rPr>
        <w:fldChar w:fldCharType="separate"/>
      </w:r>
      <w:r w:rsidR="006471CB" w:rsidRPr="006471CB">
        <w:rPr>
          <w:rFonts w:ascii="Tahoma" w:hAnsi="Tahoma" w:cs="Tahoma"/>
          <w:sz w:val="22"/>
        </w:rPr>
        <w:t>(Gul, 1989; Pérez-Castrillo and Wettstein, 2001; CHUN, HU and YEH, 2017)</w:t>
      </w:r>
      <w:r>
        <w:rPr>
          <w:rFonts w:ascii="Tahoma" w:hAnsi="Tahoma" w:cs="Tahoma"/>
          <w:sz w:val="22"/>
        </w:rPr>
        <w:fldChar w:fldCharType="end"/>
      </w:r>
      <w:r w:rsidRPr="00440F9C">
        <w:rPr>
          <w:rFonts w:ascii="Tahoma" w:hAnsi="Tahoma" w:cs="Tahoma"/>
          <w:sz w:val="22"/>
        </w:rPr>
        <w:t xml:space="preserve">. For example, </w:t>
      </w:r>
      <w:r>
        <w:rPr>
          <w:rFonts w:ascii="Tahoma" w:hAnsi="Tahoma" w:cs="Tahoma"/>
          <w:sz w:val="22"/>
        </w:rPr>
        <w:fldChar w:fldCharType="begin" w:fldLock="1"/>
      </w:r>
      <w:r w:rsidR="00955029">
        <w:rPr>
          <w:rFonts w:ascii="Tahoma" w:hAnsi="Tahoma" w:cs="Tahoma"/>
          <w:sz w:val="22"/>
        </w:rPr>
        <w:instrText>ADDIN CSL_CITATION {"citationItems":[{"id":"ITEM-1","itemData":{"DOI":"10.5220/0005459501520158","ISBN":"9789897581090","abstract":"This paper presents an algorithm for managing the demand and supply in a shared transportation system. In particular we present a method, independent from the Geographic Information System (GIS), which processes drivers and passengers requests and ranks them in order to encourage matching and to propose the solution profitable for all. The basic idea is to give priority to the requests of passengers with more common route and avoid those with greater excess path. In the end, we propose a solution for the distribution of costs among the participants of shared travel based on the application of the Shapley value.","author":[{"dropping-particle":"","family":"Siano","given":"Gianmichele","non-dropping-particle":"","parse-names":false,"suffix":""},{"dropping-particle":"","family":"Gallo","given":"Mariano","non-dropping-particle":"","parse-names":false,"suffix":""},{"dropping-particle":"","family":"Glielmo","given":"Luigi","non-dropping-particle":"","parse-names":false,"suffix":""}],"container-title":"VEHITS 2015 - Proceedings of the 1st International Conference on Vehicle Technology and Intelligent Transport Systems","id":"ITEM-1","issued":{"date-parts":[["2015"]]},"page":"152-158","title":"A method for managing transportation requests and subdivision costs in shared mobility systems","type":"article-journal"},"uris":["http://www.mendeley.com/documents/?uuid=c9467dfc-10f2-4d40-a6b5-12e6e27c521f"]}],"mendeley":{"formattedCitation":"(Siano, Gallo and Glielmo, 2015)","manualFormatting":"Siano, Gallo and Glielmo (2015)","plainTextFormattedCitation":"(Siano, Gallo and Glielmo, 2015)","previouslyFormattedCitation":"(Siano, Gallo and Glielmo, 2015)"},"properties":{"noteIndex":0},"schema":"https://github.com/citation-style-language/schema/raw/master/csl-citation.json"}</w:instrText>
      </w:r>
      <w:r>
        <w:rPr>
          <w:rFonts w:ascii="Tahoma" w:hAnsi="Tahoma" w:cs="Tahoma"/>
          <w:sz w:val="22"/>
        </w:rPr>
        <w:fldChar w:fldCharType="separate"/>
      </w:r>
      <w:r w:rsidRPr="002F77E7">
        <w:rPr>
          <w:rFonts w:ascii="Tahoma" w:hAnsi="Tahoma" w:cs="Tahoma"/>
          <w:sz w:val="22"/>
        </w:rPr>
        <w:t>Siano, Gallo and Glielmo (2015)</w:t>
      </w:r>
      <w:r>
        <w:rPr>
          <w:rFonts w:ascii="Tahoma" w:hAnsi="Tahoma" w:cs="Tahoma"/>
          <w:sz w:val="22"/>
        </w:rPr>
        <w:fldChar w:fldCharType="end"/>
      </w:r>
      <w:r w:rsidRPr="00440F9C">
        <w:rPr>
          <w:rFonts w:ascii="Tahoma" w:hAnsi="Tahoma" w:cs="Tahoma"/>
          <w:sz w:val="22"/>
        </w:rPr>
        <w:t xml:space="preserve"> calculate</w:t>
      </w:r>
      <w:r>
        <w:rPr>
          <w:rFonts w:ascii="Tahoma" w:hAnsi="Tahoma" w:cs="Tahoma"/>
          <w:sz w:val="22"/>
        </w:rPr>
        <w:t>d</w:t>
      </w:r>
      <w:r w:rsidRPr="00440F9C">
        <w:rPr>
          <w:rFonts w:ascii="Tahoma" w:hAnsi="Tahoma" w:cs="Tahoma"/>
          <w:sz w:val="22"/>
        </w:rPr>
        <w:t xml:space="preserve"> the distribution of costs of the shared travel for each </w:t>
      </w:r>
      <w:r>
        <w:rPr>
          <w:rFonts w:ascii="Tahoma" w:hAnsi="Tahoma" w:cs="Tahoma"/>
          <w:sz w:val="22"/>
        </w:rPr>
        <w:t>driver and passenger,</w:t>
      </w:r>
      <w:r w:rsidRPr="00440F9C">
        <w:rPr>
          <w:rFonts w:ascii="Tahoma" w:hAnsi="Tahoma" w:cs="Tahoma"/>
          <w:sz w:val="22"/>
        </w:rPr>
        <w:t xml:space="preserve"> based on the</w:t>
      </w:r>
      <w:r w:rsidRPr="0009756A">
        <w:rPr>
          <w:rFonts w:ascii="Tahoma" w:hAnsi="Tahoma" w:cs="Tahoma"/>
          <w:sz w:val="22"/>
        </w:rPr>
        <w:t xml:space="preserve"> </w:t>
      </w:r>
      <w:r w:rsidRPr="00B51048">
        <w:rPr>
          <w:rFonts w:ascii="Tahoma" w:hAnsi="Tahoma" w:cs="Tahoma"/>
          <w:sz w:val="22"/>
        </w:rPr>
        <w:t>application of</w:t>
      </w:r>
      <w:r>
        <w:rPr>
          <w:rFonts w:ascii="Tahoma" w:hAnsi="Tahoma" w:cs="Tahoma"/>
          <w:sz w:val="22"/>
        </w:rPr>
        <w:t xml:space="preserve"> the</w:t>
      </w:r>
      <w:r w:rsidRPr="00440F9C">
        <w:rPr>
          <w:rFonts w:ascii="Tahoma" w:hAnsi="Tahoma" w:cs="Tahoma"/>
          <w:sz w:val="22"/>
        </w:rPr>
        <w:t xml:space="preserve"> Shapley value</w:t>
      </w:r>
      <w:r>
        <w:rPr>
          <w:rFonts w:ascii="Tahoma" w:hAnsi="Tahoma" w:cs="Tahoma"/>
          <w:sz w:val="22"/>
        </w:rPr>
        <w:t>.</w:t>
      </w:r>
      <w:r w:rsidRPr="00440F9C">
        <w:rPr>
          <w:rFonts w:ascii="Tahoma" w:hAnsi="Tahoma" w:cs="Tahoma"/>
          <w:sz w:val="22"/>
        </w:rPr>
        <w:t xml:space="preserve"> </w:t>
      </w:r>
      <w:r>
        <w:rPr>
          <w:rFonts w:ascii="Tahoma" w:hAnsi="Tahoma" w:cs="Tahoma"/>
          <w:sz w:val="22"/>
        </w:rPr>
        <w:t>H</w:t>
      </w:r>
      <w:r w:rsidRPr="00440F9C">
        <w:rPr>
          <w:rFonts w:ascii="Tahoma" w:hAnsi="Tahoma" w:cs="Tahoma"/>
          <w:sz w:val="22"/>
        </w:rPr>
        <w:t xml:space="preserve">e presented a demand and supply managing algorithm for </w:t>
      </w:r>
      <w:r>
        <w:rPr>
          <w:rFonts w:ascii="Tahoma" w:hAnsi="Tahoma" w:cs="Tahoma"/>
          <w:sz w:val="22"/>
        </w:rPr>
        <w:t xml:space="preserve">the </w:t>
      </w:r>
      <w:r w:rsidRPr="00440F9C">
        <w:rPr>
          <w:rFonts w:ascii="Tahoma" w:hAnsi="Tahoma" w:cs="Tahoma"/>
          <w:sz w:val="22"/>
        </w:rPr>
        <w:t xml:space="preserve">shared transportation system, </w:t>
      </w:r>
      <w:r>
        <w:rPr>
          <w:rFonts w:ascii="Tahoma" w:hAnsi="Tahoma" w:cs="Tahoma"/>
          <w:sz w:val="22"/>
        </w:rPr>
        <w:t xml:space="preserve">and thus the participants of the system are in a cooperative game, sharing the benefit from the </w:t>
      </w:r>
      <w:r w:rsidRPr="00B51048">
        <w:rPr>
          <w:rFonts w:ascii="Tahoma" w:hAnsi="Tahoma" w:cs="Tahoma"/>
          <w:sz w:val="22"/>
        </w:rPr>
        <w:t xml:space="preserve">transferable utility and </w:t>
      </w:r>
      <w:proofErr w:type="spellStart"/>
      <w:r w:rsidRPr="0009756A">
        <w:rPr>
          <w:rFonts w:ascii="Tahoma" w:hAnsi="Tahoma" w:cs="Tahoma"/>
          <w:sz w:val="22"/>
        </w:rPr>
        <w:t>superadditivity</w:t>
      </w:r>
      <w:proofErr w:type="spellEnd"/>
      <w:r>
        <w:rPr>
          <w:rFonts w:ascii="Tahoma" w:hAnsi="Tahoma" w:cs="Tahoma"/>
          <w:sz w:val="22"/>
        </w:rPr>
        <w:t xml:space="preserve"> of the system. </w:t>
      </w:r>
      <w:r w:rsidRPr="0009756A">
        <w:rPr>
          <w:rFonts w:ascii="Tahoma" w:hAnsi="Tahoma" w:cs="Tahoma"/>
          <w:sz w:val="22"/>
        </w:rPr>
        <w:t>The Shapley value</w:t>
      </w:r>
      <w:r>
        <w:rPr>
          <w:rFonts w:ascii="Tahoma" w:hAnsi="Tahoma" w:cs="Tahoma"/>
          <w:sz w:val="22"/>
        </w:rPr>
        <w:t xml:space="preserve"> is used to calculate the </w:t>
      </w:r>
      <w:r w:rsidRPr="00B51048">
        <w:rPr>
          <w:rFonts w:ascii="Tahoma" w:hAnsi="Tahoma" w:cs="Tahoma"/>
          <w:sz w:val="22"/>
        </w:rPr>
        <w:t>marginal cost that each</w:t>
      </w:r>
      <w:r>
        <w:rPr>
          <w:rFonts w:ascii="Tahoma" w:hAnsi="Tahoma" w:cs="Tahoma"/>
          <w:sz w:val="22"/>
        </w:rPr>
        <w:t xml:space="preserve"> participant</w:t>
      </w:r>
      <w:r w:rsidRPr="00B51048">
        <w:rPr>
          <w:rFonts w:ascii="Tahoma" w:hAnsi="Tahoma" w:cs="Tahoma"/>
          <w:sz w:val="22"/>
        </w:rPr>
        <w:t xml:space="preserve"> adds to the coalition</w:t>
      </w:r>
      <w:r>
        <w:rPr>
          <w:rFonts w:ascii="Tahoma" w:hAnsi="Tahoma" w:cs="Tahoma"/>
          <w:sz w:val="22"/>
        </w:rPr>
        <w:t xml:space="preserve"> system. Also in the transportation field, </w:t>
      </w:r>
      <w:r>
        <w:rPr>
          <w:rFonts w:ascii="Tahoma" w:hAnsi="Tahoma" w:cs="Tahoma"/>
          <w:sz w:val="22"/>
        </w:rPr>
        <w:fldChar w:fldCharType="begin" w:fldLock="1"/>
      </w:r>
      <w:r w:rsidR="00955029">
        <w:rPr>
          <w:rFonts w:ascii="Tahoma" w:hAnsi="Tahoma" w:cs="Tahoma"/>
          <w:sz w:val="22"/>
        </w:rPr>
        <w:instrText>ADDIN CSL_CITATION {"citationItems":[{"id":"ITEM-1","itemData":{"DOI":"10.1109/ICIFE.2010.5609267","ISBN":"9781424469253","abstract":"In order to protect the whole benefit of urban rail transit system, ease the conflict of government, Metro Corporation and passengers' different interest requirements, as well as balance their rights and performance, this paper proposed an urban rail transit's pricing method based on Shapley value. By analyzing the benefit relationships of urban rail transit system, construct the government, corporation and passenger's cooperative game model, and calculate Shapley value to get the optimal price from the whole and individual concerns. This paper can provide a reference for the scientific and reasonable ticket pricing. At last, through example validated the operability and effectivity of this method. © 2010 IEEE.","author":[{"dropping-particle":"","family":"Lu","given":"Wei","non-dropping-particle":"","parse-names":false,"suffix":""},{"dropping-particle":"","family":"Chen","given":"Ying","non-dropping-particle":"","parse-names":false,"suffix":""},{"dropping-particle":"","family":"Zhang","given":"Ning","non-dropping-particle":"","parse-names":false,"suffix":""},{"dropping-particle":"","family":"Shi","given":"Yi","non-dropping-particle":"","parse-names":false,"suffix":""}],"container-title":"Proceedings - 2010 2nd IEEE International Conference on Information and Financial Engineering, ICIFE 2010","id":"ITEM-1","issued":{"date-parts":[["2010"]]},"page":"127-130","publisher":"IEEE","title":"Ticket pricing of urban rail transit based on Shapley value method","type":"article-journal"},"uris":["http://www.mendeley.com/documents/?uuid=526ef4de-a2da-4592-9a50-7b14c277c4a2"]}],"mendeley":{"formattedCitation":"(Lu &lt;i&gt;et al.&lt;/i&gt;, 2010)","manualFormatting":"Lu et al. (2010)","plainTextFormattedCitation":"(Lu et al., 2010)","previouslyFormattedCitation":"(Lu &lt;i&gt;et al.&lt;/i&gt;, 2010)"},"properties":{"noteIndex":0},"schema":"https://github.com/citation-style-language/schema/raw/master/csl-citation.json"}</w:instrText>
      </w:r>
      <w:r>
        <w:rPr>
          <w:rFonts w:ascii="Tahoma" w:hAnsi="Tahoma" w:cs="Tahoma"/>
          <w:sz w:val="22"/>
        </w:rPr>
        <w:fldChar w:fldCharType="separate"/>
      </w:r>
      <w:r w:rsidRPr="002F77E7">
        <w:rPr>
          <w:rFonts w:ascii="Tahoma" w:hAnsi="Tahoma" w:cs="Tahoma"/>
          <w:sz w:val="22"/>
        </w:rPr>
        <w:t xml:space="preserve">Lu </w:t>
      </w:r>
      <w:r w:rsidRPr="002F77E7">
        <w:rPr>
          <w:rFonts w:ascii="Tahoma" w:hAnsi="Tahoma" w:cs="Tahoma"/>
          <w:i/>
          <w:sz w:val="22"/>
        </w:rPr>
        <w:t>et al.</w:t>
      </w:r>
      <w:r>
        <w:rPr>
          <w:rFonts w:ascii="Tahoma" w:hAnsi="Tahoma" w:cs="Tahoma"/>
          <w:sz w:val="22"/>
        </w:rPr>
        <w:t xml:space="preserve"> </w:t>
      </w:r>
      <w:r w:rsidRPr="002F77E7">
        <w:rPr>
          <w:rFonts w:ascii="Tahoma" w:hAnsi="Tahoma" w:cs="Tahoma"/>
          <w:sz w:val="22"/>
        </w:rPr>
        <w:t>(2010)</w:t>
      </w:r>
      <w:r>
        <w:rPr>
          <w:rFonts w:ascii="Tahoma" w:hAnsi="Tahoma" w:cs="Tahoma"/>
          <w:sz w:val="22"/>
        </w:rPr>
        <w:fldChar w:fldCharType="end"/>
      </w:r>
      <w:r w:rsidRPr="00440F9C">
        <w:rPr>
          <w:rFonts w:ascii="Tahoma" w:hAnsi="Tahoma" w:cs="Tahoma"/>
          <w:sz w:val="22"/>
        </w:rPr>
        <w:t xml:space="preserve"> designed </w:t>
      </w:r>
      <w:r>
        <w:rPr>
          <w:rFonts w:ascii="Tahoma" w:hAnsi="Tahoma" w:cs="Tahoma"/>
          <w:sz w:val="22"/>
        </w:rPr>
        <w:t>a</w:t>
      </w:r>
      <w:r w:rsidR="00CD2B0B">
        <w:rPr>
          <w:rFonts w:ascii="Tahoma" w:hAnsi="Tahoma" w:cs="Tahoma"/>
          <w:sz w:val="22"/>
        </w:rPr>
        <w:t>n</w:t>
      </w:r>
      <w:r>
        <w:rPr>
          <w:rFonts w:ascii="Tahoma" w:hAnsi="Tahoma" w:cs="Tahoma"/>
          <w:sz w:val="22"/>
        </w:rPr>
        <w:t xml:space="preserve"> </w:t>
      </w:r>
      <w:r w:rsidRPr="00440F9C">
        <w:rPr>
          <w:rFonts w:ascii="Tahoma" w:hAnsi="Tahoma" w:cs="Tahoma"/>
          <w:sz w:val="22"/>
        </w:rPr>
        <w:t>urban railway ticket pricing mechanism by using Shapley</w:t>
      </w:r>
      <w:r>
        <w:rPr>
          <w:rFonts w:ascii="Tahoma" w:hAnsi="Tahoma" w:cs="Tahoma"/>
          <w:sz w:val="22"/>
        </w:rPr>
        <w:t xml:space="preserve"> Value</w:t>
      </w:r>
      <w:r w:rsidRPr="00440F9C">
        <w:rPr>
          <w:rFonts w:ascii="Tahoma" w:hAnsi="Tahoma" w:cs="Tahoma"/>
          <w:sz w:val="22"/>
        </w:rPr>
        <w:t xml:space="preserve">. </w:t>
      </w:r>
      <w:r>
        <w:rPr>
          <w:rFonts w:ascii="Tahoma" w:hAnsi="Tahoma" w:cs="Tahoma"/>
          <w:sz w:val="22"/>
        </w:rPr>
        <w:t xml:space="preserve">In his model, the </w:t>
      </w:r>
      <w:r w:rsidRPr="00504AA8">
        <w:rPr>
          <w:rFonts w:ascii="Tahoma" w:hAnsi="Tahoma" w:cs="Tahoma"/>
          <w:sz w:val="22"/>
        </w:rPr>
        <w:t>government, Metro Corporation</w:t>
      </w:r>
      <w:r w:rsidR="00CD2B0B">
        <w:rPr>
          <w:rFonts w:ascii="Tahoma" w:hAnsi="Tahoma" w:cs="Tahoma"/>
          <w:sz w:val="22"/>
        </w:rPr>
        <w:t>,</w:t>
      </w:r>
      <w:r w:rsidRPr="00504AA8">
        <w:rPr>
          <w:rFonts w:ascii="Tahoma" w:hAnsi="Tahoma" w:cs="Tahoma"/>
          <w:sz w:val="22"/>
        </w:rPr>
        <w:t xml:space="preserve"> and passenger</w:t>
      </w:r>
      <w:r>
        <w:rPr>
          <w:rFonts w:ascii="Tahoma" w:hAnsi="Tahoma" w:cs="Tahoma"/>
          <w:sz w:val="22"/>
        </w:rPr>
        <w:t xml:space="preserve">s are the three participants of the cooperative game. By calculating the Shapley Value, the model can produce price adjustment advice in different service stages based on the expected profit distribution of the participants, which can ease the conflict of the participants’ different interest requirements. </w:t>
      </w:r>
    </w:p>
    <w:p w14:paraId="64E7DFB4" w14:textId="53E964AC" w:rsidR="00E53754" w:rsidRDefault="00E53754" w:rsidP="00E53754">
      <w:pPr>
        <w:spacing w:before="156"/>
        <w:rPr>
          <w:rFonts w:ascii="Tahoma" w:hAnsi="Tahoma" w:cs="Tahoma"/>
          <w:sz w:val="22"/>
        </w:rPr>
      </w:pPr>
      <w:r w:rsidRPr="00440F9C">
        <w:rPr>
          <w:rFonts w:ascii="Tahoma" w:hAnsi="Tahoma" w:cs="Tahoma"/>
          <w:sz w:val="22"/>
        </w:rPr>
        <w:t>Along with the development of Machine Learning models, Shapley Value is popular to be applied to helping understand the intrinsic influence factors of Machine Learning models</w:t>
      </w:r>
      <w:r>
        <w:rPr>
          <w:rFonts w:ascii="Tahoma" w:hAnsi="Tahoma" w:cs="Tahoma"/>
          <w:sz w:val="22"/>
        </w:rPr>
        <w:t xml:space="preserve"> </w:t>
      </w:r>
      <w:r>
        <w:rPr>
          <w:rFonts w:ascii="Tahoma" w:hAnsi="Tahoma" w:cs="Tahoma"/>
          <w:sz w:val="22"/>
        </w:rPr>
        <w:fldChar w:fldCharType="begin" w:fldLock="1"/>
      </w:r>
      <w:r w:rsidR="00955029">
        <w:rPr>
          <w:rFonts w:ascii="Tahoma" w:hAnsi="Tahoma" w:cs="Tahoma"/>
          <w:sz w:val="22"/>
        </w:rPr>
        <w:instrText>ADDIN CSL_CITATION {"citationItems":[{"id":"ITEM-1","itemData":{"ISSN":"10495258","abstract":"Understanding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approaches.","author":[{"dropping-particle":"","family":"Lundberg","given":"Scott M.","non-dropping-particle":"","parse-names":false,"suffix":""},{"dropping-particle":"","family":"Lee","given":"Su In","non-dropping-particle":"","parse-names":false,"suffix":""}],"container-title":"Advances in Neural Information Processing Systems","id":"ITEM-1","issue":"Section 2","issued":{"date-parts":[["2017"]]},"page":"4766-4775","title":"A unified approach to interpreting model predictions","type":"article-journal","volume":"2017-Decem"},"uris":["http://www.mendeley.com/documents/?uuid=9b6df363-8666-43ee-8dad-cab7d4a6ff91"]},{"id":"ITEM-2","itemData":{"author":[{"dropping-particle":"","family":"Lundberg","given":"Scott M","non-dropping-particle":"","parse-names":false,"suffix":""},{"dropping-particle":"","family":"Erion","given":"Gabriel G","non-dropping-particle":"","parse-names":false,"suffix":""},{"dropping-particle":"","family":"Lee","given":"Su-In","non-dropping-particle":"","parse-names":false,"suffix":""}],"container-title":"arXiv preprint arXiv:1802.03888","id":"ITEM-2","issued":{"date-parts":[["2018"]]},"title":"Consistent individualized feature attribution for tree ensembles","type":"article-journal"},"uris":["http://www.mendeley.com/documents/?uuid=47579801-5d26-4604-835f-783ee365fee0"]}],"mendeley":{"formattedCitation":"(Lundberg and Lee, 2017; Lundberg, Erion and Lee, 2018)","plainTextFormattedCitation":"(Lundberg and Lee, 2017; Lundberg, Erion and Lee, 2018)","previouslyFormattedCitation":"(Lundberg and Lee, 2017; Lundberg, Erion and Lee, 2018)"},"properties":{"noteIndex":0},"schema":"https://github.com/citation-style-language/schema/raw/master/csl-citation.json"}</w:instrText>
      </w:r>
      <w:r>
        <w:rPr>
          <w:rFonts w:ascii="Tahoma" w:hAnsi="Tahoma" w:cs="Tahoma"/>
          <w:sz w:val="22"/>
        </w:rPr>
        <w:fldChar w:fldCharType="separate"/>
      </w:r>
      <w:r w:rsidR="006471CB" w:rsidRPr="006471CB">
        <w:rPr>
          <w:rFonts w:ascii="Tahoma" w:hAnsi="Tahoma" w:cs="Tahoma"/>
          <w:sz w:val="22"/>
        </w:rPr>
        <w:t>(Lundberg and Lee, 2017; Lundberg, Erion and Lee, 2018)</w:t>
      </w:r>
      <w:r>
        <w:rPr>
          <w:rFonts w:ascii="Tahoma" w:hAnsi="Tahoma" w:cs="Tahoma"/>
          <w:sz w:val="22"/>
        </w:rPr>
        <w:fldChar w:fldCharType="end"/>
      </w:r>
      <w:r w:rsidRPr="00440F9C">
        <w:rPr>
          <w:rFonts w:ascii="Tahoma" w:hAnsi="Tahoma" w:cs="Tahoma"/>
          <w:sz w:val="22"/>
        </w:rPr>
        <w:t xml:space="preserve">, since Machine Learning models are always the “black box” which conceals the importance of the factors for us. </w:t>
      </w:r>
      <w:r>
        <w:rPr>
          <w:rFonts w:ascii="Tahoma" w:hAnsi="Tahoma" w:cs="Tahoma"/>
          <w:sz w:val="22"/>
        </w:rPr>
        <w:fldChar w:fldCharType="begin" w:fldLock="1"/>
      </w:r>
      <w:r w:rsidR="00955029">
        <w:rPr>
          <w:rFonts w:ascii="Tahoma" w:hAnsi="Tahoma" w:cs="Tahoma"/>
          <w:sz w:val="22"/>
        </w:rPr>
        <w:instrText>ADDIN CSL_CITATION {"citationItems":[{"id":"ITEM-1","itemData":{"DOI":"10.1016/j.eswa.2021.114832","ISSN":"09574174","author":[{"dropping-particle":"","family":"Smith","given":"Matthew","non-dropping-particle":"","parse-names":false,"suffix":""},{"dropping-particle":"","family":"Alvarez","given":"Francisco","non-dropping-particle":"","parse-names":false,"suffix":""}],"container-title":"Expert Systems with Applications","id":"ITEM-1","issued":{"date-parts":[["2021","8"]]},"page":"114832","title":"Identifying mortality factors from Machine Learning using Shapley values – a case of COVID19","type":"article-journal","volume":"176"},"uris":["http://www.mendeley.com/documents/?uuid=85f6f007-f3af-4f9b-9c6a-b2bce7e3480c"]}],"mendeley":{"formattedCitation":"(Smith and Alvarez, 2021)","manualFormatting":"Smith and Alvarez (2021)","plainTextFormattedCitation":"(Smith and Alvarez, 2021)","previouslyFormattedCitation":"(Smith and Alvarez, 2021)"},"properties":{"noteIndex":0},"schema":"https://github.com/citation-style-language/schema/raw/master/csl-citation.json"}</w:instrText>
      </w:r>
      <w:r>
        <w:rPr>
          <w:rFonts w:ascii="Tahoma" w:hAnsi="Tahoma" w:cs="Tahoma"/>
          <w:sz w:val="22"/>
        </w:rPr>
        <w:fldChar w:fldCharType="separate"/>
      </w:r>
      <w:r w:rsidRPr="002F77E7">
        <w:rPr>
          <w:rFonts w:ascii="Tahoma" w:hAnsi="Tahoma" w:cs="Tahoma"/>
          <w:sz w:val="22"/>
        </w:rPr>
        <w:t>Smith and Alvarez (2021)</w:t>
      </w:r>
      <w:r>
        <w:rPr>
          <w:rFonts w:ascii="Tahoma" w:hAnsi="Tahoma" w:cs="Tahoma"/>
          <w:sz w:val="22"/>
        </w:rPr>
        <w:fldChar w:fldCharType="end"/>
      </w:r>
      <w:r>
        <w:rPr>
          <w:rFonts w:ascii="Tahoma" w:hAnsi="Tahoma" w:cs="Tahoma"/>
          <w:sz w:val="22"/>
        </w:rPr>
        <w:t xml:space="preserve"> studied the </w:t>
      </w:r>
      <w:r w:rsidRPr="00E618B2">
        <w:rPr>
          <w:rFonts w:ascii="Tahoma" w:hAnsi="Tahoma" w:cs="Tahoma"/>
          <w:sz w:val="22"/>
        </w:rPr>
        <w:t xml:space="preserve">mortality </w:t>
      </w:r>
      <w:r>
        <w:rPr>
          <w:rFonts w:ascii="Tahoma" w:hAnsi="Tahoma" w:cs="Tahoma"/>
          <w:sz w:val="22"/>
        </w:rPr>
        <w:t xml:space="preserve">of </w:t>
      </w:r>
      <w:r w:rsidRPr="00E618B2">
        <w:rPr>
          <w:rFonts w:ascii="Tahoma" w:hAnsi="Tahoma" w:cs="Tahoma"/>
          <w:sz w:val="22"/>
        </w:rPr>
        <w:t>patients</w:t>
      </w:r>
      <w:r>
        <w:rPr>
          <w:rFonts w:ascii="Tahoma" w:hAnsi="Tahoma" w:cs="Tahoma"/>
          <w:sz w:val="22"/>
        </w:rPr>
        <w:t xml:space="preserve"> with COVID19. He </w:t>
      </w:r>
      <w:r w:rsidRPr="00440F9C">
        <w:rPr>
          <w:rFonts w:ascii="Tahoma" w:hAnsi="Tahoma" w:cs="Tahoma"/>
          <w:sz w:val="22"/>
        </w:rPr>
        <w:t xml:space="preserve">used Shapley Value to </w:t>
      </w:r>
      <w:r>
        <w:rPr>
          <w:rFonts w:ascii="Tahoma" w:hAnsi="Tahoma" w:cs="Tahoma"/>
          <w:sz w:val="22"/>
        </w:rPr>
        <w:t xml:space="preserve">interpret the results of a series </w:t>
      </w:r>
      <w:r w:rsidR="00CD2B0B">
        <w:rPr>
          <w:rFonts w:ascii="Tahoma" w:hAnsi="Tahoma" w:cs="Tahoma"/>
          <w:sz w:val="22"/>
        </w:rPr>
        <w:t>of m</w:t>
      </w:r>
      <w:r w:rsidRPr="00440F9C">
        <w:rPr>
          <w:rFonts w:ascii="Tahoma" w:hAnsi="Tahoma" w:cs="Tahoma"/>
          <w:sz w:val="22"/>
        </w:rPr>
        <w:t xml:space="preserve">achine </w:t>
      </w:r>
      <w:r w:rsidR="00CD2B0B">
        <w:rPr>
          <w:rFonts w:ascii="Tahoma" w:hAnsi="Tahoma" w:cs="Tahoma"/>
          <w:sz w:val="22"/>
        </w:rPr>
        <w:t>l</w:t>
      </w:r>
      <w:r w:rsidRPr="00440F9C">
        <w:rPr>
          <w:rFonts w:ascii="Tahoma" w:hAnsi="Tahoma" w:cs="Tahoma"/>
          <w:sz w:val="22"/>
        </w:rPr>
        <w:t>earning model</w:t>
      </w:r>
      <w:r>
        <w:rPr>
          <w:rFonts w:ascii="Tahoma" w:hAnsi="Tahoma" w:cs="Tahoma"/>
          <w:sz w:val="22"/>
        </w:rPr>
        <w:t xml:space="preserve">s, such as Naive Bayes, Logistic Regression, </w:t>
      </w:r>
      <w:proofErr w:type="spellStart"/>
      <w:r>
        <w:rPr>
          <w:rFonts w:ascii="Tahoma" w:hAnsi="Tahoma" w:cs="Tahoma"/>
          <w:sz w:val="22"/>
        </w:rPr>
        <w:t>LightGBM</w:t>
      </w:r>
      <w:proofErr w:type="spellEnd"/>
      <w:r>
        <w:rPr>
          <w:rFonts w:ascii="Tahoma" w:hAnsi="Tahoma" w:cs="Tahoma"/>
          <w:sz w:val="22"/>
        </w:rPr>
        <w:t xml:space="preserve">, </w:t>
      </w:r>
      <w:proofErr w:type="spellStart"/>
      <w:r>
        <w:rPr>
          <w:rFonts w:ascii="Tahoma" w:hAnsi="Tahoma" w:cs="Tahoma"/>
          <w:sz w:val="22"/>
        </w:rPr>
        <w:t>XGBoost</w:t>
      </w:r>
      <w:proofErr w:type="spellEnd"/>
      <w:r w:rsidR="00CD2B0B">
        <w:rPr>
          <w:rFonts w:ascii="Tahoma" w:hAnsi="Tahoma" w:cs="Tahoma"/>
          <w:sz w:val="22"/>
        </w:rPr>
        <w:t>,</w:t>
      </w:r>
      <w:r>
        <w:rPr>
          <w:rFonts w:ascii="Tahoma" w:hAnsi="Tahoma" w:cs="Tahoma"/>
          <w:sz w:val="22"/>
        </w:rPr>
        <w:t xml:space="preserve"> and so on. By this method, he found that ages, days in </w:t>
      </w:r>
      <w:r w:rsidR="00CD2B0B">
        <w:rPr>
          <w:rFonts w:ascii="Tahoma" w:hAnsi="Tahoma" w:cs="Tahoma"/>
          <w:sz w:val="22"/>
        </w:rPr>
        <w:t xml:space="preserve">the </w:t>
      </w:r>
      <w:r>
        <w:rPr>
          <w:rFonts w:ascii="Tahoma" w:hAnsi="Tahoma" w:cs="Tahoma"/>
          <w:sz w:val="22"/>
        </w:rPr>
        <w:t>hospital and some other factors are the robust predictors in the models. Besides, the Shapley Value can provide</w:t>
      </w:r>
      <w:r w:rsidRPr="00440F9C">
        <w:rPr>
          <w:rFonts w:ascii="Tahoma" w:hAnsi="Tahoma" w:cs="Tahoma"/>
          <w:sz w:val="22"/>
        </w:rPr>
        <w:t xml:space="preserve"> the marginal impact of each mortality factor </w:t>
      </w:r>
      <w:r>
        <w:rPr>
          <w:rFonts w:ascii="Tahoma" w:hAnsi="Tahoma" w:cs="Tahoma"/>
          <w:sz w:val="22"/>
        </w:rPr>
        <w:t xml:space="preserve">on a case-by-case patient level, </w:t>
      </w:r>
      <w:r w:rsidRPr="00440F9C">
        <w:rPr>
          <w:rFonts w:ascii="Tahoma" w:hAnsi="Tahoma" w:cs="Tahoma"/>
          <w:sz w:val="22"/>
        </w:rPr>
        <w:t xml:space="preserve">which is </w:t>
      </w:r>
      <w:r>
        <w:rPr>
          <w:rFonts w:ascii="Tahoma" w:hAnsi="Tahoma" w:cs="Tahoma"/>
          <w:sz w:val="22"/>
        </w:rPr>
        <w:t xml:space="preserve">very </w:t>
      </w:r>
      <w:r w:rsidRPr="00440F9C">
        <w:rPr>
          <w:rFonts w:ascii="Tahoma" w:hAnsi="Tahoma" w:cs="Tahoma"/>
          <w:sz w:val="22"/>
        </w:rPr>
        <w:t>helpful to detect anomalous patterns when treating patients.</w:t>
      </w:r>
      <w:r>
        <w:rPr>
          <w:rFonts w:ascii="Tahoma" w:hAnsi="Tahoma" w:cs="Tahoma"/>
          <w:sz w:val="22"/>
        </w:rPr>
        <w:t xml:space="preserve"> </w:t>
      </w:r>
    </w:p>
    <w:p w14:paraId="2E7DDF26" w14:textId="7F8994CD" w:rsidR="00E53754" w:rsidDel="00C91343" w:rsidRDefault="00E53754" w:rsidP="00E53754">
      <w:pPr>
        <w:spacing w:before="156"/>
        <w:rPr>
          <w:del w:id="100" w:author="冯 晓涵" w:date="2021-08-29T23:06:00Z"/>
          <w:rFonts w:ascii="Tahoma" w:hAnsi="Tahoma" w:cs="Tahoma"/>
          <w:sz w:val="22"/>
        </w:rPr>
      </w:pPr>
      <w:r>
        <w:rPr>
          <w:rFonts w:ascii="Tahoma" w:hAnsi="Tahoma" w:cs="Tahoma" w:hint="eastAsia"/>
          <w:sz w:val="22"/>
        </w:rPr>
        <w:lastRenderedPageBreak/>
        <w:t>Con</w:t>
      </w:r>
      <w:r>
        <w:rPr>
          <w:rFonts w:ascii="Tahoma" w:hAnsi="Tahoma" w:cs="Tahoma"/>
          <w:sz w:val="22"/>
        </w:rPr>
        <w:t xml:space="preserve">tributing back to the cooperative game theorems, Shapley Value is also widely used to discuss the time-consistent cases. </w:t>
      </w:r>
      <w:r>
        <w:rPr>
          <w:rFonts w:ascii="Tahoma" w:hAnsi="Tahoma" w:cs="Tahoma"/>
          <w:sz w:val="22"/>
        </w:rPr>
        <w:fldChar w:fldCharType="begin" w:fldLock="1"/>
      </w:r>
      <w:r w:rsidR="00955029">
        <w:rPr>
          <w:rFonts w:ascii="Tahoma" w:hAnsi="Tahoma" w:cs="Tahoma"/>
          <w:sz w:val="22"/>
        </w:rPr>
        <w:instrText>ADDIN CSL_CITATION {"citationItems":[{"id":"ITEM-1","itemData":{"DOI":"10.1016/S0165-1889(01)00053-7","ISSN":"01651889","author":[{"dropping-particle":"","family":"Petrosjan","given":"Leon","non-dropping-particle":"","parse-names":false,"suffix":""},{"dropping-particle":"","family":"Zaccour","given":"Georges","non-dropping-particle":"","parse-names":false,"suffix":""}],"container-title":"Journal of Economic Dynamics and Control","id":"ITEM-1","issue":"3","issued":{"date-parts":[["2003","1"]]},"page":"381-398","title":"Time-consistent Shapley value allocation of pollution cost reduction","type":"article-journal","volume":"27"},"uris":["http://www.mendeley.com/documents/?uuid=d48aae35-14cf-485d-bce5-efc09815deff"]}],"mendeley":{"formattedCitation":"(Petrosjan and Zaccour, 2003)","manualFormatting":"Petrosjan and Zaccour (2003)","plainTextFormattedCitation":"(Petrosjan and Zaccour, 2003)","previouslyFormattedCitation":"(Petrosjan and Zaccour, 2003)"},"properties":{"noteIndex":0},"schema":"https://github.com/citation-style-language/schema/raw/master/csl-citation.json"}</w:instrText>
      </w:r>
      <w:r>
        <w:rPr>
          <w:rFonts w:ascii="Tahoma" w:hAnsi="Tahoma" w:cs="Tahoma"/>
          <w:sz w:val="22"/>
        </w:rPr>
        <w:fldChar w:fldCharType="separate"/>
      </w:r>
      <w:r w:rsidRPr="002F77E7">
        <w:rPr>
          <w:rFonts w:ascii="Tahoma" w:hAnsi="Tahoma" w:cs="Tahoma"/>
          <w:sz w:val="22"/>
        </w:rPr>
        <w:t>Petrosjan and Zaccour (2003)</w:t>
      </w:r>
      <w:r>
        <w:rPr>
          <w:rFonts w:ascii="Tahoma" w:hAnsi="Tahoma" w:cs="Tahoma"/>
          <w:sz w:val="22"/>
        </w:rPr>
        <w:fldChar w:fldCharType="end"/>
      </w:r>
      <w:r w:rsidRPr="00440F9C">
        <w:rPr>
          <w:rFonts w:ascii="Tahoma" w:hAnsi="Tahoma" w:cs="Tahoma"/>
          <w:sz w:val="22"/>
        </w:rPr>
        <w:t xml:space="preserve"> </w:t>
      </w:r>
      <w:r w:rsidR="00CD2B0B">
        <w:rPr>
          <w:rFonts w:ascii="Tahoma" w:hAnsi="Tahoma" w:cs="Tahoma"/>
          <w:sz w:val="22"/>
        </w:rPr>
        <w:t>research</w:t>
      </w:r>
      <w:r w:rsidRPr="00440F9C">
        <w:rPr>
          <w:rFonts w:ascii="Tahoma" w:hAnsi="Tahoma" w:cs="Tahoma"/>
          <w:sz w:val="22"/>
        </w:rPr>
        <w:t xml:space="preserve">ed the time-consistent Shapley Value to allocate the cost of pollution reduction for countries. It was proved that using </w:t>
      </w:r>
      <w:r>
        <w:rPr>
          <w:rFonts w:ascii="Tahoma" w:hAnsi="Tahoma" w:cs="Tahoma"/>
          <w:sz w:val="22"/>
        </w:rPr>
        <w:t xml:space="preserve">the </w:t>
      </w:r>
      <w:r w:rsidRPr="00440F9C">
        <w:rPr>
          <w:rFonts w:ascii="Tahoma" w:hAnsi="Tahoma" w:cs="Tahoma"/>
          <w:sz w:val="22"/>
        </w:rPr>
        <w:t>outcomes</w:t>
      </w:r>
      <w:r>
        <w:rPr>
          <w:rFonts w:ascii="Tahoma" w:hAnsi="Tahoma" w:cs="Tahoma"/>
          <w:sz w:val="22"/>
        </w:rPr>
        <w:t xml:space="preserve"> of </w:t>
      </w:r>
      <w:r w:rsidRPr="00440F9C">
        <w:rPr>
          <w:rFonts w:ascii="Tahoma" w:hAnsi="Tahoma" w:cs="Tahoma"/>
          <w:sz w:val="22"/>
        </w:rPr>
        <w:t>Shapley</w:t>
      </w:r>
      <w:r>
        <w:rPr>
          <w:rFonts w:ascii="Tahoma" w:hAnsi="Tahoma" w:cs="Tahoma"/>
          <w:sz w:val="22"/>
        </w:rPr>
        <w:t xml:space="preserve"> Value</w:t>
      </w:r>
      <w:r w:rsidRPr="00440F9C">
        <w:rPr>
          <w:rFonts w:ascii="Tahoma" w:hAnsi="Tahoma" w:cs="Tahoma"/>
          <w:sz w:val="22"/>
        </w:rPr>
        <w:t xml:space="preserve">, each country can receive a fair time-consistent cost and the total cost would be lower than the sum of the cost of each country assuming playing </w:t>
      </w:r>
      <w:r>
        <w:rPr>
          <w:rFonts w:ascii="Tahoma" w:hAnsi="Tahoma" w:cs="Tahoma"/>
          <w:sz w:val="22"/>
        </w:rPr>
        <w:t xml:space="preserve">a </w:t>
      </w:r>
      <w:r w:rsidRPr="00440F9C">
        <w:rPr>
          <w:rFonts w:ascii="Tahoma" w:hAnsi="Tahoma" w:cs="Tahoma"/>
          <w:sz w:val="22"/>
        </w:rPr>
        <w:t xml:space="preserve">noncooperative game. </w:t>
      </w:r>
      <w:r>
        <w:rPr>
          <w:rFonts w:ascii="Tahoma" w:hAnsi="Tahoma" w:cs="Tahoma"/>
          <w:sz w:val="22"/>
        </w:rPr>
        <w:fldChar w:fldCharType="begin" w:fldLock="1"/>
      </w:r>
      <w:r w:rsidR="00955029">
        <w:rPr>
          <w:rFonts w:ascii="Tahoma" w:hAnsi="Tahoma" w:cs="Tahoma"/>
          <w:sz w:val="22"/>
        </w:rPr>
        <w:instrText>ADDIN CSL_CITATION {"citationItems":[{"id":"ITEM-1","itemData":{"DOI":"10.1016/j.automatica.2013.02.029","ISSN":"00051098","author":[{"dropping-particle":"V.","family":"Reddy","given":"Puduru","non-dropping-particle":"","parse-names":false,"suffix":""},{"dropping-particle":"","family":"Shevkoplyas","given":"Ekaterina","non-dropping-particle":"","parse-names":false,"suffix":""},{"dropping-particle":"","family":"Zaccour","given":"Georges","non-dropping-particle":"","parse-names":false,"suffix":""}],"container-title":"Automatica","id":"ITEM-1","issue":"6","issued":{"date-parts":[["2013","6"]]},"page":"1521-1527","title":"Time-consistent Shapley value for games played over event trees","type":"article-journal","volume":"49"},"uris":["http://www.mendeley.com/documents/?uuid=16bebb80-d4a6-4856-b69d-6410ceaf1624"]}],"mendeley":{"formattedCitation":"(Reddy, Shevkoplyas and Zaccour, 2013)","manualFormatting":"Reddy, Shevkoplyas and Zaccour (2013)","plainTextFormattedCitation":"(Reddy, Shevkoplyas and Zaccour, 2013)","previouslyFormattedCitation":"(Reddy, Shevkoplyas and Zaccour, 2013)"},"properties":{"noteIndex":0},"schema":"https://github.com/citation-style-language/schema/raw/master/csl-citation.json"}</w:instrText>
      </w:r>
      <w:r>
        <w:rPr>
          <w:rFonts w:ascii="Tahoma" w:hAnsi="Tahoma" w:cs="Tahoma"/>
          <w:sz w:val="22"/>
        </w:rPr>
        <w:fldChar w:fldCharType="separate"/>
      </w:r>
      <w:r w:rsidRPr="0046650A">
        <w:rPr>
          <w:rFonts w:ascii="Tahoma" w:hAnsi="Tahoma" w:cs="Tahoma"/>
          <w:sz w:val="22"/>
        </w:rPr>
        <w:t xml:space="preserve">Reddy, Shevkoplyas and Zaccour </w:t>
      </w:r>
      <w:r>
        <w:rPr>
          <w:rFonts w:ascii="Tahoma" w:hAnsi="Tahoma" w:cs="Tahoma"/>
          <w:sz w:val="22"/>
        </w:rPr>
        <w:t>(</w:t>
      </w:r>
      <w:r w:rsidRPr="0046650A">
        <w:rPr>
          <w:rFonts w:ascii="Tahoma" w:hAnsi="Tahoma" w:cs="Tahoma"/>
          <w:sz w:val="22"/>
        </w:rPr>
        <w:t>2013)</w:t>
      </w:r>
      <w:r>
        <w:rPr>
          <w:rFonts w:ascii="Tahoma" w:hAnsi="Tahoma" w:cs="Tahoma"/>
          <w:sz w:val="22"/>
        </w:rPr>
        <w:fldChar w:fldCharType="end"/>
      </w:r>
      <w:r w:rsidRPr="00440F9C">
        <w:rPr>
          <w:rFonts w:ascii="Tahoma" w:hAnsi="Tahoma" w:cs="Tahoma"/>
          <w:sz w:val="22"/>
        </w:rPr>
        <w:t xml:space="preserve"> also discussed </w:t>
      </w:r>
      <w:r>
        <w:rPr>
          <w:rFonts w:ascii="Tahoma" w:hAnsi="Tahoma" w:cs="Tahoma"/>
          <w:sz w:val="22"/>
        </w:rPr>
        <w:t xml:space="preserve">time-consistent </w:t>
      </w:r>
      <w:r w:rsidRPr="00440F9C">
        <w:rPr>
          <w:rFonts w:ascii="Tahoma" w:hAnsi="Tahoma" w:cs="Tahoma"/>
          <w:sz w:val="22"/>
        </w:rPr>
        <w:t>Shapley Value. Th</w:t>
      </w:r>
      <w:r>
        <w:rPr>
          <w:rFonts w:ascii="Tahoma" w:hAnsi="Tahoma" w:cs="Tahoma"/>
          <w:sz w:val="22"/>
        </w:rPr>
        <w:t xml:space="preserve">eir </w:t>
      </w:r>
      <w:r w:rsidRPr="00440F9C">
        <w:rPr>
          <w:rFonts w:ascii="Tahoma" w:hAnsi="Tahoma" w:cs="Tahoma"/>
          <w:sz w:val="22"/>
        </w:rPr>
        <w:t>theory</w:t>
      </w:r>
      <w:r>
        <w:rPr>
          <w:rFonts w:ascii="Tahoma" w:hAnsi="Tahoma" w:cs="Tahoma"/>
          <w:sz w:val="22"/>
        </w:rPr>
        <w:t xml:space="preserve"> decomposes the Shapley Value for dynamic stochastic discrete-time games over time. The Shapley Value results showed that their dynamic allocation method is time consistent and </w:t>
      </w:r>
      <w:r w:rsidRPr="00440F9C">
        <w:rPr>
          <w:rFonts w:ascii="Tahoma" w:hAnsi="Tahoma" w:cs="Tahoma"/>
          <w:sz w:val="22"/>
        </w:rPr>
        <w:t xml:space="preserve">can be widely applied in many fields to help build a long-term cooperation relationship among players.  </w:t>
      </w:r>
    </w:p>
    <w:p w14:paraId="2DE677B8" w14:textId="77777777" w:rsidR="00E53754" w:rsidRPr="00C91343" w:rsidRDefault="00E53754" w:rsidP="00E53754">
      <w:pPr>
        <w:spacing w:before="156"/>
        <w:rPr>
          <w:rFonts w:ascii="Tahoma" w:eastAsiaTheme="minorEastAsia" w:hAnsi="Tahoma" w:cs="Tahoma"/>
          <w:sz w:val="22"/>
          <w:rPrChange w:id="101" w:author="冯 晓涵" w:date="2021-08-29T23:06:00Z">
            <w:rPr>
              <w:rFonts w:ascii="Tahoma" w:hAnsi="Tahoma" w:cs="Tahoma"/>
              <w:sz w:val="22"/>
            </w:rPr>
          </w:rPrChange>
        </w:rPr>
      </w:pPr>
    </w:p>
    <w:p w14:paraId="7D8B892F" w14:textId="27D510AD" w:rsidR="00E53754" w:rsidRPr="0046650A" w:rsidRDefault="00E53754" w:rsidP="00E53754">
      <w:pPr>
        <w:pStyle w:val="Heading4"/>
        <w:numPr>
          <w:ilvl w:val="2"/>
          <w:numId w:val="12"/>
        </w:numPr>
        <w:tabs>
          <w:tab w:val="num" w:pos="360"/>
        </w:tabs>
        <w:spacing w:before="156"/>
        <w:ind w:left="0" w:firstLine="0"/>
        <w:rPr>
          <w:rFonts w:ascii="Tahoma" w:hAnsi="Tahoma" w:cs="Tahoma"/>
          <w:b w:val="0"/>
          <w:bCs w:val="0"/>
        </w:rPr>
      </w:pPr>
      <w:bookmarkStart w:id="102" w:name="_Toc81214119"/>
      <w:r w:rsidRPr="0046650A">
        <w:rPr>
          <w:rFonts w:ascii="Tahoma" w:hAnsi="Tahoma" w:cs="Tahoma"/>
          <w:b w:val="0"/>
          <w:bCs w:val="0"/>
        </w:rPr>
        <w:t>Shapley Value in geography / GIS / urban research</w:t>
      </w:r>
      <w:bookmarkEnd w:id="102"/>
    </w:p>
    <w:p w14:paraId="6D1ACAE1" w14:textId="77777777" w:rsidR="00E53754" w:rsidRPr="0046650A" w:rsidRDefault="00E53754">
      <w:pPr>
        <w:pStyle w:val="Heading5"/>
        <w:numPr>
          <w:ilvl w:val="0"/>
          <w:numId w:val="17"/>
        </w:numPr>
        <w:spacing w:before="156"/>
        <w:pPrChange w:id="103" w:author="冯 晓涵" w:date="2021-08-29T22:59:00Z">
          <w:pPr>
            <w:pStyle w:val="Heading5"/>
            <w:numPr>
              <w:numId w:val="17"/>
            </w:numPr>
            <w:tabs>
              <w:tab w:val="clear" w:pos="360"/>
            </w:tabs>
          </w:pPr>
        </w:pPrChange>
      </w:pPr>
      <w:r w:rsidRPr="0046650A">
        <w:t>The regional policy suggestion of the CO2 emissions by Shapley value</w:t>
      </w:r>
    </w:p>
    <w:p w14:paraId="37E60EDA" w14:textId="5C1E7C99" w:rsidR="00E53754" w:rsidRPr="00B063EC" w:rsidRDefault="00E53754" w:rsidP="00E53754">
      <w:pPr>
        <w:spacing w:before="156"/>
        <w:rPr>
          <w:rFonts w:ascii="Tahoma" w:hAnsi="Tahoma" w:cs="Tahoma"/>
          <w:sz w:val="22"/>
        </w:rPr>
      </w:pPr>
      <w:r w:rsidRPr="00B063EC">
        <w:rPr>
          <w:rFonts w:ascii="Tahoma" w:hAnsi="Tahoma" w:cs="Tahoma"/>
          <w:sz w:val="22"/>
        </w:rPr>
        <w:t>Many experts in China using the Shapley Value decomposition method to analy</w:t>
      </w:r>
      <w:r>
        <w:rPr>
          <w:rFonts w:ascii="Tahoma" w:hAnsi="Tahoma" w:cs="Tahoma"/>
          <w:sz w:val="22"/>
        </w:rPr>
        <w:t>z</w:t>
      </w:r>
      <w:r w:rsidRPr="00B063EC">
        <w:rPr>
          <w:rFonts w:ascii="Tahoma" w:hAnsi="Tahoma" w:cs="Tahoma"/>
          <w:sz w:val="22"/>
        </w:rPr>
        <w:t>e the key factors of CO2 emissions in different areas</w:t>
      </w:r>
      <w:r>
        <w:rPr>
          <w:rFonts w:ascii="Tahoma" w:hAnsi="Tahoma" w:cs="Tahoma"/>
          <w:sz w:val="22"/>
        </w:rPr>
        <w:t xml:space="preserve"> </w:t>
      </w:r>
      <w:r>
        <w:rPr>
          <w:rFonts w:ascii="Tahoma" w:hAnsi="Tahoma" w:cs="Tahoma"/>
          <w:sz w:val="22"/>
        </w:rPr>
        <w:fldChar w:fldCharType="begin" w:fldLock="1"/>
      </w:r>
      <w:r w:rsidR="00955029">
        <w:rPr>
          <w:rFonts w:ascii="Tahoma" w:hAnsi="Tahoma" w:cs="Tahoma"/>
          <w:sz w:val="22"/>
        </w:rPr>
        <w:instrText>ADDIN CSL_CITATION {"citationItems":[{"id":"ITEM-1","itemData":{"DOI":"10.1016/j.enpol.2013.11.025","ISSN":"03014215","abstract":"An approach to determine carbon emission reduction target allocation based on the particle swarm optimization (PSO) algorithm, fuzzy c-means (FCM) clustering algorithm, and Shapley decomposition (PSO-FCM-Shapley) is proposed in this study. The method decomposes total carbon emissions into an interaction result of four components (i.e., emissions from primary, secondary, and tertiary industries, and from residential areas) which composed totally by 13 macro influential factors according to the KAYA identity. Then, 30 provinces in China are clustered into four classes according to the influential factors via the PSO-FCM clustering method. The key factors that determine emission growth in the provinces representing each cluster are investigated by applying Shapley value decomposition. Finally, based on guaranteed survival emissions, the reduction burden is allocated by controlling the key factors that decelerate CO2 emission growth rate according to the present economic development level, energy endowments, living standards, and the emission intensity of each province. A case study of the allocation of CO2 intensity reduction targets in China by 2020 is then conducted via the proposed method. The per capita added value of the secondary industry is the primary factor for the increasing carbon emissions in provinces. Therefore, China should limit the growth rate of its secondary industry to mitigate emission growth. Provinces with high cardinality of emissions have to shoulder the largest reduction, whereas provinces with low emission intensity met the minimum requirements for emission in 2010. Fifteen provinces are expected to exceed the national average decrease rates from 2011 to 2020. © 2013 Elsevier Ltd.","author":[{"dropping-particle":"","family":"Yu","given":"Shiwei","non-dropping-particle":"","parse-names":false,"suffix":""},{"dropping-particle":"","family":"Wei","given":"Yi Ming","non-dropping-particle":"","parse-names":false,"suffix":""},{"dropping-particle":"","family":"Wang","given":"Ke","non-dropping-particle":"","parse-names":false,"suffix":""}],"container-title":"Energy Policy","id":"ITEM-1","issue":"2014","issued":{"date-parts":[["2014"]]},"page":"630-644","publisher":"Elsevier","title":"Provincial allocation of carbon emission reduction targets in China: An approach based on improved fuzzy cluster and Shapley value decomposition","type":"article-journal","volume":"66"},"uris":["http://www.mendeley.com/documents/?uuid=4578366e-bde7-43c7-b741-2fded4d2e7e3"]},{"id":"ITEM-2","itemData":{"DOI":"10.3390/su10072535","ISSN":"2071-1050","abstract":"The Beijing-Tianjin-Hebei (B-T-H) region, who captures the national strategic highland in China, has drawn a great deal of attention due to the fog and haze condition and other environmental problems. Further, the high carbon emissions generated by energy consumption has restricted its further coordinated development seriously. In order to accurately analyze the potential influencing factors that contribute to the growth of energy consumption carbon emissions in the B-T-H region, this paper uses the carbon emission coefficient method to measure the carbon emissions of energy consumption in the B-T-H region, using a weighted combination based on Logarithmic Mean Divisia Index (LMDI) and Shapley Value (SV). The effects affecting carbon emissions during 2001–2013 caused from five aspects, including energy consumption structure, energy consumption intensity, industrial structure, economic development and population size, are quantitatively analyzed. The results indicated that: (1) The carbon emissions had shown a sustained growth trend in the B-T-H region on the whole, while the growth rates varied in the three areas. In detail, Hebei Province got the first place in carbon emissions growth, followed by Tianjin and Beijing; (2) economic development was the main driving force for the carbon emissions growth of energy consumption in B-T-H region. Energy consumption structure, population size and industrial structure promoted carbon emissions growth as well, but their effects weakened in turn and were less obvious than that of economic development; (3) energy consumption intensity had played a significant inhibitory role on the carbon emissions growth; (4) it was of great significance to ease the carbon emission-reduction pressure of the B-T-H region from the four aspects of upgrading industrial structure adjustment, making technological progress, optimizing the energy structure and building long-term carbon-emission-reduction mechanisms, so as to promote the coordinated low-carbon development.","author":[{"dropping-particle":"","family":"Liang","given":"Yi","non-dropping-particle":"","parse-names":false,"suffix":""},{"dropping-particle":"","family":"Niu","given":"Dongxiao","non-dropping-particle":"","parse-names":false,"suffix":""},{"dropping-particle":"","family":"Zhou","given":"Weiwei","non-dropping-particle":"","parse-names":false,"suffix":""},{"dropping-particle":"","family":"Fan","given":"Yingying","non-dropping-particle":"","parse-names":false,"suffix":""}],"container-title":"Sustainability","id":"ITEM-2","issue":"7","issued":{"date-parts":[["2018","7","19"]]},"page":"2535","title":"Decomposition Analysis of Carbon Emissions from Energy Consumption in Beijing-Tianjin-Hebei, China: A Weighted-Combination Model Based on Logarithmic Mean Divisia Index and Shapley Value","type":"article-journal","volume":"10"},"uris":["http://www.mendeley.com/documents/?uuid=fa2950ab-3110-4fe4-b586-85ae6af439a9"]}],"mendeley":{"formattedCitation":"(Yu, Wei and Wang, 2014; Liang &lt;i&gt;et al.&lt;/i&gt;, 2018)","plainTextFormattedCitation":"(Yu, Wei and Wang, 2014; Liang et al., 2018)","previouslyFormattedCitation":"(Yu, Wei and Wang, 2014; Liang &lt;i&gt;et al.&lt;/i&gt;, 2018)"},"properties":{"noteIndex":0},"schema":"https://github.com/citation-style-language/schema/raw/master/csl-citation.json"}</w:instrText>
      </w:r>
      <w:r>
        <w:rPr>
          <w:rFonts w:ascii="Tahoma" w:hAnsi="Tahoma" w:cs="Tahoma"/>
          <w:sz w:val="22"/>
        </w:rPr>
        <w:fldChar w:fldCharType="separate"/>
      </w:r>
      <w:r w:rsidR="006471CB" w:rsidRPr="006471CB">
        <w:rPr>
          <w:rFonts w:ascii="Tahoma" w:hAnsi="Tahoma" w:cs="Tahoma"/>
          <w:sz w:val="22"/>
        </w:rPr>
        <w:t xml:space="preserve">(Yu, Wei and Wang, 2014; Liang </w:t>
      </w:r>
      <w:r w:rsidR="006471CB" w:rsidRPr="006471CB">
        <w:rPr>
          <w:rFonts w:ascii="Tahoma" w:hAnsi="Tahoma" w:cs="Tahoma"/>
          <w:i/>
          <w:sz w:val="22"/>
        </w:rPr>
        <w:t>et al.</w:t>
      </w:r>
      <w:r w:rsidR="006471CB" w:rsidRPr="006471CB">
        <w:rPr>
          <w:rFonts w:ascii="Tahoma" w:hAnsi="Tahoma" w:cs="Tahoma"/>
          <w:sz w:val="22"/>
        </w:rPr>
        <w:t>, 2018)</w:t>
      </w:r>
      <w:r>
        <w:rPr>
          <w:rFonts w:ascii="Tahoma" w:hAnsi="Tahoma" w:cs="Tahoma"/>
          <w:sz w:val="22"/>
        </w:rPr>
        <w:fldChar w:fldCharType="end"/>
      </w:r>
      <w:r w:rsidRPr="00B063EC">
        <w:rPr>
          <w:rFonts w:ascii="Tahoma" w:hAnsi="Tahoma" w:cs="Tahoma"/>
          <w:sz w:val="22"/>
        </w:rPr>
        <w:t>.</w:t>
      </w:r>
      <w:r>
        <w:rPr>
          <w:rFonts w:ascii="Tahoma" w:hAnsi="Tahoma" w:cs="Tahoma"/>
          <w:sz w:val="22"/>
        </w:rPr>
        <w:t xml:space="preserve"> By this method, we can see more detailly about influenced factors of the CO2 emissions in </w:t>
      </w:r>
      <w:r w:rsidRPr="005D11BD">
        <w:rPr>
          <w:rFonts w:ascii="Tahoma" w:hAnsi="Tahoma" w:cs="Tahoma"/>
          <w:sz w:val="22"/>
        </w:rPr>
        <w:t>geographic</w:t>
      </w:r>
      <w:r>
        <w:rPr>
          <w:rFonts w:ascii="Tahoma" w:hAnsi="Tahoma" w:cs="Tahoma"/>
          <w:sz w:val="22"/>
        </w:rPr>
        <w:t xml:space="preserve"> level. </w:t>
      </w:r>
      <w:r w:rsidRPr="00A228BD">
        <w:rPr>
          <w:rFonts w:ascii="Tahoma" w:hAnsi="Tahoma" w:cs="Tahoma"/>
          <w:sz w:val="22"/>
        </w:rPr>
        <w:t>Li et al.</w:t>
      </w:r>
      <w:r>
        <w:rPr>
          <w:rFonts w:ascii="Tahoma" w:hAnsi="Tahoma" w:cs="Tahoma"/>
          <w:sz w:val="22"/>
        </w:rPr>
        <w:t xml:space="preserve"> </w:t>
      </w:r>
      <w:r>
        <w:rPr>
          <w:rFonts w:ascii="Tahoma" w:hAnsi="Tahoma" w:cs="Tahoma"/>
          <w:sz w:val="22"/>
        </w:rPr>
        <w:fldChar w:fldCharType="begin" w:fldLock="1"/>
      </w:r>
      <w:r w:rsidR="00955029">
        <w:rPr>
          <w:rFonts w:ascii="Tahoma" w:hAnsi="Tahoma" w:cs="Tahoma"/>
          <w:sz w:val="22"/>
        </w:rPr>
        <w:instrText>ADDIN CSL_CITATION {"citationItems":[{"id":"ITEM-1","itemData":{"DOI":"10.1016/j.apenergy.2016.08.031","ISSN":"03062619","abstract":"Climate change mitigation is a key issue in formulating global environmental policies. Energy production and consumption are the main sources of greenhouse gas (GHG) emissions in Europe. Energy consumption and energy-related GHG emissions from agriculture are an important concern for policymakers, as the agricultural activities should meet food security goals along with proper economic, environmental, and social impacts. Carbon dioxide (CO2) emission is the most significant among energy-related GHG emissions. This paper analyses the main drivers behind energy-related CO2 emission across agricultural sectors of European countries. The analysis is based on aggregate data from the World Input-Output Database. The research explores two main directions. Firstly, Index Decomposition Analysis (IDA), facilitated by the Shapley index, is used to identify the main drivers of CO2 emission. Secondly, the Slack-based Model (SBM) is applied to gauge the environmental efficiency of European agricultural sectors. By applying frontier techniques, we also derive the measures of environmental efficiency and shadow prices, thereby contributing to a discussion on CO2 emission mitigation in agriculture. Therefore, the paper devises an integrated approach towards analysis of CO2 emission based upon advanced decomposition and efficiency analysis models. The research covers eighteen European countries and the applied methodology decomposes contributions to CO2 emission across of regions and factors. Results of IDA suggest that decreasing energy intensity is the main factor behind declines in CO2 emission. According to the SBM, the lowest carbon shadow prices are observed in France, Finland, Sweden, Denmark, the Netherlands, Poland, and Belgium. These countries thus have the highest potential for reduction in CO2 emission. The results imply that measures to increase energy efficiency are a more effective means to reduce CO2 emissions than are changes in the fuel-mix.","author":[{"dropping-particle":"","family":"Li","given":"Tianxiang","non-dropping-particle":"","parse-names":false,"suffix":""},{"dropping-particle":"","family":"Baležentis","given":"Tomas","non-dropping-particle":"","parse-names":false,"suffix":""},{"dropping-particle":"","family":"Makutėnienė","given":"Daiva","non-dropping-particle":"","parse-names":false,"suffix":""},{"dropping-particle":"","family":"Streimikiene","given":"Dalia","non-dropping-particle":"","parse-names":false,"suffix":""},{"dropping-particle":"","family":"Kriščiukaitienė","given":"Irena","non-dropping-particle":"","parse-names":false,"suffix":""}],"container-title":"Applied Energy","id":"ITEM-1","issued":{"date-parts":[["2016"]]},"page":"682-694","title":"Energy-related CO2 emission in European Union agriculture: Driving forces and possibilities for reduction","type":"article-journal","volume":"180"},"uris":["http://www.mendeley.com/documents/?uuid=2d04a852-6c37-4ce3-b6b1-9964a6ce9f61"]}],"mendeley":{"formattedCitation":"(Li &lt;i&gt;et al.&lt;/i&gt;, 2016)","manualFormatting":"(2016a)","plainTextFormattedCitation":"(Li et al., 2016)","previouslyFormattedCitation":"(Li &lt;i&gt;et al.&lt;/i&gt;, 2016)"},"properties":{"noteIndex":0},"schema":"https://github.com/citation-style-language/schema/raw/master/csl-citation.json"}</w:instrText>
      </w:r>
      <w:r>
        <w:rPr>
          <w:rFonts w:ascii="Tahoma" w:hAnsi="Tahoma" w:cs="Tahoma"/>
          <w:sz w:val="22"/>
        </w:rPr>
        <w:fldChar w:fldCharType="separate"/>
      </w:r>
      <w:r w:rsidRPr="00A228BD">
        <w:rPr>
          <w:rFonts w:ascii="Tahoma" w:hAnsi="Tahoma" w:cs="Tahoma"/>
          <w:sz w:val="22"/>
        </w:rPr>
        <w:t>(2016a)</w:t>
      </w:r>
      <w:r>
        <w:rPr>
          <w:rFonts w:ascii="Tahoma" w:hAnsi="Tahoma" w:cs="Tahoma"/>
          <w:sz w:val="22"/>
        </w:rPr>
        <w:fldChar w:fldCharType="end"/>
      </w:r>
      <w:r>
        <w:rPr>
          <w:rFonts w:ascii="Tahoma" w:hAnsi="Tahoma" w:cs="Tahoma"/>
          <w:sz w:val="22"/>
        </w:rPr>
        <w:t xml:space="preserve"> used the </w:t>
      </w:r>
      <w:r w:rsidRPr="00AC33E9">
        <w:rPr>
          <w:rFonts w:ascii="Tahoma" w:hAnsi="Tahoma" w:cs="Tahoma"/>
          <w:sz w:val="22"/>
        </w:rPr>
        <w:t>aggregate data from the World Input-Output Database</w:t>
      </w:r>
      <w:r>
        <w:rPr>
          <w:rFonts w:ascii="Tahoma" w:hAnsi="Tahoma" w:cs="Tahoma"/>
          <w:sz w:val="22"/>
        </w:rPr>
        <w:t xml:space="preserve"> to study </w:t>
      </w:r>
      <w:r w:rsidRPr="00A228BD">
        <w:rPr>
          <w:rFonts w:ascii="Tahoma" w:hAnsi="Tahoma" w:cs="Tahoma"/>
          <w:sz w:val="22"/>
        </w:rPr>
        <w:t xml:space="preserve">the main drivers behind energy-related CO2 emission </w:t>
      </w:r>
      <w:r>
        <w:rPr>
          <w:rFonts w:ascii="Tahoma" w:hAnsi="Tahoma" w:cs="Tahoma"/>
          <w:sz w:val="22"/>
        </w:rPr>
        <w:t xml:space="preserve">for </w:t>
      </w:r>
      <w:r w:rsidRPr="00A228BD">
        <w:rPr>
          <w:rFonts w:ascii="Tahoma" w:hAnsi="Tahoma" w:cs="Tahoma"/>
          <w:sz w:val="22"/>
        </w:rPr>
        <w:t xml:space="preserve">agricultural sectors </w:t>
      </w:r>
      <w:r>
        <w:rPr>
          <w:rFonts w:ascii="Tahoma" w:hAnsi="Tahoma" w:cs="Tahoma"/>
          <w:sz w:val="22"/>
        </w:rPr>
        <w:t xml:space="preserve">across </w:t>
      </w:r>
      <w:r w:rsidRPr="00A228BD">
        <w:rPr>
          <w:rFonts w:ascii="Tahoma" w:hAnsi="Tahoma" w:cs="Tahoma"/>
          <w:sz w:val="22"/>
        </w:rPr>
        <w:t>eighteen European countries</w:t>
      </w:r>
      <w:r>
        <w:rPr>
          <w:rFonts w:ascii="Tahoma" w:hAnsi="Tahoma" w:cs="Tahoma"/>
          <w:sz w:val="22"/>
        </w:rPr>
        <w:t xml:space="preserve">. By </w:t>
      </w:r>
      <w:r w:rsidRPr="00AC33E9">
        <w:rPr>
          <w:rFonts w:ascii="Tahoma" w:hAnsi="Tahoma" w:cs="Tahoma"/>
          <w:sz w:val="22"/>
        </w:rPr>
        <w:t>Index Decomposition Analysis (IDA) facilitated by the Shapley Index</w:t>
      </w:r>
      <w:r>
        <w:rPr>
          <w:rFonts w:ascii="Tahoma" w:hAnsi="Tahoma" w:cs="Tahoma"/>
          <w:sz w:val="22"/>
        </w:rPr>
        <w:t xml:space="preserve">, he found </w:t>
      </w:r>
      <w:r w:rsidRPr="00A228BD">
        <w:rPr>
          <w:rFonts w:ascii="Tahoma" w:hAnsi="Tahoma" w:cs="Tahoma"/>
          <w:sz w:val="22"/>
        </w:rPr>
        <w:t>decreasing energy intensity</w:t>
      </w:r>
      <w:r>
        <w:rPr>
          <w:rFonts w:ascii="Tahoma" w:hAnsi="Tahoma" w:cs="Tahoma"/>
          <w:sz w:val="22"/>
        </w:rPr>
        <w:t xml:space="preserve"> is the main way to decline the CO2 emission. </w:t>
      </w:r>
      <w:r w:rsidRPr="00AC33E9">
        <w:rPr>
          <w:rFonts w:ascii="Tahoma" w:hAnsi="Tahoma" w:cs="Tahoma"/>
          <w:sz w:val="22"/>
        </w:rPr>
        <w:t>Yan et al.</w:t>
      </w:r>
      <w:r>
        <w:rPr>
          <w:rFonts w:ascii="Tahoma" w:hAnsi="Tahoma" w:cs="Tahoma"/>
          <w:sz w:val="22"/>
        </w:rPr>
        <w:t xml:space="preserve"> </w:t>
      </w:r>
      <w:r>
        <w:rPr>
          <w:rFonts w:ascii="Tahoma" w:hAnsi="Tahoma" w:cs="Tahoma"/>
          <w:sz w:val="22"/>
        </w:rPr>
        <w:fldChar w:fldCharType="begin" w:fldLock="1"/>
      </w:r>
      <w:r w:rsidR="00955029">
        <w:rPr>
          <w:rFonts w:ascii="Tahoma" w:hAnsi="Tahoma" w:cs="Tahoma"/>
          <w:sz w:val="22"/>
        </w:rPr>
        <w:instrText>ADDIN CSL_CITATION {"citationItems":[{"id":"ITEM-1","itemData":{"DOI":"10.3390/en11051096","ISSN":"1996-1073","author":[{"dropping-particle":"","family":"Yan","given":"Qingyou","non-dropping-particle":"","parse-names":false,"suffix":""},{"dropping-particle":"","family":"Wang","given":"Yaxian","non-dropping-particle":"","parse-names":false,"suffix":""},{"dropping-particle":"","family":"Baležentis","given":"Tomas","non-dropping-particle":"","parse-names":false,"suffix":""},{"dropping-particle":"","family":"Sun","given":"Yikai","non-dropping-particle":"","parse-names":false,"suffix":""},{"dropping-particle":"","family":"Streimikiene","given":"Dalia","non-dropping-particle":"","parse-names":false,"suffix":""}],"container-title":"Energies","id":"ITEM-1","issue":"5","issued":{"date-parts":[["2018","4","29"]]},"page":"1096","title":"Energy-Related CO2 Emission in China’s Provincial Thermal Electricity Generation: Driving Factors and Possibilities for Abatement","type":"article-journal","volume":"11"},"uris":["http://www.mendeley.com/documents/?uuid=d7075614-fdc7-4d12-9e06-1dbfeaeb49dc"]}],"mendeley":{"formattedCitation":"(Yan &lt;i&gt;et al.&lt;/i&gt;, 2018)","manualFormatting":"(2018)","plainTextFormattedCitation":"(Yan et al., 2018)","previouslyFormattedCitation":"(Yan &lt;i&gt;et al.&lt;/i&gt;, 2018)"},"properties":{"noteIndex":0},"schema":"https://github.com/citation-style-language/schema/raw/master/csl-citation.json"}</w:instrText>
      </w:r>
      <w:r>
        <w:rPr>
          <w:rFonts w:ascii="Tahoma" w:hAnsi="Tahoma" w:cs="Tahoma"/>
          <w:sz w:val="22"/>
        </w:rPr>
        <w:fldChar w:fldCharType="separate"/>
      </w:r>
      <w:r w:rsidRPr="00AC33E9">
        <w:rPr>
          <w:rFonts w:ascii="Tahoma" w:hAnsi="Tahoma" w:cs="Tahoma"/>
          <w:sz w:val="22"/>
        </w:rPr>
        <w:t>(2018)</w:t>
      </w:r>
      <w:r>
        <w:rPr>
          <w:rFonts w:ascii="Tahoma" w:hAnsi="Tahoma" w:cs="Tahoma"/>
          <w:sz w:val="22"/>
        </w:rPr>
        <w:fldChar w:fldCharType="end"/>
      </w:r>
      <w:r>
        <w:rPr>
          <w:rFonts w:ascii="Tahoma" w:hAnsi="Tahoma" w:cs="Tahoma"/>
          <w:sz w:val="22"/>
        </w:rPr>
        <w:t xml:space="preserve"> used the same method as Li and studied the provincial CO2 emissions </w:t>
      </w:r>
      <w:r w:rsidRPr="002709E5">
        <w:rPr>
          <w:rFonts w:ascii="Tahoma" w:hAnsi="Tahoma" w:cs="Tahoma"/>
          <w:sz w:val="22"/>
        </w:rPr>
        <w:t>from China’s thermal electricity generation</w:t>
      </w:r>
      <w:r>
        <w:rPr>
          <w:rFonts w:ascii="Tahoma" w:hAnsi="Tahoma" w:cs="Tahoma"/>
          <w:sz w:val="22"/>
        </w:rPr>
        <w:t xml:space="preserve">. The Shapley Value results showed that </w:t>
      </w:r>
      <w:r w:rsidRPr="002709E5">
        <w:rPr>
          <w:rFonts w:ascii="Tahoma" w:hAnsi="Tahoma" w:cs="Tahoma"/>
          <w:sz w:val="22"/>
        </w:rPr>
        <w:t>economic activity</w:t>
      </w:r>
      <w:r>
        <w:rPr>
          <w:rFonts w:ascii="Tahoma" w:hAnsi="Tahoma" w:cs="Tahoma"/>
          <w:sz w:val="22"/>
        </w:rPr>
        <w:t xml:space="preserve"> is the main factor to push up the CO2 emissions in about 30 provincial power grids in China. </w:t>
      </w:r>
      <w:r>
        <w:rPr>
          <w:rFonts w:ascii="Tahoma" w:hAnsi="Tahoma" w:cs="Tahoma"/>
          <w:sz w:val="22"/>
        </w:rPr>
        <w:fldChar w:fldCharType="begin" w:fldLock="1"/>
      </w:r>
      <w:r w:rsidR="00955029">
        <w:rPr>
          <w:rFonts w:ascii="Tahoma" w:hAnsi="Tahoma" w:cs="Tahoma"/>
          <w:sz w:val="22"/>
        </w:rPr>
        <w:instrText>ADDIN CSL_CITATION {"citationItems":[{"id":"ITEM-1","itemData":{"DOI":"10.1016/j.enpol.2014.08.006","ISSN":"03014215","abstract":"It is an important task for China to allocate carbon emission quotas among regions so as to realize its carbon reduction targets and establish the national cap-and-trade carbon market. Meanwhile, it is supposed to be cost-effective to jointly reduce China's carbon emissions through some collaborative activities among regions. Then a natural question is how to allocate the quotas among regions in light of the collaboration. For this purpose, the Shapley value method is adopted and the results show that, first, the regions with higher GDP, higher carbon outflow and higher carbon reduction connection should be allocated more carbon quotas. Moreover, when the collaboration is considered, the optimal allocation of carbon quotas among regions will change significantly compared to the basic quotas by the entropy method; and the Central region is allocated the largest proportion of carbon quota among regions, which indicates its largest radiation effect. Besides, the collaboration between the Central region and Northern coast region, and that between the Central region and the Eastern region should be paid close attention. These results may provide insightful support for decision makers to promote collaborative carbon reduction and allocate carbon quotas in China.","author":[{"dropping-particle":"","family":"Zhang","given":"Yue Jun","non-dropping-particle":"","parse-names":false,"suffix":""},{"dropping-particle":"","family":"Wang","given":"Ao Dong","non-dropping-particle":"","parse-names":false,"suffix":""},{"dropping-particle":"Bin","family":"Da","given":"Ya","non-dropping-particle":"","parse-names":false,"suffix":""}],"container-title":"Energy Policy","id":"ITEM-1","issue":"C","issued":{"date-parts":[["2014"]]},"page":"454-464","publisher":"Elsevier","title":"Regional allocation of carbon emission quotas in China: Evidence from the Shapley value method","type":"article-journal","volume":"74"},"uris":["http://www.mendeley.com/documents/?uuid=476d91cd-b3ee-4404-a6c7-a801d511a978"]}],"mendeley":{"formattedCitation":"(Zhang, Wang and Da, 2014)","manualFormatting":"Zhang, Wang and Dac (2014)","plainTextFormattedCitation":"(Zhang, Wang and Da, 2014)","previouslyFormattedCitation":"(Zhang, Wang and Da, 2014)"},"properties":{"noteIndex":0},"schema":"https://github.com/citation-style-language/schema/raw/master/csl-citation.json"}</w:instrText>
      </w:r>
      <w:r>
        <w:rPr>
          <w:rFonts w:ascii="Tahoma" w:hAnsi="Tahoma" w:cs="Tahoma"/>
          <w:sz w:val="22"/>
        </w:rPr>
        <w:fldChar w:fldCharType="separate"/>
      </w:r>
      <w:r w:rsidRPr="000754CA">
        <w:rPr>
          <w:rFonts w:ascii="Tahoma" w:hAnsi="Tahoma" w:cs="Tahoma"/>
          <w:sz w:val="22"/>
        </w:rPr>
        <w:t>Zhang, Wang and Da</w:t>
      </w:r>
      <w:r>
        <w:rPr>
          <w:rFonts w:ascii="Tahoma" w:hAnsi="Tahoma" w:cs="Tahoma"/>
          <w:sz w:val="22"/>
        </w:rPr>
        <w:t>c</w:t>
      </w:r>
      <w:r w:rsidRPr="000754CA">
        <w:rPr>
          <w:rFonts w:ascii="Tahoma" w:hAnsi="Tahoma" w:cs="Tahoma"/>
          <w:sz w:val="22"/>
        </w:rPr>
        <w:t xml:space="preserve"> (2014)</w:t>
      </w:r>
      <w:r>
        <w:rPr>
          <w:rFonts w:ascii="Tahoma" w:hAnsi="Tahoma" w:cs="Tahoma"/>
          <w:sz w:val="22"/>
        </w:rPr>
        <w:fldChar w:fldCharType="end"/>
      </w:r>
      <w:r w:rsidRPr="00B063EC">
        <w:rPr>
          <w:rFonts w:ascii="Tahoma" w:hAnsi="Tahoma" w:cs="Tahoma"/>
          <w:sz w:val="22"/>
        </w:rPr>
        <w:t xml:space="preserve"> compared the entropy and Shapley Value methods in allocation the carbon quota to different region</w:t>
      </w:r>
      <w:r>
        <w:rPr>
          <w:rFonts w:ascii="Tahoma" w:hAnsi="Tahoma" w:cs="Tahoma"/>
          <w:sz w:val="22"/>
        </w:rPr>
        <w:t>s</w:t>
      </w:r>
      <w:r w:rsidRPr="00B063EC">
        <w:rPr>
          <w:rFonts w:ascii="Tahoma" w:hAnsi="Tahoma" w:cs="Tahoma"/>
          <w:sz w:val="22"/>
        </w:rPr>
        <w:t xml:space="preserve"> in China. He found the result of </w:t>
      </w:r>
      <w:r>
        <w:rPr>
          <w:rFonts w:ascii="Tahoma" w:hAnsi="Tahoma" w:cs="Tahoma"/>
          <w:sz w:val="22"/>
        </w:rPr>
        <w:t xml:space="preserve">the </w:t>
      </w:r>
      <w:r w:rsidRPr="00B063EC">
        <w:rPr>
          <w:rFonts w:ascii="Tahoma" w:hAnsi="Tahoma" w:cs="Tahoma"/>
          <w:sz w:val="22"/>
        </w:rPr>
        <w:t xml:space="preserve">entropy method has </w:t>
      </w:r>
      <w:r>
        <w:rPr>
          <w:rFonts w:ascii="Tahoma" w:hAnsi="Tahoma" w:cs="Tahoma"/>
          <w:sz w:val="22"/>
        </w:rPr>
        <w:t xml:space="preserve">a </w:t>
      </w:r>
      <w:r w:rsidRPr="00B063EC">
        <w:rPr>
          <w:rFonts w:ascii="Tahoma" w:hAnsi="Tahoma" w:cs="Tahoma"/>
          <w:sz w:val="22"/>
        </w:rPr>
        <w:t xml:space="preserve">positive effect on the task of </w:t>
      </w:r>
      <w:r>
        <w:rPr>
          <w:rFonts w:ascii="Tahoma" w:hAnsi="Tahoma" w:cs="Tahoma"/>
          <w:sz w:val="22"/>
        </w:rPr>
        <w:t xml:space="preserve">the </w:t>
      </w:r>
      <w:r w:rsidRPr="00B063EC">
        <w:rPr>
          <w:rFonts w:ascii="Tahoma" w:hAnsi="Tahoma" w:cs="Tahoma"/>
          <w:sz w:val="22"/>
        </w:rPr>
        <w:t xml:space="preserve">Shapley value method. </w:t>
      </w:r>
      <w:r>
        <w:rPr>
          <w:rFonts w:ascii="Tahoma" w:hAnsi="Tahoma" w:cs="Tahoma"/>
          <w:sz w:val="22"/>
        </w:rPr>
        <w:t>From t</w:t>
      </w:r>
      <w:r w:rsidRPr="00B063EC">
        <w:rPr>
          <w:rFonts w:ascii="Tahoma" w:hAnsi="Tahoma" w:cs="Tahoma"/>
          <w:sz w:val="22"/>
        </w:rPr>
        <w:t>he final analysis results of Shapley Value</w:t>
      </w:r>
      <w:r>
        <w:rPr>
          <w:rFonts w:ascii="Tahoma" w:hAnsi="Tahoma" w:cs="Tahoma"/>
          <w:sz w:val="22"/>
        </w:rPr>
        <w:t>,</w:t>
      </w:r>
      <w:r w:rsidRPr="00B063EC">
        <w:rPr>
          <w:rFonts w:ascii="Tahoma" w:hAnsi="Tahoma" w:cs="Tahoma"/>
          <w:sz w:val="22"/>
        </w:rPr>
        <w:t xml:space="preserve"> </w:t>
      </w:r>
      <w:r>
        <w:rPr>
          <w:rFonts w:ascii="Tahoma" w:hAnsi="Tahoma" w:cs="Tahoma"/>
          <w:sz w:val="22"/>
        </w:rPr>
        <w:t>he came up with some targeted</w:t>
      </w:r>
      <w:r w:rsidRPr="00B063EC">
        <w:rPr>
          <w:rFonts w:ascii="Tahoma" w:hAnsi="Tahoma" w:cs="Tahoma"/>
          <w:sz w:val="22"/>
        </w:rPr>
        <w:t xml:space="preserve"> policy </w:t>
      </w:r>
      <w:r>
        <w:rPr>
          <w:rFonts w:ascii="Tahoma" w:hAnsi="Tahoma" w:cs="Tahoma"/>
          <w:sz w:val="22"/>
        </w:rPr>
        <w:t>suggestions</w:t>
      </w:r>
      <w:r w:rsidRPr="00B063EC">
        <w:rPr>
          <w:rFonts w:ascii="Tahoma" w:hAnsi="Tahoma" w:cs="Tahoma"/>
          <w:sz w:val="22"/>
        </w:rPr>
        <w:t xml:space="preserve"> for the CO2 emissions reduction in China regionally. </w:t>
      </w:r>
      <w:r>
        <w:rPr>
          <w:rFonts w:ascii="Tahoma" w:hAnsi="Tahoma" w:cs="Tahoma"/>
          <w:sz w:val="22"/>
        </w:rPr>
        <w:fldChar w:fldCharType="begin" w:fldLock="1"/>
      </w:r>
      <w:r w:rsidR="00955029">
        <w:rPr>
          <w:rFonts w:ascii="Tahoma" w:hAnsi="Tahoma" w:cs="Tahoma"/>
          <w:sz w:val="22"/>
        </w:rPr>
        <w:instrText>ADDIN CSL_CITATION {"citationItems":[{"id":"ITEM-1","itemData":{"DOI":"10.1080/15567036.2020.1776795","ISSN":"15567230","abstract":"The power industry is a key sector in China’s CO2 emissions reduction. Based on the Shapley Value decomposition method, this study analyzes the surface characteristics and potential driving forces of power industry’s CO2 emissions from national and provincial levels during 2005–2017. According to the provincial decomposition results, 30 provinces in China are divided into 6 clusters via spectral clustering, and their contribution to national CO2 emissions is 37.22%, 30.11%, 11.75%, 12.93%, 3.96%, and 4.03%, respectively. The results show that: (1) at national level, economic development and power consumption intensity are the top-two leading factors to promote and curb CO2 emissions, with the contribution values of 2533.12 Mt and −632.3 Mt. The inhibition effect of the power structure has significantly enhanced during 2011–2017. (2) at provincial level, the CO2 emissions have gradually increased from the central and western regions to the eastern coastal areas and the gap between provinces has been wider. Power consumption intensity and economic development play a dominant role in inhibiting and promoting CO2 emissions, respectively. Other factors show significant differences among provinces. Finally, based on the characteristics of each cluster, some targeted policy suggestions for CO2 emissions reduction are proposed. Abbreviations: CO2: Carbon dioxide; MT: Million tons; kWh: Kilowatt-hour; GDP: Gross Domestic Product; LMDI: Logarithmic Mean Divisia Index; STIRPAT: Stochastic Impacts by Regression on Population, Affluence, and Technology; IDA: Index decomposition analysis; PSO-FCM: Particle swarm optimization and fuzzy C-means; SBM: Slack-Based Measure; Lsym: Normalized Laplacian matrix; KNN: K-Nearest Neighbor.","author":[{"dropping-particle":"","family":"Wen","given":"Lei","non-dropping-particle":"","parse-names":false,"suffix":""},{"dropping-particle":"","family":"Hao","given":"Yixuan","non-dropping-particle":"","parse-names":false,"suffix":""}],"container-title":"Energy Sources, Part A: Recovery, Utilization and Environmental Effects","id":"ITEM-1","issue":"00","issued":{"date-parts":[["2020"]]},"page":"1-17","publisher":"Taylor &amp; Francis","title":"Factor decomposition and clustering analysis of CO2 emissions from China’s power industry based on Shapley value","type":"article-journal","volume":"00"},"uris":["http://www.mendeley.com/documents/?uuid=b83132a0-fe0d-4236-859e-5f745ce80b64"]}],"mendeley":{"formattedCitation":"(Wen and Hao, 2020)","manualFormatting":"Wen and Hao (2020)","plainTextFormattedCitation":"(Wen and Hao, 2020)","previouslyFormattedCitation":"(Wen and Hao, 2020)"},"properties":{"noteIndex":0},"schema":"https://github.com/citation-style-language/schema/raw/master/csl-citation.json"}</w:instrText>
      </w:r>
      <w:r>
        <w:rPr>
          <w:rFonts w:ascii="Tahoma" w:hAnsi="Tahoma" w:cs="Tahoma"/>
          <w:sz w:val="22"/>
        </w:rPr>
        <w:fldChar w:fldCharType="separate"/>
      </w:r>
      <w:r w:rsidRPr="000754CA">
        <w:rPr>
          <w:rFonts w:ascii="Tahoma" w:hAnsi="Tahoma" w:cs="Tahoma"/>
          <w:sz w:val="22"/>
        </w:rPr>
        <w:t>Wen and Hao (2020)</w:t>
      </w:r>
      <w:r>
        <w:rPr>
          <w:rFonts w:ascii="Tahoma" w:hAnsi="Tahoma" w:cs="Tahoma"/>
          <w:sz w:val="22"/>
        </w:rPr>
        <w:fldChar w:fldCharType="end"/>
      </w:r>
      <w:r>
        <w:rPr>
          <w:rFonts w:ascii="Tahoma" w:hAnsi="Tahoma" w:cs="Tahoma"/>
          <w:sz w:val="22"/>
        </w:rPr>
        <w:t xml:space="preserve"> </w:t>
      </w:r>
      <w:r w:rsidRPr="00B063EC">
        <w:rPr>
          <w:rFonts w:ascii="Tahoma" w:hAnsi="Tahoma" w:cs="Tahoma"/>
          <w:sz w:val="22"/>
        </w:rPr>
        <w:t xml:space="preserve">combined the Shapley Value with Spectral Clustering algorithm to decompose the factors of CO2 emissions at </w:t>
      </w:r>
      <w:r>
        <w:rPr>
          <w:rFonts w:ascii="Tahoma" w:hAnsi="Tahoma" w:cs="Tahoma"/>
          <w:sz w:val="22"/>
        </w:rPr>
        <w:t xml:space="preserve">the </w:t>
      </w:r>
      <w:r w:rsidRPr="00B063EC">
        <w:rPr>
          <w:rFonts w:ascii="Tahoma" w:hAnsi="Tahoma" w:cs="Tahoma"/>
          <w:sz w:val="22"/>
        </w:rPr>
        <w:t xml:space="preserve">provincial level in China. He found carbon intensity played a significant role in most provinces, but there are other factors that affect the CO2 emissions differently in different provinces. Based on </w:t>
      </w:r>
      <w:r>
        <w:rPr>
          <w:rFonts w:ascii="Tahoma" w:hAnsi="Tahoma" w:cs="Tahoma"/>
          <w:sz w:val="22"/>
        </w:rPr>
        <w:t xml:space="preserve">the </w:t>
      </w:r>
      <w:r w:rsidRPr="00B063EC">
        <w:rPr>
          <w:rFonts w:ascii="Tahoma" w:hAnsi="Tahoma" w:cs="Tahoma"/>
          <w:sz w:val="22"/>
        </w:rPr>
        <w:t xml:space="preserve">PSO-FCM clustering method and Shapley Value, </w:t>
      </w:r>
      <w:r>
        <w:rPr>
          <w:rFonts w:ascii="Tahoma" w:hAnsi="Tahoma" w:cs="Tahoma"/>
          <w:sz w:val="22"/>
        </w:rPr>
        <w:fldChar w:fldCharType="begin" w:fldLock="1"/>
      </w:r>
      <w:r w:rsidR="00955029">
        <w:rPr>
          <w:rFonts w:ascii="Tahoma" w:hAnsi="Tahoma" w:cs="Tahoma"/>
          <w:sz w:val="22"/>
        </w:rPr>
        <w:instrText>ADDIN CSL_CITATION {"citationItems":[{"id":"ITEM-1","itemData":{"DOI":"10.1016/j.enpol.2013.11.025","ISSN":"03014215","abstract":"An approach to determine carbon emission reduction target allocation based on the particle swarm optimization (PSO) algorithm, fuzzy c-means (FCM) clustering algorithm, and Shapley decomposition (PSO-FCM-Shapley) is proposed in this study. The method decomposes total carbon emissions into an interaction result of four components (i.e., emissions from primary, secondary, and tertiary industries, and from residential areas) which composed totally by 13 macro influential factors according to the KAYA identity. Then, 30 provinces in China are clustered into four classes according to the influential factors via the PSO-FCM clustering method. The key factors that determine emission growth in the provinces representing each cluster are investigated by applying Shapley value decomposition. Finally, based on guaranteed survival emissions, the reduction burden is allocated by controlling the key factors that decelerate CO2 emission growth rate according to the present economic development level, energy endowments, living standards, and the emission intensity of each province. A case study of the allocation of CO2 intensity reduction targets in China by 2020 is then conducted via the proposed method. The per capita added value of the secondary industry is the primary factor for the increasing carbon emissions in provinces. Therefore, China should limit the growth rate of its secondary industry to mitigate emission growth. Provinces with high cardinality of emissions have to shoulder the largest reduction, whereas provinces with low emission intensity met the minimum requirements for emission in 2010. Fifteen provinces are expected to exceed the national average decrease rates from 2011 to 2020. © 2013 Elsevier Ltd.","author":[{"dropping-particle":"","family":"Yu","given":"Shiwei","non-dropping-particle":"","parse-names":false,"suffix":""},{"dropping-particle":"","family":"Wei","given":"Yi Ming","non-dropping-particle":"","parse-names":false,"suffix":""},{"dropping-particle":"","family":"Wang","given":"Ke","non-dropping-particle":"","parse-names":false,"suffix":""}],"container-title":"Energy Policy","id":"ITEM-1","issue":"2014","issued":{"date-parts":[["2014"]]},"page":"630-644","publisher":"Elsevier","title":"Provincial allocation of carbon emission reduction targets in China: An approach based on improved fuzzy cluster and Shapley value decomposition","type":"article-journal","volume":"66"},"uris":["http://www.mendeley.com/documents/?uuid=4578366e-bde7-43c7-b741-2fded4d2e7e3"]}],"mendeley":{"formattedCitation":"(Yu, Wei and Wang, 2014)","manualFormatting":"Yu, Wei and Wang (2014)","plainTextFormattedCitation":"(Yu, Wei and Wang, 2014)","previouslyFormattedCitation":"(Yu, Wei and Wang, 2014)"},"properties":{"noteIndex":0},"schema":"https://github.com/citation-style-language/schema/raw/master/csl-citation.json"}</w:instrText>
      </w:r>
      <w:r>
        <w:rPr>
          <w:rFonts w:ascii="Tahoma" w:hAnsi="Tahoma" w:cs="Tahoma"/>
          <w:sz w:val="22"/>
        </w:rPr>
        <w:fldChar w:fldCharType="separate"/>
      </w:r>
      <w:r w:rsidRPr="000754CA">
        <w:rPr>
          <w:rFonts w:ascii="Tahoma" w:hAnsi="Tahoma" w:cs="Tahoma"/>
          <w:sz w:val="22"/>
        </w:rPr>
        <w:t>Yu, Wei and Wang (2014)</w:t>
      </w:r>
      <w:r>
        <w:rPr>
          <w:rFonts w:ascii="Tahoma" w:hAnsi="Tahoma" w:cs="Tahoma"/>
          <w:sz w:val="22"/>
        </w:rPr>
        <w:fldChar w:fldCharType="end"/>
      </w:r>
      <w:r w:rsidRPr="00B063EC">
        <w:rPr>
          <w:rFonts w:ascii="Tahoma" w:hAnsi="Tahoma" w:cs="Tahoma"/>
          <w:sz w:val="22"/>
        </w:rPr>
        <w:t xml:space="preserve"> clustered the 30 provinces of China into four classes according to 13 macro factors which may influence CO2 emissions. He proposed three-parts CO2 emissions reduction strategies to be suitably used </w:t>
      </w:r>
      <w:r>
        <w:rPr>
          <w:rFonts w:ascii="Tahoma" w:hAnsi="Tahoma" w:cs="Tahoma"/>
          <w:sz w:val="22"/>
        </w:rPr>
        <w:t>at</w:t>
      </w:r>
      <w:r w:rsidRPr="00B063EC">
        <w:rPr>
          <w:rFonts w:ascii="Tahoma" w:hAnsi="Tahoma" w:cs="Tahoma"/>
          <w:sz w:val="22"/>
        </w:rPr>
        <w:t xml:space="preserve"> </w:t>
      </w:r>
      <w:r>
        <w:rPr>
          <w:rFonts w:ascii="Tahoma" w:hAnsi="Tahoma" w:cs="Tahoma"/>
          <w:sz w:val="22"/>
        </w:rPr>
        <w:t xml:space="preserve">the </w:t>
      </w:r>
      <w:r w:rsidRPr="00B063EC">
        <w:rPr>
          <w:rFonts w:ascii="Tahoma" w:hAnsi="Tahoma" w:cs="Tahoma"/>
          <w:sz w:val="22"/>
        </w:rPr>
        <w:t>provinc</w:t>
      </w:r>
      <w:r>
        <w:rPr>
          <w:rFonts w:ascii="Tahoma" w:hAnsi="Tahoma" w:cs="Tahoma"/>
          <w:sz w:val="22"/>
        </w:rPr>
        <w:t>ial</w:t>
      </w:r>
      <w:r w:rsidRPr="00B063EC">
        <w:rPr>
          <w:rFonts w:ascii="Tahoma" w:hAnsi="Tahoma" w:cs="Tahoma"/>
          <w:sz w:val="22"/>
        </w:rPr>
        <w:t xml:space="preserve"> level. By Shapley Value, he also found the main approaches to reduce the CO2 emissions for each class, respectively. </w:t>
      </w:r>
      <w:r>
        <w:rPr>
          <w:rFonts w:ascii="Tahoma" w:hAnsi="Tahoma" w:cs="Tahoma"/>
          <w:sz w:val="22"/>
        </w:rPr>
        <w:t xml:space="preserve">The </w:t>
      </w:r>
      <w:r w:rsidRPr="00B063EC">
        <w:rPr>
          <w:rFonts w:ascii="Tahoma" w:hAnsi="Tahoma" w:cs="Tahoma"/>
          <w:sz w:val="22"/>
        </w:rPr>
        <w:t xml:space="preserve">Shapley Value decomposition method can give customized policy suggestions </w:t>
      </w:r>
      <w:r>
        <w:rPr>
          <w:rFonts w:ascii="Tahoma" w:hAnsi="Tahoma" w:cs="Tahoma"/>
          <w:sz w:val="22"/>
        </w:rPr>
        <w:t xml:space="preserve">that </w:t>
      </w:r>
      <w:r w:rsidRPr="00B063EC">
        <w:rPr>
          <w:rFonts w:ascii="Tahoma" w:hAnsi="Tahoma" w:cs="Tahoma"/>
          <w:sz w:val="22"/>
        </w:rPr>
        <w:t xml:space="preserve">vary from region to region in the light of local conditions. </w:t>
      </w:r>
    </w:p>
    <w:p w14:paraId="0FD49771" w14:textId="77777777" w:rsidR="00E53754" w:rsidRPr="0046650A" w:rsidRDefault="00E53754">
      <w:pPr>
        <w:pStyle w:val="Heading5"/>
        <w:numPr>
          <w:ilvl w:val="0"/>
          <w:numId w:val="17"/>
        </w:numPr>
        <w:spacing w:before="156"/>
        <w:pPrChange w:id="104" w:author="冯 晓涵" w:date="2021-08-29T22:59:00Z">
          <w:pPr>
            <w:pStyle w:val="Heading5"/>
            <w:numPr>
              <w:numId w:val="17"/>
            </w:numPr>
            <w:tabs>
              <w:tab w:val="clear" w:pos="360"/>
            </w:tabs>
          </w:pPr>
        </w:pPrChange>
      </w:pPr>
      <w:r w:rsidRPr="0046650A">
        <w:lastRenderedPageBreak/>
        <w:t>Other fields using Shapley Value related to urban research</w:t>
      </w:r>
    </w:p>
    <w:p w14:paraId="69C28026" w14:textId="3889209F" w:rsidR="00E53754" w:rsidRPr="00440F9C" w:rsidDel="00C91343" w:rsidRDefault="00E53754" w:rsidP="00E53754">
      <w:pPr>
        <w:spacing w:before="156"/>
        <w:rPr>
          <w:del w:id="105" w:author="冯 晓涵" w:date="2021-08-29T23:07:00Z"/>
          <w:rFonts w:ascii="Tahoma" w:hAnsi="Tahoma" w:cs="Tahoma"/>
          <w:sz w:val="22"/>
        </w:rPr>
      </w:pPr>
      <w:r>
        <w:rPr>
          <w:rFonts w:ascii="Tahoma" w:hAnsi="Tahoma" w:cs="Tahoma"/>
          <w:sz w:val="22"/>
        </w:rPr>
        <w:t xml:space="preserve">The </w:t>
      </w:r>
      <w:r w:rsidRPr="00B063EC">
        <w:rPr>
          <w:rFonts w:ascii="Tahoma" w:hAnsi="Tahoma" w:cs="Tahoma"/>
          <w:sz w:val="22"/>
        </w:rPr>
        <w:t xml:space="preserve">Shapley value method is also used in many other fields to provide the intrinsic view about the </w:t>
      </w:r>
      <w:r w:rsidR="00CD2B0B" w:rsidRPr="00CD2B0B">
        <w:rPr>
          <w:rFonts w:ascii="Tahoma" w:hAnsi="Tahoma" w:cs="Tahoma"/>
          <w:sz w:val="22"/>
        </w:rPr>
        <w:t>contributing</w:t>
      </w:r>
      <w:r w:rsidRPr="00B063EC">
        <w:rPr>
          <w:rFonts w:ascii="Tahoma" w:hAnsi="Tahoma" w:cs="Tahoma"/>
          <w:sz w:val="22"/>
        </w:rPr>
        <w:t xml:space="preserve"> factors </w:t>
      </w:r>
      <w:r w:rsidR="00CD2B0B">
        <w:rPr>
          <w:rFonts w:ascii="Tahoma" w:hAnsi="Tahoma" w:cs="Tahoma"/>
          <w:sz w:val="22"/>
        </w:rPr>
        <w:t>to</w:t>
      </w:r>
      <w:r w:rsidRPr="00B063EC">
        <w:rPr>
          <w:rFonts w:ascii="Tahoma" w:hAnsi="Tahoma" w:cs="Tahoma"/>
          <w:sz w:val="22"/>
        </w:rPr>
        <w:t xml:space="preserve"> </w:t>
      </w:r>
      <w:r>
        <w:rPr>
          <w:rFonts w:ascii="Tahoma" w:hAnsi="Tahoma" w:cs="Tahoma"/>
          <w:sz w:val="22"/>
        </w:rPr>
        <w:t xml:space="preserve">certain </w:t>
      </w:r>
      <w:r w:rsidRPr="00B063EC">
        <w:rPr>
          <w:rFonts w:ascii="Tahoma" w:hAnsi="Tahoma" w:cs="Tahoma"/>
          <w:sz w:val="22"/>
        </w:rPr>
        <w:t>problem</w:t>
      </w:r>
      <w:r w:rsidR="00CD2B0B">
        <w:rPr>
          <w:rFonts w:ascii="Tahoma" w:hAnsi="Tahoma" w:cs="Tahoma"/>
          <w:sz w:val="22"/>
        </w:rPr>
        <w:t>s</w:t>
      </w:r>
      <w:r w:rsidRPr="00B063EC">
        <w:rPr>
          <w:rFonts w:ascii="Tahoma" w:hAnsi="Tahoma" w:cs="Tahoma"/>
          <w:sz w:val="22"/>
        </w:rPr>
        <w:t xml:space="preserve">. </w:t>
      </w:r>
      <w:r>
        <w:rPr>
          <w:rFonts w:ascii="Tahoma" w:hAnsi="Tahoma" w:cs="Tahoma"/>
          <w:sz w:val="22"/>
        </w:rPr>
        <w:fldChar w:fldCharType="begin" w:fldLock="1"/>
      </w:r>
      <w:r w:rsidR="00955029">
        <w:rPr>
          <w:rFonts w:ascii="Tahoma" w:hAnsi="Tahoma" w:cs="Tahoma"/>
          <w:sz w:val="22"/>
        </w:rPr>
        <w:instrText>ADDIN CSL_CITATION {"citationItems":[{"id":"ITEM-1","itemData":{"DOI":"10.3868/s060-003-014-0016-9","ISSN":"16733568","abstract":"China's market-oriented reform is expected to strengthen the role of the market in allocating resources, which raises concerns over the impact of market transformation on income distribution and earnings inequality in the past decades. This paper decomposes the sources of inequality based on the newly developed Shapley value approach and examines the contributions of the market, along with other nonmarket factors, to total inequality. Using the China Health and Nutrition Survey data over the period 1989-2009, we find that the income gap between laborers with a higher level of education and those with a lower level has widened since the transformational reforms of the economy. Our results suggest that the largest contribution of changes in income inequality can be attributed to the increase in returns to education, while the relative contributions of the household registration (hukou) system, type of sector ownership, geographic location, and gender to inequality experienced a downward trend between 1989 and 2009. The authors argue that rising income inequality is the consequence of efficiency improvements and an imperfect economic system, and that the market is a decisive force in economic development as it releases competitive signals and creates incentive mechanisms for innovation. Creating a more efficient labor market and increasing investment in human capital, particularly equalizing educational opportunities and improving the quality of education in lagging rural and inland regions to disadvantaged groups, are significant for an equitable distribution of income and sustainable development in the long run. © Copyright 2014 by Koninklijke Brill NV, Leiden, The Netherlands.","author":[{"dropping-particle":"","family":"Chen","given":"Chunjin","non-dropping-particle":"","parse-names":false,"suffix":""},{"dropping-particle":"","family":"Li","given":"Shi","non-dropping-particle":"","parse-names":false,"suffix":""}],"container-title":"Frontiers of Economics in China","id":"ITEM-1","issue":"2","issued":{"date-parts":[["2014"]]},"page":"309-337","title":"Market transition and income inequality in urban China: Evidence from shapley value decomposition","type":"article-journal","volume":"9"},"uris":["http://www.mendeley.com/documents/?uuid=eabcf894-8ea4-4502-ba81-ac215e63fcb1"]}],"mendeley":{"formattedCitation":"(Chen and Li, 2014)","manualFormatting":"Chen and Li (2014","plainTextFormattedCitation":"(Chen and Li, 2014)","previouslyFormattedCitation":"(Chen and Li, 2014)"},"properties":{"noteIndex":0},"schema":"https://github.com/citation-style-language/schema/raw/master/csl-citation.json"}</w:instrText>
      </w:r>
      <w:r>
        <w:rPr>
          <w:rFonts w:ascii="Tahoma" w:hAnsi="Tahoma" w:cs="Tahoma"/>
          <w:sz w:val="22"/>
        </w:rPr>
        <w:fldChar w:fldCharType="separate"/>
      </w:r>
      <w:r w:rsidRPr="000754CA">
        <w:rPr>
          <w:rFonts w:ascii="Tahoma" w:hAnsi="Tahoma" w:cs="Tahoma"/>
          <w:sz w:val="22"/>
        </w:rPr>
        <w:t>Chen and Li (2014</w:t>
      </w:r>
      <w:r>
        <w:rPr>
          <w:rFonts w:ascii="Tahoma" w:hAnsi="Tahoma" w:cs="Tahoma"/>
          <w:sz w:val="22"/>
        </w:rPr>
        <w:fldChar w:fldCharType="end"/>
      </w:r>
      <w:r>
        <w:rPr>
          <w:rFonts w:ascii="Tahoma" w:hAnsi="Tahoma" w:cs="Tahoma"/>
          <w:sz w:val="22"/>
        </w:rPr>
        <w:t>)</w:t>
      </w:r>
      <w:r w:rsidRPr="00B063EC">
        <w:rPr>
          <w:rFonts w:ascii="Tahoma" w:hAnsi="Tahoma" w:cs="Tahoma"/>
          <w:sz w:val="22"/>
        </w:rPr>
        <w:t xml:space="preserve"> used Shapley Value to decompose the income inequality into </w:t>
      </w:r>
      <w:r>
        <w:rPr>
          <w:rFonts w:ascii="Tahoma" w:hAnsi="Tahoma" w:cs="Tahoma"/>
          <w:sz w:val="22"/>
        </w:rPr>
        <w:t xml:space="preserve">five main aspects, including </w:t>
      </w:r>
      <w:r w:rsidRPr="00B063EC">
        <w:rPr>
          <w:rFonts w:ascii="Tahoma" w:hAnsi="Tahoma" w:cs="Tahoma"/>
          <w:sz w:val="22"/>
        </w:rPr>
        <w:t>education disparity, household registration, geographic location, type of job, and gender. Geographic location plays the third important role in the analysis</w:t>
      </w:r>
      <w:r>
        <w:rPr>
          <w:rFonts w:ascii="Tahoma" w:hAnsi="Tahoma" w:cs="Tahoma"/>
          <w:sz w:val="22"/>
        </w:rPr>
        <w:t>. The study paid extra attention to the geographic analysis, since</w:t>
      </w:r>
      <w:r w:rsidRPr="00B063EC">
        <w:rPr>
          <w:rFonts w:ascii="Tahoma" w:hAnsi="Tahoma" w:cs="Tahoma"/>
          <w:sz w:val="22"/>
        </w:rPr>
        <w:t xml:space="preserve"> </w:t>
      </w:r>
      <w:r>
        <w:rPr>
          <w:rFonts w:ascii="Tahoma" w:hAnsi="Tahoma" w:cs="Tahoma"/>
          <w:sz w:val="22"/>
        </w:rPr>
        <w:t xml:space="preserve">the </w:t>
      </w:r>
      <w:r w:rsidRPr="00B063EC">
        <w:rPr>
          <w:rFonts w:ascii="Tahoma" w:hAnsi="Tahoma" w:cs="Tahoma"/>
          <w:sz w:val="22"/>
        </w:rPr>
        <w:t xml:space="preserve">regional difference may affect other influence factors of income inequality. </w:t>
      </w:r>
      <w:r>
        <w:rPr>
          <w:rFonts w:ascii="Tahoma" w:hAnsi="Tahoma" w:cs="Tahoma"/>
          <w:sz w:val="22"/>
        </w:rPr>
        <w:fldChar w:fldCharType="begin" w:fldLock="1"/>
      </w:r>
      <w:r w:rsidR="00955029">
        <w:rPr>
          <w:rFonts w:ascii="Tahoma" w:hAnsi="Tahoma" w:cs="Tahoma"/>
          <w:sz w:val="22"/>
        </w:rPr>
        <w:instrText>ADDIN CSL_CITATION {"citationItems":[{"id":"ITEM-1","itemData":{"DOI":"10.1016/j.fss.2018.12.011","ISSN":"01650114","abstract":"For decomposable poverty measures in incidence, intensity and inequality among the poor, poverty changes between two periods can be expressed in terms of the three poverty components in the two periods. However, most of the poverty decompositions cannot be written in a linear form of the terms. We apply the Shapley decomposition approach in order to decompose the overall poverty change as the sum of the contributions of the three poverty components' changes. We provide a method to compute the contributions for any decomposable poverty index, and specifically, the contributions formulas for the Sen index and the Foster, Greer and Thorbecke index for α=2 are shown. Using EU-SILC data for 2008 and 2015 for 28 European Countries, we analyze the change over time in the FGT2 poverty index and the value of the marginal contributions of the three components.","author":[{"dropping-particle":"","family":"Aristondo","given":"Oihana","non-dropping-particle":"","parse-names":false,"suffix":""},{"dropping-particle":"","family":"Onaindia","given":"Eneritz","non-dropping-particle":"","parse-names":false,"suffix":""}],"container-title":"Fuzzy Sets and Systems","id":"ITEM-1","issued":{"date-parts":[["2020"]]},"page":"80-91","publisher":"Elsevier B.V.","title":"On measuring the sources of changes in poverty using the Shapley method. An application to Europe","type":"article-journal","volume":"383"},"uris":["http://www.mendeley.com/documents/?uuid=7394e8e0-2cbf-4fd1-b921-c5ebfcfba6e4"]}],"mendeley":{"formattedCitation":"(Aristondo and Onaindia, 2020)","manualFormatting":"Aristondo and Onaindia (2020)","plainTextFormattedCitation":"(Aristondo and Onaindia, 2020)","previouslyFormattedCitation":"(Aristondo and Onaindia, 2020)"},"properties":{"noteIndex":0},"schema":"https://github.com/citation-style-language/schema/raw/master/csl-citation.json"}</w:instrText>
      </w:r>
      <w:r>
        <w:rPr>
          <w:rFonts w:ascii="Tahoma" w:hAnsi="Tahoma" w:cs="Tahoma"/>
          <w:sz w:val="22"/>
        </w:rPr>
        <w:fldChar w:fldCharType="separate"/>
      </w:r>
      <w:r w:rsidRPr="000754CA">
        <w:rPr>
          <w:rFonts w:ascii="Tahoma" w:hAnsi="Tahoma" w:cs="Tahoma"/>
          <w:sz w:val="22"/>
        </w:rPr>
        <w:t>Aristondo and Onaindia (2020)</w:t>
      </w:r>
      <w:r>
        <w:rPr>
          <w:rFonts w:ascii="Tahoma" w:hAnsi="Tahoma" w:cs="Tahoma"/>
          <w:sz w:val="22"/>
        </w:rPr>
        <w:fldChar w:fldCharType="end"/>
      </w:r>
      <w:r w:rsidRPr="00B063EC">
        <w:rPr>
          <w:rFonts w:ascii="Tahoma" w:hAnsi="Tahoma" w:cs="Tahoma"/>
          <w:sz w:val="22"/>
        </w:rPr>
        <w:t xml:space="preserve"> applied the S</w:t>
      </w:r>
      <w:r w:rsidRPr="00440F9C">
        <w:rPr>
          <w:rFonts w:ascii="Tahoma" w:hAnsi="Tahoma" w:cs="Tahoma"/>
          <w:sz w:val="22"/>
        </w:rPr>
        <w:t>hapley Value decomposition method to explore overall poverty change in terms of three poverty components’ changes. He found that the incidence, intensity</w:t>
      </w:r>
      <w:r>
        <w:rPr>
          <w:rFonts w:ascii="Tahoma" w:hAnsi="Tahoma" w:cs="Tahoma"/>
          <w:sz w:val="22"/>
        </w:rPr>
        <w:t>,</w:t>
      </w:r>
      <w:r w:rsidRPr="00440F9C">
        <w:rPr>
          <w:rFonts w:ascii="Tahoma" w:hAnsi="Tahoma" w:cs="Tahoma"/>
          <w:sz w:val="22"/>
        </w:rPr>
        <w:t xml:space="preserve"> and inequality should all be taken into account as the poverty measures according to Shapley Value. He applied the theory to 28 European countries and got the regional</w:t>
      </w:r>
      <w:r>
        <w:rPr>
          <w:rFonts w:ascii="Tahoma" w:hAnsi="Tahoma" w:cs="Tahoma"/>
          <w:sz w:val="22"/>
        </w:rPr>
        <w:t xml:space="preserve"> analysis</w:t>
      </w:r>
      <w:r w:rsidRPr="00440F9C">
        <w:rPr>
          <w:rFonts w:ascii="Tahoma" w:hAnsi="Tahoma" w:cs="Tahoma"/>
          <w:sz w:val="22"/>
        </w:rPr>
        <w:t xml:space="preserve"> results for each country. </w:t>
      </w:r>
      <w:r>
        <w:rPr>
          <w:rFonts w:ascii="Tahoma" w:hAnsi="Tahoma" w:cs="Tahoma"/>
          <w:sz w:val="22"/>
        </w:rPr>
        <w:fldChar w:fldCharType="begin" w:fldLock="1"/>
      </w:r>
      <w:r w:rsidR="00955029">
        <w:rPr>
          <w:rFonts w:ascii="Tahoma" w:hAnsi="Tahoma" w:cs="Tahoma"/>
          <w:sz w:val="22"/>
        </w:rPr>
        <w:instrText>ADDIN CSL_CITATION {"citationItems":[{"id":"ITEM-1","itemData":{"DOI":"10.1007/s11356-020-07929-8","ISSN":"16147499","PMID":"32144711","abstract":"Against the increasingly serious haze pollution in China, this paper is to compare the impacts of different factors on haze pollution in different regions, and understand the causes of regional inequality of haze pollution. In doing so, quantile regression and regression-based Shapley value decomposition are employed in this paper. The main results are as follows. (1) Population density and industrialization level have positive impacts on haze pollution, while economic development negatively influences haze pollution, however, the impact of environmental regulation on haze pollution is ineffective. (2) With quantile increasing, the effect of foreign direct investment on haze pollution changes from positive to negative, and the influence of energy intensity on haze pollution changes from negative to positive. (3) The decomposition results specify that the regional inequality in population density is the main cause of the regional disparities of haze pollution. The inequalities in industrialization level and regional factors are also important reasons, and the contribution of energy intensity cannot be ignored either. The regional gap of economic development is conducive to reducing the regional disparities of haze pollution.","author":[{"dropping-particle":"","family":"Dong","given":"Feng","non-dropping-particle":"","parse-names":false,"suffix":""},{"dropping-particle":"","family":"Yu","given":"Bolin","non-dropping-particle":"","parse-names":false,"suffix":""},{"dropping-particle":"","family":"Pan","given":"Yuling","non-dropping-particle":"","parse-names":false,"suffix":""},{"dropping-particle":"","family":"Hua","given":"Yifei","non-dropping-particle":"","parse-names":false,"suffix":""}],"container-title":"Environmental Science and Pollution Research","id":"ITEM-1","issue":"14","issued":{"date-parts":[["2020"]]},"page":"17093-17108","publisher":"Environmental Science and Pollution Research","title":"What contributes to the regional inequality of haze pollution in China? Evidence from quantile regression and Shapley value decomposition","type":"article-journal","volume":"27"},"uris":["http://www.mendeley.com/documents/?uuid=91a6086a-b41d-4d4d-ba1f-9d8ffc65ae2a"]}],"mendeley":{"formattedCitation":"(Dong &lt;i&gt;et al.&lt;/i&gt;, 2020)","manualFormatting":"Dong et al., (2020)","plainTextFormattedCitation":"(Dong et al., 2020)","previouslyFormattedCitation":"(Dong &lt;i&gt;et al.&lt;/i&gt;, 2020)"},"properties":{"noteIndex":0},"schema":"https://github.com/citation-style-language/schema/raw/master/csl-citation.json"}</w:instrText>
      </w:r>
      <w:r>
        <w:rPr>
          <w:rFonts w:ascii="Tahoma" w:hAnsi="Tahoma" w:cs="Tahoma"/>
          <w:sz w:val="22"/>
        </w:rPr>
        <w:fldChar w:fldCharType="separate"/>
      </w:r>
      <w:r w:rsidRPr="000754CA">
        <w:rPr>
          <w:rFonts w:ascii="Tahoma" w:hAnsi="Tahoma" w:cs="Tahoma"/>
          <w:sz w:val="22"/>
        </w:rPr>
        <w:t xml:space="preserve">Dong </w:t>
      </w:r>
      <w:r w:rsidRPr="000754CA">
        <w:rPr>
          <w:rFonts w:ascii="Tahoma" w:hAnsi="Tahoma" w:cs="Tahoma"/>
          <w:i/>
          <w:sz w:val="22"/>
        </w:rPr>
        <w:t>et al.</w:t>
      </w:r>
      <w:r w:rsidRPr="000754CA">
        <w:rPr>
          <w:rFonts w:ascii="Tahoma" w:hAnsi="Tahoma" w:cs="Tahoma"/>
          <w:sz w:val="22"/>
        </w:rPr>
        <w:t>, (2020)</w:t>
      </w:r>
      <w:r>
        <w:rPr>
          <w:rFonts w:ascii="Tahoma" w:hAnsi="Tahoma" w:cs="Tahoma"/>
          <w:sz w:val="22"/>
        </w:rPr>
        <w:fldChar w:fldCharType="end"/>
      </w:r>
      <w:r w:rsidRPr="00440F9C">
        <w:rPr>
          <w:rFonts w:ascii="Tahoma" w:hAnsi="Tahoma" w:cs="Tahoma"/>
          <w:sz w:val="22"/>
        </w:rPr>
        <w:t xml:space="preserve"> employed the regression-based Shapley decomposition method to aid the analysis of haze pollution by quantile regression. The population density of regional inequality is found by Shapley </w:t>
      </w:r>
      <w:r>
        <w:rPr>
          <w:rFonts w:ascii="Tahoma" w:hAnsi="Tahoma" w:cs="Tahoma"/>
          <w:sz w:val="22"/>
        </w:rPr>
        <w:t xml:space="preserve">Value </w:t>
      </w:r>
      <w:r w:rsidRPr="00440F9C">
        <w:rPr>
          <w:rFonts w:ascii="Tahoma" w:hAnsi="Tahoma" w:cs="Tahoma"/>
          <w:sz w:val="22"/>
        </w:rPr>
        <w:t xml:space="preserve">to be the most important factor of regional differences in haze pollution. </w:t>
      </w:r>
    </w:p>
    <w:p w14:paraId="65BB1130" w14:textId="77777777" w:rsidR="00E53754" w:rsidRPr="00C91343" w:rsidDel="004A5B35" w:rsidRDefault="00E53754" w:rsidP="00E53754">
      <w:pPr>
        <w:spacing w:before="156"/>
        <w:rPr>
          <w:del w:id="106" w:author="Chen, Huanfa" w:date="2021-08-26T11:14:00Z"/>
          <w:rFonts w:eastAsiaTheme="minorEastAsia"/>
          <w:rPrChange w:id="107" w:author="冯 晓涵" w:date="2021-08-29T23:07:00Z">
            <w:rPr>
              <w:del w:id="108" w:author="Chen, Huanfa" w:date="2021-08-26T11:14:00Z"/>
            </w:rPr>
          </w:rPrChange>
        </w:rPr>
      </w:pPr>
    </w:p>
    <w:p w14:paraId="6420F798" w14:textId="5FC77EBF" w:rsidR="00277382" w:rsidRPr="00E53754" w:rsidRDefault="00277382" w:rsidP="00746A48">
      <w:pPr>
        <w:spacing w:before="156"/>
        <w:rPr>
          <w:rFonts w:ascii="Tahoma" w:hAnsi="Tahoma" w:cs="Tahoma"/>
          <w:sz w:val="22"/>
        </w:rPr>
      </w:pPr>
    </w:p>
    <w:p w14:paraId="014E4DEC" w14:textId="516A06BC" w:rsidR="00746A48" w:rsidRPr="00746A48" w:rsidRDefault="00746A48" w:rsidP="00306E03">
      <w:pPr>
        <w:pStyle w:val="Heading2"/>
        <w:numPr>
          <w:ilvl w:val="0"/>
          <w:numId w:val="12"/>
        </w:numPr>
        <w:spacing w:before="156"/>
        <w:rPr>
          <w:rFonts w:ascii="Tahoma" w:hAnsi="Tahoma" w:cs="Tahoma"/>
          <w:b w:val="0"/>
          <w:bCs w:val="0"/>
        </w:rPr>
      </w:pPr>
      <w:bookmarkStart w:id="109" w:name="_Toc74832240"/>
      <w:bookmarkStart w:id="110" w:name="_Toc81214120"/>
      <w:r w:rsidRPr="00746A48">
        <w:rPr>
          <w:rFonts w:ascii="Tahoma" w:hAnsi="Tahoma" w:cs="Tahoma"/>
          <w:b w:val="0"/>
          <w:bCs w:val="0"/>
        </w:rPr>
        <w:t>Methodology</w:t>
      </w:r>
      <w:bookmarkEnd w:id="109"/>
      <w:bookmarkEnd w:id="110"/>
    </w:p>
    <w:p w14:paraId="61233647" w14:textId="06E51157" w:rsidR="00746A48" w:rsidRPr="00746A48" w:rsidRDefault="00746A48" w:rsidP="00306E03">
      <w:pPr>
        <w:pStyle w:val="Heading3"/>
        <w:numPr>
          <w:ilvl w:val="1"/>
          <w:numId w:val="12"/>
        </w:numPr>
        <w:spacing w:before="156"/>
        <w:rPr>
          <w:rFonts w:ascii="Tahoma" w:hAnsi="Tahoma" w:cs="Tahoma"/>
        </w:rPr>
      </w:pPr>
      <w:bookmarkStart w:id="111" w:name="_Toc74832241"/>
      <w:bookmarkStart w:id="112" w:name="_Toc81214121"/>
      <w:r w:rsidRPr="00746A48">
        <w:rPr>
          <w:rFonts w:ascii="Tahoma" w:hAnsi="Tahoma" w:cs="Tahoma"/>
        </w:rPr>
        <w:t>Shapley Value</w:t>
      </w:r>
      <w:bookmarkEnd w:id="111"/>
      <w:bookmarkEnd w:id="112"/>
    </w:p>
    <w:p w14:paraId="5680970C" w14:textId="58604BF1" w:rsidR="00EC1504" w:rsidRPr="00746A48" w:rsidRDefault="00EC1504" w:rsidP="00EC1504">
      <w:pPr>
        <w:spacing w:before="156"/>
        <w:rPr>
          <w:rFonts w:ascii="Tahoma" w:hAnsi="Tahoma" w:cs="Tahoma"/>
        </w:rPr>
      </w:pPr>
      <w:r w:rsidRPr="00746A48">
        <w:rPr>
          <w:rFonts w:ascii="Tahoma" w:hAnsi="Tahoma" w:cs="Tahoma"/>
        </w:rPr>
        <w:t xml:space="preserve">Shapley value is created by </w:t>
      </w:r>
      <w:r w:rsidRPr="00746A48">
        <w:rPr>
          <w:rFonts w:ascii="Tahoma" w:hAnsi="Tahoma" w:cs="Tahoma"/>
        </w:rPr>
        <w:fldChar w:fldCharType="begin" w:fldLock="1"/>
      </w:r>
      <w:r w:rsidR="00746A48" w:rsidRPr="00746A48">
        <w:rPr>
          <w:rFonts w:ascii="Tahoma" w:hAnsi="Tahoma" w:cs="Tahoma"/>
        </w:rPr>
        <w:instrText>ADDIN CSL_CITATION {"citationItems":[{"id":"ITEM-1","itemData":{"abstract":"At the foundation of the theory of games is the assumption that the players of a game can evaluate, in their utility scales, every\" prospect\" that might arise as a result of a play. In attempting to apply the theory to any field, one would normally expect to be permitted to include, in the class of\" prospects,\" the prospect of having to play a game. The possibility of evaluating games is therefore of critical importance. So long as the theory is unable to assign values to the games typically found in application, only relatively simple situations …","author":[{"dropping-particle":"","family":"Shapley","given":"L. S.","non-dropping-particle":"","parse-names":false,"suffix":""}],"container-title":"Annals of Mathematics Studies","id":"ITEM-1","issue":"2","issued":{"date-parts":[["1953"]]},"page":"307-317","title":"\"A Value for n% person Games. Contributions to the Theory of Games","type":"article-journal","volume":"28"},"uris":["http://www.mendeley.com/documents/?uuid=316b5567-2118-4690-9f99-b9b325ae8c54"]}],"mendeley":{"formattedCitation":"(Shapley, 1953)","manualFormatting":"Shapley (1953)","plainTextFormattedCitation":"(Shapley, 1953)","previouslyFormattedCitation":"(Shapley, 1953)"},"properties":{"noteIndex":0},"schema":"https://github.com/citation-style-language/schema/raw/master/csl-citation.json"}</w:instrText>
      </w:r>
      <w:r w:rsidRPr="00746A48">
        <w:rPr>
          <w:rFonts w:ascii="Tahoma" w:hAnsi="Tahoma" w:cs="Tahoma"/>
        </w:rPr>
        <w:fldChar w:fldCharType="separate"/>
      </w:r>
      <w:r w:rsidRPr="00746A48">
        <w:rPr>
          <w:rFonts w:ascii="Tahoma" w:hAnsi="Tahoma" w:cs="Tahoma"/>
        </w:rPr>
        <w:t>Shapley (1953)</w:t>
      </w:r>
      <w:r w:rsidRPr="00746A48">
        <w:rPr>
          <w:rFonts w:ascii="Tahoma" w:hAnsi="Tahoma" w:cs="Tahoma"/>
        </w:rPr>
        <w:fldChar w:fldCharType="end"/>
      </w:r>
      <w:r w:rsidRPr="00746A48">
        <w:rPr>
          <w:rFonts w:ascii="Tahoma" w:hAnsi="Tahoma" w:cs="Tahoma"/>
        </w:rPr>
        <w:t xml:space="preserve"> from cooperative game theory and aims to assign player’s payout according to their contribution. It is similar </w:t>
      </w:r>
      <w:r w:rsidR="00D728C5" w:rsidRPr="00746A48">
        <w:rPr>
          <w:rFonts w:ascii="Tahoma" w:hAnsi="Tahoma" w:cs="Tahoma"/>
        </w:rPr>
        <w:t>to</w:t>
      </w:r>
      <w:r w:rsidRPr="00746A48">
        <w:rPr>
          <w:rFonts w:ascii="Tahoma" w:hAnsi="Tahoma" w:cs="Tahoma"/>
        </w:rPr>
        <w:t xml:space="preserve"> other explanation methods in some cases. However, these methods are based on </w:t>
      </w:r>
      <w:r w:rsidR="00D728C5" w:rsidRPr="00746A48">
        <w:rPr>
          <w:rFonts w:ascii="Tahoma" w:hAnsi="Tahoma" w:cs="Tahoma"/>
        </w:rPr>
        <w:t xml:space="preserve">the </w:t>
      </w:r>
      <w:r w:rsidRPr="00746A48">
        <w:rPr>
          <w:rFonts w:ascii="Tahoma" w:hAnsi="Tahoma" w:cs="Tahoma"/>
        </w:rPr>
        <w:t>certain assumption (take LIME for example, it assumes that the target black</w:t>
      </w:r>
      <w:r w:rsidR="00D728C5" w:rsidRPr="00746A48">
        <w:rPr>
          <w:rFonts w:ascii="Tahoma" w:hAnsi="Tahoma" w:cs="Tahoma"/>
        </w:rPr>
        <w:t>-</w:t>
      </w:r>
      <w:r w:rsidRPr="00746A48">
        <w:rPr>
          <w:rFonts w:ascii="Tahoma" w:hAnsi="Tahoma" w:cs="Tahoma"/>
        </w:rPr>
        <w:t>box model can be locally approximated by some interpretable model like decision tree</w:t>
      </w:r>
      <w:r w:rsidR="00D728C5" w:rsidRPr="00746A48">
        <w:rPr>
          <w:rFonts w:ascii="Tahoma" w:hAnsi="Tahoma" w:cs="Tahoma"/>
        </w:rPr>
        <w:t>s</w:t>
      </w:r>
      <w:r w:rsidRPr="00746A48">
        <w:rPr>
          <w:rFonts w:ascii="Tahoma" w:hAnsi="Tahoma" w:cs="Tahoma"/>
        </w:rPr>
        <w:t xml:space="preserve"> and linear models) and do not have </w:t>
      </w:r>
      <w:r w:rsidR="00D728C5" w:rsidRPr="00746A48">
        <w:rPr>
          <w:rFonts w:ascii="Tahoma" w:hAnsi="Tahoma" w:cs="Tahoma"/>
        </w:rPr>
        <w:t xml:space="preserve">the </w:t>
      </w:r>
      <w:r w:rsidRPr="00746A48">
        <w:rPr>
          <w:rFonts w:ascii="Tahoma" w:hAnsi="Tahoma" w:cs="Tahoma"/>
        </w:rPr>
        <w:t>theory to support it; while Shapley value ha</w:t>
      </w:r>
      <w:r w:rsidR="00D728C5" w:rsidRPr="00746A48">
        <w:rPr>
          <w:rFonts w:ascii="Tahoma" w:hAnsi="Tahoma" w:cs="Tahoma"/>
        </w:rPr>
        <w:t>s</w:t>
      </w:r>
      <w:r w:rsidRPr="00746A48">
        <w:rPr>
          <w:rFonts w:ascii="Tahoma" w:hAnsi="Tahoma" w:cs="Tahoma"/>
        </w:rPr>
        <w:t xml:space="preserve"> </w:t>
      </w:r>
      <w:r w:rsidR="00D728C5" w:rsidRPr="00746A48">
        <w:rPr>
          <w:rFonts w:ascii="Tahoma" w:hAnsi="Tahoma" w:cs="Tahoma"/>
        </w:rPr>
        <w:t xml:space="preserve">the </w:t>
      </w:r>
      <w:r w:rsidRPr="00746A48">
        <w:rPr>
          <w:rFonts w:ascii="Tahoma" w:hAnsi="Tahoma" w:cs="Tahoma"/>
        </w:rPr>
        <w:t>solid theory as it is the only method that satisfies the properties of a fair payout: Efficiency, Symmetry, Dummy</w:t>
      </w:r>
      <w:r w:rsidR="00D728C5" w:rsidRPr="00746A48">
        <w:rPr>
          <w:rFonts w:ascii="Tahoma" w:hAnsi="Tahoma" w:cs="Tahoma"/>
        </w:rPr>
        <w:t>,</w:t>
      </w:r>
      <w:r w:rsidRPr="00746A48">
        <w:rPr>
          <w:rFonts w:ascii="Tahoma" w:hAnsi="Tahoma" w:cs="Tahoma"/>
        </w:rPr>
        <w:t xml:space="preserve"> and Additivity </w:t>
      </w:r>
      <w:r w:rsidRPr="00746A48">
        <w:rPr>
          <w:rFonts w:ascii="Tahoma" w:hAnsi="Tahoma" w:cs="Tahoma"/>
        </w:rPr>
        <w:fldChar w:fldCharType="begin" w:fldLock="1"/>
      </w:r>
      <w:r w:rsidRPr="00746A48">
        <w:rPr>
          <w:rFonts w:ascii="Tahoma" w:hAnsi="Tahoma" w:cs="Tahoma"/>
        </w:rPr>
        <w:instrText>ADDIN CSL_CITATION {"citationItems":[{"id":"ITEM-1","itemData":{"URL":"https://christophm.github.io/interpretable-ml-book/shapley.html#general-idea","accessed":{"date-parts":[["2021","6","15"]]},"author":[{"dropping-particle":"","family":"Molnar","given":"Christoph","non-dropping-particle":"","parse-names":false,"suffix":""}],"id":"ITEM-1","issued":{"date-parts":[["2021"]]},"page":"1","title":"5.9 Shapley Values | Interpretable Machine Learning","type":"webpage"},"uris":["http://www.mendeley.com/documents/?uuid=088bcae1-701f-31a1-8400-8670dda2d3e9"]}],"mendeley":{"formattedCitation":"(Molnar, 2021)","plainTextFormattedCitation":"(Molnar, 2021)","previouslyFormattedCitation":"(Molnar, 2021)"},"properties":{"noteIndex":0},"schema":"https://github.com/citation-style-language/schema/raw/master/csl-citation.json"}</w:instrText>
      </w:r>
      <w:r w:rsidRPr="00746A48">
        <w:rPr>
          <w:rFonts w:ascii="Tahoma" w:hAnsi="Tahoma" w:cs="Tahoma"/>
        </w:rPr>
        <w:fldChar w:fldCharType="separate"/>
      </w:r>
      <w:r w:rsidRPr="00746A48">
        <w:rPr>
          <w:rFonts w:ascii="Tahoma" w:hAnsi="Tahoma" w:cs="Tahoma"/>
        </w:rPr>
        <w:t>(Molnar, 2021)</w:t>
      </w:r>
      <w:r w:rsidRPr="00746A48">
        <w:rPr>
          <w:rFonts w:ascii="Tahoma" w:hAnsi="Tahoma" w:cs="Tahoma"/>
        </w:rPr>
        <w:fldChar w:fldCharType="end"/>
      </w:r>
      <w:r w:rsidRPr="00746A48">
        <w:rPr>
          <w:rFonts w:ascii="Tahoma" w:hAnsi="Tahoma" w:cs="Tahoma"/>
        </w:rPr>
        <w:t>.</w:t>
      </w:r>
      <w:r w:rsidR="00746A48" w:rsidRPr="00746A48">
        <w:rPr>
          <w:rFonts w:ascii="Tahoma" w:hAnsi="Tahoma" w:cs="Tahoma"/>
        </w:rPr>
        <w:t xml:space="preserve"> </w:t>
      </w:r>
      <w:r w:rsidRPr="00746A48">
        <w:rPr>
          <w:rFonts w:ascii="Tahoma" w:hAnsi="Tahoma" w:cs="Tahoma"/>
        </w:rPr>
        <w:t xml:space="preserve">Following is </w:t>
      </w:r>
      <w:r w:rsidR="00D728C5" w:rsidRPr="00746A48">
        <w:rPr>
          <w:rFonts w:ascii="Tahoma" w:hAnsi="Tahoma" w:cs="Tahoma"/>
        </w:rPr>
        <w:t>a</w:t>
      </w:r>
      <w:r w:rsidRPr="00746A48">
        <w:rPr>
          <w:rFonts w:ascii="Tahoma" w:hAnsi="Tahoma" w:cs="Tahoma"/>
        </w:rPr>
        <w:t xml:space="preserve"> detailed explanation of these properties.</w:t>
      </w:r>
    </w:p>
    <w:p w14:paraId="06810D8F" w14:textId="1168887E" w:rsidR="00F4495D" w:rsidRPr="0046650A" w:rsidRDefault="00F4495D">
      <w:pPr>
        <w:pStyle w:val="Heading5"/>
        <w:numPr>
          <w:ilvl w:val="0"/>
          <w:numId w:val="19"/>
        </w:numPr>
        <w:spacing w:before="156"/>
        <w:pPrChange w:id="113" w:author="冯 晓涵" w:date="2021-08-29T22:59:00Z">
          <w:pPr>
            <w:pStyle w:val="Heading5"/>
            <w:numPr>
              <w:numId w:val="19"/>
            </w:numPr>
            <w:tabs>
              <w:tab w:val="clear" w:pos="360"/>
            </w:tabs>
          </w:pPr>
        </w:pPrChange>
      </w:pPr>
      <w:r w:rsidRPr="0046650A">
        <w:t>Background</w:t>
      </w:r>
    </w:p>
    <w:p w14:paraId="1E2F9189" w14:textId="62CDEF77" w:rsidR="00EC1504" w:rsidRPr="00746A48" w:rsidRDefault="00EC1504" w:rsidP="00EC1504">
      <w:pPr>
        <w:spacing w:before="156"/>
        <w:rPr>
          <w:rFonts w:ascii="Tahoma" w:hAnsi="Tahoma" w:cs="Tahoma"/>
        </w:rPr>
      </w:pPr>
      <w:r w:rsidRPr="00746A48">
        <w:rPr>
          <w:rFonts w:ascii="Tahoma" w:hAnsi="Tahoma" w:cs="Tahoma"/>
        </w:rPr>
        <w:t xml:space="preserve">We assume there are total n people in collaboration and they create a profit of </w:t>
      </w:r>
      <m:oMath>
        <m:r>
          <w:rPr>
            <w:rFonts w:ascii="Cambria Math" w:hAnsi="Cambria Math" w:cs="Tahoma"/>
          </w:rPr>
          <m:t>v</m:t>
        </m:r>
        <m:d>
          <m:dPr>
            <m:ctrlPr>
              <w:rPr>
                <w:rFonts w:ascii="Cambria Math" w:hAnsi="Cambria Math" w:cs="Tahoma"/>
                <w:i/>
              </w:rPr>
            </m:ctrlPr>
          </m:dPr>
          <m:e>
            <m:r>
              <w:rPr>
                <w:rFonts w:ascii="Cambria Math" w:hAnsi="Cambria Math" w:cs="Tahoma"/>
              </w:rPr>
              <m:t>N</m:t>
            </m:r>
          </m:e>
        </m:d>
        <m:r>
          <w:rPr>
            <w:rFonts w:ascii="Cambria Math" w:hAnsi="Cambria Math" w:cs="Tahoma"/>
          </w:rPr>
          <m:t>.</m:t>
        </m:r>
      </m:oMath>
      <w:r w:rsidRPr="00746A48">
        <w:rPr>
          <w:rFonts w:ascii="Tahoma" w:hAnsi="Tahoma" w:cs="Tahoma"/>
        </w:rPr>
        <w:t xml:space="preserve"> What need to do is fairly distribute </w:t>
      </w:r>
      <w:r w:rsidR="003672A3" w:rsidRPr="00746A48">
        <w:rPr>
          <w:rFonts w:ascii="Tahoma" w:hAnsi="Tahoma" w:cs="Tahoma"/>
        </w:rPr>
        <w:t>this profit.</w:t>
      </w:r>
      <w:r w:rsidRPr="00746A48">
        <w:rPr>
          <w:rFonts w:ascii="Tahoma" w:hAnsi="Tahoma" w:cs="Tahoma"/>
        </w:rPr>
        <w:t xml:space="preserve"> </w:t>
      </w:r>
    </w:p>
    <w:p w14:paraId="7EB75DFC" w14:textId="147018D0" w:rsidR="00F4495D" w:rsidRPr="00746A48" w:rsidRDefault="00EC1504" w:rsidP="00EC1504">
      <w:pPr>
        <w:spacing w:before="156"/>
        <w:rPr>
          <w:rFonts w:ascii="Tahoma" w:hAnsi="Tahoma" w:cs="Tahoma"/>
        </w:rPr>
      </w:pPr>
      <m:oMath>
        <m:r>
          <w:rPr>
            <w:rFonts w:ascii="Cambria Math" w:hAnsi="Cambria Math" w:cs="Tahoma"/>
          </w:rPr>
          <m:t>N=</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1</m:t>
            </m:r>
          </m:sub>
        </m:sSub>
        <m:r>
          <m:rPr>
            <m:sty m:val="p"/>
          </m:rPr>
          <w:rPr>
            <w:rFonts w:ascii="Cambria Math" w:hAnsi="Cambria Math" w:cs="Tahoma"/>
          </w:rPr>
          <m:t xml:space="preserve">,  </m:t>
        </m:r>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2</m:t>
            </m:r>
          </m:sub>
        </m:sSub>
        <m:r>
          <m:rPr>
            <m:sty m:val="p"/>
          </m:rPr>
          <w:rPr>
            <w:rFonts w:ascii="Cambria Math" w:hAnsi="Cambria Math" w:cs="Tahoma"/>
          </w:rPr>
          <m:t>…,</m:t>
        </m:r>
        <m:sSub>
          <m:sSubPr>
            <m:ctrlPr>
              <w:rPr>
                <w:rFonts w:ascii="Cambria Math" w:hAnsi="Cambria Math" w:cs="Tahoma"/>
              </w:rPr>
            </m:ctrlPr>
          </m:sSubPr>
          <m:e>
            <m:r>
              <w:rPr>
                <w:rFonts w:ascii="Cambria Math" w:hAnsi="Cambria Math" w:cs="Tahoma"/>
              </w:rPr>
              <m:t>x</m:t>
            </m:r>
          </m:e>
          <m:sub>
            <m:r>
              <w:rPr>
                <w:rFonts w:ascii="Cambria Math" w:hAnsi="Cambria Math" w:cs="Tahoma"/>
              </w:rPr>
              <m:t>n</m:t>
            </m:r>
          </m:sub>
        </m:sSub>
        <m:r>
          <m:rPr>
            <m:sty m:val="p"/>
          </m:rPr>
          <w:rPr>
            <w:rFonts w:ascii="Cambria Math" w:hAnsi="Cambria Math" w:cs="Tahoma"/>
          </w:rPr>
          <m:t>}</m:t>
        </m:r>
      </m:oMath>
      <w:r w:rsidRPr="00746A48">
        <w:rPr>
          <w:rFonts w:ascii="Tahoma" w:hAnsi="Tahoma" w:cs="Tahoma"/>
        </w:rPr>
        <w:t xml:space="preserve"> and </w:t>
      </w:r>
      <m:oMath>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i</m:t>
            </m:r>
          </m:sub>
        </m:sSub>
      </m:oMath>
      <w:r w:rsidRPr="00746A48">
        <w:rPr>
          <w:rFonts w:ascii="Tahoma" w:hAnsi="Tahoma" w:cs="Tahoma"/>
        </w:rPr>
        <w:t xml:space="preserve"> is the vector of feature values of the instance (player</w:t>
      </w:r>
      <w:r w:rsidR="001732E7" w:rsidRPr="00746A48">
        <w:rPr>
          <w:rFonts w:ascii="Tahoma" w:hAnsi="Tahoma" w:cs="Tahoma"/>
        </w:rPr>
        <w:t xml:space="preserve"> </w:t>
      </w:r>
      <m:oMath>
        <m:r>
          <w:rPr>
            <w:rFonts w:ascii="Cambria Math" w:hAnsi="Cambria Math" w:cs="Tahoma"/>
          </w:rPr>
          <m:t>ⅈ</m:t>
        </m:r>
      </m:oMath>
      <w:r w:rsidRPr="00746A48">
        <w:rPr>
          <w:rFonts w:ascii="Tahoma" w:hAnsi="Tahoma" w:cs="Tahoma"/>
        </w:rPr>
        <w:t>).</w:t>
      </w:r>
    </w:p>
    <w:p w14:paraId="1DA8B200" w14:textId="7D8A7BEC" w:rsidR="00F4495D" w:rsidRPr="00746A48" w:rsidRDefault="00F4495D" w:rsidP="00EC1504">
      <w:pPr>
        <w:spacing w:before="156"/>
        <w:rPr>
          <w:rFonts w:ascii="Tahoma" w:hAnsi="Tahoma" w:cs="Tahoma"/>
        </w:rPr>
      </w:pPr>
      <m:oMath>
        <m:r>
          <w:rPr>
            <w:rFonts w:ascii="Cambria Math" w:hAnsi="Cambria Math" w:cs="Tahoma"/>
            <w:szCs w:val="21"/>
          </w:rPr>
          <m:t xml:space="preserve"> S</m:t>
        </m:r>
      </m:oMath>
      <w:r w:rsidRPr="00746A48">
        <w:rPr>
          <w:rFonts w:ascii="Tahoma" w:hAnsi="Tahoma" w:cs="Tahoma"/>
        </w:rPr>
        <w:t xml:space="preserve"> is a subset of the </w:t>
      </w:r>
      <m:oMath>
        <m:r>
          <w:rPr>
            <w:rFonts w:ascii="Cambria Math" w:hAnsi="Cambria Math" w:cs="Tahoma"/>
          </w:rPr>
          <m:t>N</m:t>
        </m:r>
      </m:oMath>
      <w:r w:rsidRPr="00746A48">
        <w:rPr>
          <w:rFonts w:ascii="Tahoma" w:hAnsi="Tahoma" w:cs="Tahoma"/>
        </w:rPr>
        <w:t xml:space="preserve">. </w:t>
      </w:r>
      <m:oMath>
        <m:r>
          <w:rPr>
            <w:rFonts w:ascii="Cambria Math" w:hAnsi="Cambria Math" w:cs="Tahoma"/>
          </w:rPr>
          <m:t>v</m:t>
        </m:r>
        <m:d>
          <m:dPr>
            <m:ctrlPr>
              <w:rPr>
                <w:rFonts w:ascii="Cambria Math" w:hAnsi="Cambria Math" w:cs="Tahoma"/>
                <w:i/>
              </w:rPr>
            </m:ctrlPr>
          </m:dPr>
          <m:e>
            <m:r>
              <w:rPr>
                <w:rFonts w:ascii="Cambria Math" w:hAnsi="Cambria Math" w:cs="Tahoma"/>
              </w:rPr>
              <m:t>S</m:t>
            </m:r>
          </m:e>
        </m:d>
        <m:r>
          <w:rPr>
            <w:rFonts w:ascii="Cambria Math" w:hAnsi="Cambria Math" w:cs="Tahoma"/>
          </w:rPr>
          <m:t xml:space="preserve"> </m:t>
        </m:r>
      </m:oMath>
      <w:r w:rsidRPr="00746A48">
        <w:rPr>
          <w:rFonts w:ascii="Tahoma" w:hAnsi="Tahoma" w:cs="Tahoma"/>
        </w:rPr>
        <w:t xml:space="preserve">represents the value generated by the cooperation of the </w:t>
      </w:r>
      <w:r w:rsidR="001732E7" w:rsidRPr="00746A48">
        <w:rPr>
          <w:rFonts w:ascii="Tahoma" w:hAnsi="Tahoma" w:cs="Tahoma"/>
        </w:rPr>
        <w:t xml:space="preserve">elements </w:t>
      </w:r>
      <w:r w:rsidRPr="00746A48">
        <w:rPr>
          <w:rFonts w:ascii="Tahoma" w:hAnsi="Tahoma" w:cs="Tahoma"/>
        </w:rPr>
        <w:t>in the S.</w:t>
      </w:r>
      <w:r w:rsidR="001732E7" w:rsidRPr="00746A48">
        <w:rPr>
          <w:rFonts w:ascii="Tahoma" w:hAnsi="Tahoma" w:cs="Tahoma"/>
        </w:rPr>
        <w:t xml:space="preserve"> The final Shapley value for player </w:t>
      </w:r>
      <w:proofErr w:type="spellStart"/>
      <w:r w:rsidR="00D728C5" w:rsidRPr="00746A48">
        <w:rPr>
          <w:rFonts w:ascii="Tahoma" w:hAnsi="Tahoma" w:cs="Tahoma"/>
        </w:rPr>
        <w:t>i</w:t>
      </w:r>
      <w:proofErr w:type="spellEnd"/>
      <w:r w:rsidR="00D728C5" w:rsidRPr="00746A48">
        <w:rPr>
          <w:rFonts w:ascii="Tahoma" w:hAnsi="Tahoma" w:cs="Tahoma"/>
        </w:rPr>
        <w:t xml:space="preserve"> is </w:t>
      </w:r>
      <m:oMath>
        <m:sSub>
          <m:sSubPr>
            <m:ctrlPr>
              <w:rPr>
                <w:rStyle w:val="Strong"/>
                <w:rFonts w:ascii="Cambria Math" w:hAnsi="Cambria Math" w:cs="Tahoma"/>
                <w:b w:val="0"/>
                <w:bCs w:val="0"/>
              </w:rPr>
            </m:ctrlPr>
          </m:sSubPr>
          <m:e>
            <m:r>
              <w:rPr>
                <w:rStyle w:val="Strong"/>
                <w:rFonts w:ascii="Cambria Math" w:hAnsi="Cambria Math" w:cs="Tahoma"/>
              </w:rPr>
              <m:t>ψ</m:t>
            </m:r>
          </m:e>
          <m:sub>
            <m:r>
              <w:rPr>
                <w:rStyle w:val="Strong"/>
                <w:rFonts w:ascii="Cambria Math" w:hAnsi="Cambria Math" w:cs="Tahoma"/>
              </w:rPr>
              <m:t>i</m:t>
            </m:r>
          </m:sub>
        </m:sSub>
        <m:d>
          <m:dPr>
            <m:ctrlPr>
              <w:rPr>
                <w:rStyle w:val="Strong"/>
                <w:rFonts w:ascii="Cambria Math" w:hAnsi="Cambria Math" w:cs="Tahoma"/>
                <w:b w:val="0"/>
                <w:bCs w:val="0"/>
              </w:rPr>
            </m:ctrlPr>
          </m:dPr>
          <m:e>
            <m:r>
              <w:rPr>
                <w:rStyle w:val="Strong"/>
                <w:rFonts w:ascii="Cambria Math" w:hAnsi="Cambria Math" w:cs="Tahoma"/>
              </w:rPr>
              <m:t>N</m:t>
            </m:r>
            <m:r>
              <m:rPr>
                <m:sty m:val="p"/>
              </m:rPr>
              <w:rPr>
                <w:rStyle w:val="Strong"/>
                <w:rFonts w:ascii="Cambria Math" w:hAnsi="Cambria Math" w:cs="Tahoma"/>
              </w:rPr>
              <m:t>,</m:t>
            </m:r>
            <m:r>
              <w:rPr>
                <w:rStyle w:val="Strong"/>
                <w:rFonts w:ascii="Cambria Math" w:hAnsi="Cambria Math" w:cs="Tahoma"/>
              </w:rPr>
              <m:t>v</m:t>
            </m:r>
          </m:e>
        </m:d>
      </m:oMath>
      <w:r w:rsidR="00D728C5" w:rsidRPr="00746A48">
        <w:rPr>
          <w:rFonts w:ascii="Tahoma" w:hAnsi="Tahoma" w:cs="Tahoma"/>
        </w:rPr>
        <w:t>.</w:t>
      </w:r>
      <w:r w:rsidR="001732E7" w:rsidRPr="00746A48">
        <w:rPr>
          <w:rFonts w:ascii="Tahoma" w:hAnsi="Tahoma" w:cs="Tahoma"/>
        </w:rPr>
        <w:t xml:space="preserve"> </w:t>
      </w:r>
    </w:p>
    <w:p w14:paraId="44C101EC" w14:textId="092D545A" w:rsidR="00746A48" w:rsidRPr="00746A48" w:rsidRDefault="00DA411B">
      <w:pPr>
        <w:pStyle w:val="Heading5"/>
        <w:numPr>
          <w:ilvl w:val="0"/>
          <w:numId w:val="19"/>
        </w:numPr>
        <w:spacing w:before="156"/>
        <w:pPrChange w:id="114" w:author="冯 晓涵" w:date="2021-08-29T22:59:00Z">
          <w:pPr>
            <w:pStyle w:val="Heading5"/>
            <w:numPr>
              <w:numId w:val="19"/>
            </w:numPr>
            <w:tabs>
              <w:tab w:val="clear" w:pos="360"/>
            </w:tabs>
          </w:pPr>
        </w:pPrChange>
      </w:pPr>
      <w:r>
        <w:t>P</w:t>
      </w:r>
      <w:r w:rsidR="00746A48" w:rsidRPr="00746A48">
        <w:t>roperties</w:t>
      </w:r>
    </w:p>
    <w:p w14:paraId="69B53F4A" w14:textId="7FB546C7" w:rsidR="00F4495D" w:rsidRPr="00746A48" w:rsidRDefault="003672A3" w:rsidP="00D728C5">
      <w:pPr>
        <w:pStyle w:val="ListParagraph"/>
        <w:numPr>
          <w:ilvl w:val="0"/>
          <w:numId w:val="1"/>
        </w:numPr>
        <w:spacing w:before="156"/>
        <w:ind w:firstLineChars="0"/>
        <w:rPr>
          <w:rFonts w:ascii="Tahoma" w:hAnsi="Tahoma" w:cs="Tahoma"/>
        </w:rPr>
      </w:pPr>
      <w:r w:rsidRPr="00746A48">
        <w:rPr>
          <w:rStyle w:val="Strong"/>
          <w:rFonts w:ascii="Tahoma" w:hAnsi="Tahoma" w:cs="Tahoma"/>
          <w:color w:val="333333"/>
          <w:spacing w:val="3"/>
          <w:shd w:val="clear" w:color="auto" w:fill="FFFFFF"/>
        </w:rPr>
        <w:t>Efficiency</w:t>
      </w:r>
      <w:r w:rsidR="00D728C5" w:rsidRPr="00746A48">
        <w:rPr>
          <w:rStyle w:val="Strong"/>
          <w:rFonts w:ascii="Tahoma" w:hAnsi="Tahoma" w:cs="Tahoma"/>
          <w:b w:val="0"/>
          <w:bCs w:val="0"/>
          <w:color w:val="333333"/>
          <w:spacing w:val="3"/>
          <w:shd w:val="clear" w:color="auto" w:fill="FFFFFF"/>
        </w:rPr>
        <w:t>:</w:t>
      </w:r>
      <w:r w:rsidR="00D728C5" w:rsidRPr="00746A48">
        <w:rPr>
          <w:rStyle w:val="Strong"/>
          <w:rFonts w:ascii="Tahoma" w:hAnsi="Tahoma" w:cs="Tahoma"/>
          <w:color w:val="333333"/>
          <w:spacing w:val="3"/>
          <w:shd w:val="clear" w:color="auto" w:fill="FFFFFF"/>
        </w:rPr>
        <w:t xml:space="preserve"> </w:t>
      </w:r>
      <w:r w:rsidR="00746A48" w:rsidRPr="00746A48">
        <w:rPr>
          <w:rFonts w:ascii="Tahoma" w:hAnsi="Tahoma" w:cs="Tahoma"/>
          <w:color w:val="202122"/>
          <w:szCs w:val="21"/>
          <w:shd w:val="clear" w:color="auto" w:fill="FFFFFF"/>
        </w:rPr>
        <w:t>th</w:t>
      </w:r>
      <w:r w:rsidR="00746A48" w:rsidRPr="00746A48">
        <w:rPr>
          <w:rFonts w:ascii="Tahoma" w:hAnsi="Tahoma" w:cs="Tahoma"/>
        </w:rPr>
        <w:t>e full yield of the game</w:t>
      </w:r>
      <w:r w:rsidR="00D728C5" w:rsidRPr="00746A48">
        <w:rPr>
          <w:rFonts w:ascii="Tahoma" w:hAnsi="Tahoma" w:cs="Tahoma"/>
        </w:rPr>
        <w:t xml:space="preserve"> is distributed </w:t>
      </w:r>
      <w:r w:rsidR="00746A48" w:rsidRPr="00746A48">
        <w:rPr>
          <w:rFonts w:ascii="Tahoma" w:hAnsi="Tahoma" w:cs="Tahoma"/>
        </w:rPr>
        <w:t>to</w:t>
      </w:r>
      <w:r w:rsidR="00D728C5" w:rsidRPr="00746A48">
        <w:rPr>
          <w:rFonts w:ascii="Tahoma" w:hAnsi="Tahoma" w:cs="Tahoma"/>
        </w:rPr>
        <w:t xml:space="preserve"> the players, which means the sum of the Shapley value among players </w:t>
      </w:r>
      <w:r w:rsidR="00CD2B0B">
        <w:rPr>
          <w:rFonts w:ascii="Tahoma" w:hAnsi="Tahoma" w:cs="Tahoma"/>
        </w:rPr>
        <w:t xml:space="preserve">is </w:t>
      </w:r>
      <w:r w:rsidR="00D728C5" w:rsidRPr="00746A48">
        <w:rPr>
          <w:rFonts w:ascii="Tahoma" w:hAnsi="Tahoma" w:cs="Tahoma"/>
        </w:rPr>
        <w:t xml:space="preserve">equal to the total value.  </w:t>
      </w:r>
      <m:oMath>
        <m:nary>
          <m:naryPr>
            <m:chr m:val="∑"/>
            <m:limLoc m:val="undOvr"/>
            <m:grow m:val="1"/>
            <m:supHide m:val="1"/>
            <m:ctrlPr>
              <w:rPr>
                <w:rFonts w:ascii="Cambria Math" w:hAnsi="Cambria Math" w:cs="Tahoma"/>
              </w:rPr>
            </m:ctrlPr>
          </m:naryPr>
          <m:sub>
            <m:r>
              <w:rPr>
                <w:rFonts w:ascii="Cambria Math" w:hAnsi="Cambria Math" w:cs="Tahoma"/>
              </w:rPr>
              <m:t>i</m:t>
            </m:r>
            <m:r>
              <m:rPr>
                <m:sty m:val="p"/>
              </m:rPr>
              <w:rPr>
                <w:rFonts w:ascii="Cambria Math" w:hAnsi="Cambria Math" w:cs="Tahoma"/>
              </w:rPr>
              <m:t>∈</m:t>
            </m:r>
            <m:r>
              <w:rPr>
                <w:rFonts w:ascii="Cambria Math" w:hAnsi="Cambria Math" w:cs="Tahoma"/>
              </w:rPr>
              <m:t>N</m:t>
            </m:r>
          </m:sub>
          <m:sup/>
          <m:e>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r>
                  <w:rPr>
                    <w:rFonts w:ascii="Cambria Math" w:hAnsi="Cambria Math" w:cs="Tahoma"/>
                  </w:rPr>
                  <m:t>v</m:t>
                </m:r>
              </m:e>
            </m:d>
          </m:e>
        </m:nary>
        <m:r>
          <m:rPr>
            <m:sty m:val="p"/>
          </m:rPr>
          <w:rPr>
            <w:rFonts w:ascii="Cambria Math" w:hAnsi="Cambria Math" w:cs="Tahoma"/>
          </w:rPr>
          <m:t>=</m:t>
        </m:r>
        <m:r>
          <w:rPr>
            <w:rFonts w:ascii="Cambria Math" w:hAnsi="Cambria Math" w:cs="Tahoma"/>
          </w:rPr>
          <m:t>v</m:t>
        </m:r>
        <m:r>
          <m:rPr>
            <m:sty m:val="p"/>
          </m:rPr>
          <w:rPr>
            <w:rFonts w:ascii="Cambria Math" w:hAnsi="Cambria Math" w:cs="Tahoma"/>
          </w:rPr>
          <m:t>(</m:t>
        </m:r>
        <m:r>
          <w:rPr>
            <w:rFonts w:ascii="Cambria Math" w:hAnsi="Cambria Math" w:cs="Tahoma"/>
          </w:rPr>
          <m:t>N</m:t>
        </m:r>
        <m:r>
          <m:rPr>
            <m:sty m:val="p"/>
          </m:rPr>
          <w:rPr>
            <w:rFonts w:ascii="Cambria Math" w:hAnsi="Cambria Math" w:cs="Tahoma"/>
          </w:rPr>
          <m:t>)</m:t>
        </m:r>
      </m:oMath>
    </w:p>
    <w:p w14:paraId="6737DE8C" w14:textId="3974C6E0" w:rsidR="00F4495D" w:rsidRPr="00746A48" w:rsidRDefault="00D728C5" w:rsidP="003672A3">
      <w:pPr>
        <w:pStyle w:val="ListParagraph"/>
        <w:numPr>
          <w:ilvl w:val="0"/>
          <w:numId w:val="1"/>
        </w:numPr>
        <w:spacing w:before="156"/>
        <w:ind w:firstLineChars="0"/>
        <w:rPr>
          <w:rFonts w:ascii="Tahoma" w:hAnsi="Tahoma" w:cs="Tahoma"/>
        </w:rPr>
      </w:pPr>
      <w:r w:rsidRPr="00746A48">
        <w:rPr>
          <w:rFonts w:ascii="Tahoma" w:hAnsi="Tahoma" w:cs="Tahoma"/>
          <w:b/>
          <w:bCs/>
        </w:rPr>
        <w:lastRenderedPageBreak/>
        <w:t>Symmetry</w:t>
      </w:r>
      <w:r w:rsidRPr="00746A48">
        <w:rPr>
          <w:rFonts w:ascii="Tahoma" w:hAnsi="Tahoma" w:cs="Tahoma"/>
        </w:rPr>
        <w:t xml:space="preserve">: </w:t>
      </w:r>
      <w:proofErr w:type="spellStart"/>
      <w:r w:rsidRPr="00746A48">
        <w:rPr>
          <w:rFonts w:ascii="Tahoma" w:hAnsi="Tahoma" w:cs="Tahoma"/>
        </w:rPr>
        <w:t>i</w:t>
      </w:r>
      <w:proofErr w:type="spellEnd"/>
      <w:r w:rsidRPr="00746A48">
        <w:rPr>
          <w:rFonts w:ascii="Tahoma" w:hAnsi="Tahoma" w:cs="Tahoma"/>
        </w:rPr>
        <w:t xml:space="preserve"> and j are </w:t>
      </w:r>
      <w:bookmarkStart w:id="115" w:name="OLE_LINK2"/>
      <w:r w:rsidRPr="00746A48">
        <w:rPr>
          <w:rFonts w:ascii="Tahoma" w:hAnsi="Tahoma" w:cs="Tahoma"/>
        </w:rPr>
        <w:t>interchangeable</w:t>
      </w:r>
      <w:bookmarkEnd w:id="115"/>
      <w:r w:rsidRPr="00746A48">
        <w:rPr>
          <w:rFonts w:ascii="Tahoma" w:hAnsi="Tahoma" w:cs="Tahoma"/>
        </w:rPr>
        <w:t xml:space="preserve"> relative to </w:t>
      </w:r>
      <m:oMath>
        <m:r>
          <m:rPr>
            <m:sty m:val="bi"/>
          </m:rPr>
          <w:rPr>
            <w:rFonts w:ascii="Cambria Math" w:hAnsi="Cambria Math" w:cs="Tahoma"/>
          </w:rPr>
          <m:t>v</m:t>
        </m:r>
      </m:oMath>
      <w:r w:rsidRPr="00746A48">
        <w:rPr>
          <w:rFonts w:ascii="Tahoma" w:hAnsi="Tahoma" w:cs="Tahoma"/>
        </w:rPr>
        <w:t xml:space="preserve"> if the contributions of them are equal to all possible coalitions. For all </w:t>
      </w:r>
      <m:oMath>
        <m:r>
          <m:rPr>
            <m:sty m:val="bi"/>
          </m:rPr>
          <w:rPr>
            <w:rFonts w:ascii="Cambria Math" w:hAnsi="Cambria Math" w:cs="Tahoma"/>
          </w:rPr>
          <m:t>S</m:t>
        </m:r>
      </m:oMath>
      <w:r w:rsidRPr="00746A48">
        <w:rPr>
          <w:rFonts w:ascii="Tahoma" w:hAnsi="Tahoma" w:cs="Tahoma"/>
        </w:rPr>
        <w:t xml:space="preserve"> that contains neither i nor j, if </w:t>
      </w:r>
      <m:oMath>
        <m:r>
          <w:rPr>
            <w:rFonts w:ascii="Cambria Math" w:hAnsi="Cambria Math" w:cs="Tahoma"/>
          </w:rPr>
          <m:t>v</m:t>
        </m:r>
        <m:d>
          <m:dPr>
            <m:ctrlPr>
              <w:rPr>
                <w:rFonts w:ascii="Cambria Math" w:hAnsi="Cambria Math" w:cs="Tahoma"/>
              </w:rPr>
            </m:ctrlPr>
          </m:dPr>
          <m:e>
            <m:r>
              <w:rPr>
                <w:rFonts w:ascii="Cambria Math" w:hAnsi="Cambria Math" w:cs="Tahoma"/>
              </w:rPr>
              <m:t>S</m:t>
            </m:r>
            <m:r>
              <m:rPr>
                <m:sty m:val="p"/>
              </m:rPr>
              <w:rPr>
                <w:rFonts w:ascii="Cambria Math" w:hAnsi="Cambria Math" w:cs="Tahoma"/>
              </w:rPr>
              <m:t>∪</m:t>
            </m:r>
            <m:d>
              <m:dPr>
                <m:begChr m:val="{"/>
                <m:endChr m:val="}"/>
                <m:ctrlPr>
                  <w:rPr>
                    <w:rFonts w:ascii="Cambria Math" w:hAnsi="Cambria Math" w:cs="Tahoma"/>
                  </w:rPr>
                </m:ctrlPr>
              </m:dPr>
              <m:e>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i</m:t>
                    </m:r>
                  </m:sub>
                </m:sSub>
              </m:e>
            </m:d>
          </m:e>
        </m:d>
        <m:r>
          <m:rPr>
            <m:sty m:val="p"/>
          </m:rPr>
          <w:rPr>
            <w:rFonts w:ascii="Cambria Math" w:hAnsi="Cambria Math" w:cs="Tahoma"/>
          </w:rPr>
          <m:t>=</m:t>
        </m:r>
        <m:r>
          <w:rPr>
            <w:rFonts w:ascii="Cambria Math" w:hAnsi="Cambria Math" w:cs="Tahoma"/>
          </w:rPr>
          <m:t>v</m:t>
        </m:r>
        <m:d>
          <m:dPr>
            <m:ctrlPr>
              <w:rPr>
                <w:rFonts w:ascii="Cambria Math" w:hAnsi="Cambria Math" w:cs="Tahoma"/>
              </w:rPr>
            </m:ctrlPr>
          </m:dPr>
          <m:e>
            <m:r>
              <w:rPr>
                <w:rFonts w:ascii="Cambria Math" w:hAnsi="Cambria Math" w:cs="Tahoma"/>
              </w:rPr>
              <m:t>S</m:t>
            </m:r>
            <m:r>
              <m:rPr>
                <m:sty m:val="p"/>
              </m:rPr>
              <w:rPr>
                <w:rFonts w:ascii="Cambria Math" w:hAnsi="Cambria Math" w:cs="Tahoma"/>
              </w:rPr>
              <m:t>∪</m:t>
            </m:r>
            <m:d>
              <m:dPr>
                <m:begChr m:val="{"/>
                <m:endChr m:val="}"/>
                <m:ctrlPr>
                  <w:rPr>
                    <w:rFonts w:ascii="Cambria Math" w:hAnsi="Cambria Math" w:cs="Tahoma"/>
                  </w:rPr>
                </m:ctrlPr>
              </m:dPr>
              <m:e>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j</m:t>
                    </m:r>
                  </m:sub>
                </m:sSub>
              </m:e>
            </m:d>
          </m:e>
        </m:d>
      </m:oMath>
      <w:r w:rsidRPr="00746A48">
        <w:rPr>
          <w:rFonts w:ascii="Tahoma" w:hAnsi="Tahoma" w:cs="Tahoma"/>
        </w:rPr>
        <w:t xml:space="preserve">, then </w:t>
      </w:r>
      <m:oMath>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r>
              <w:rPr>
                <w:rFonts w:ascii="Cambria Math" w:hAnsi="Cambria Math" w:cs="Tahoma"/>
              </w:rPr>
              <m:t>v</m:t>
            </m:r>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ψ</m:t>
            </m:r>
          </m:e>
          <m:sub>
            <m:r>
              <w:rPr>
                <w:rFonts w:ascii="Cambria Math" w:hAnsi="Cambria Math" w:cs="Tahoma"/>
              </w:rPr>
              <m:t>j</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r>
              <w:rPr>
                <w:rFonts w:ascii="Cambria Math" w:hAnsi="Cambria Math" w:cs="Tahoma"/>
              </w:rPr>
              <m:t>v</m:t>
            </m:r>
          </m:e>
        </m:d>
      </m:oMath>
      <w:r w:rsidRPr="00746A48">
        <w:rPr>
          <w:rFonts w:ascii="Tahoma" w:hAnsi="Tahoma" w:cs="Tahoma"/>
        </w:rPr>
        <w:t xml:space="preserve">. </w:t>
      </w:r>
      <w:bookmarkStart w:id="116" w:name="OLE_LINK1"/>
      <w:r w:rsidRPr="00746A48">
        <w:rPr>
          <w:rFonts w:ascii="Tahoma" w:hAnsi="Tahoma" w:cs="Tahoma"/>
        </w:rPr>
        <w:t>That is to say</w:t>
      </w:r>
      <w:bookmarkEnd w:id="116"/>
      <w:r w:rsidRPr="00746A48">
        <w:rPr>
          <w:rFonts w:ascii="Tahoma" w:hAnsi="Tahoma" w:cs="Tahoma"/>
        </w:rPr>
        <w:t xml:space="preserve">, interchangeable (equivalent) players receive the same </w:t>
      </w:r>
      <w:proofErr w:type="gramStart"/>
      <w:r w:rsidRPr="00746A48">
        <w:rPr>
          <w:rFonts w:ascii="Tahoma" w:hAnsi="Tahoma" w:cs="Tahoma"/>
        </w:rPr>
        <w:t>amount</w:t>
      </w:r>
      <w:proofErr w:type="gramEnd"/>
      <w:r w:rsidRPr="00746A48">
        <w:rPr>
          <w:rFonts w:ascii="Tahoma" w:hAnsi="Tahoma" w:cs="Tahoma"/>
        </w:rPr>
        <w:t xml:space="preserve"> of payments.</w:t>
      </w:r>
    </w:p>
    <w:p w14:paraId="104C3C5B" w14:textId="67DA50E1" w:rsidR="00D728C5" w:rsidRPr="00746A48" w:rsidRDefault="00D728C5" w:rsidP="003672A3">
      <w:pPr>
        <w:pStyle w:val="ListParagraph"/>
        <w:numPr>
          <w:ilvl w:val="0"/>
          <w:numId w:val="1"/>
        </w:numPr>
        <w:spacing w:before="156"/>
        <w:ind w:firstLineChars="0"/>
        <w:rPr>
          <w:rFonts w:ascii="Tahoma" w:hAnsi="Tahoma" w:cs="Tahoma"/>
        </w:rPr>
      </w:pPr>
      <w:r w:rsidRPr="00746A48">
        <w:rPr>
          <w:rFonts w:ascii="Tahoma" w:hAnsi="Tahoma" w:cs="Tahoma"/>
          <w:b/>
          <w:bCs/>
        </w:rPr>
        <w:t>Dummy</w:t>
      </w:r>
      <w:r w:rsidRPr="00746A48">
        <w:rPr>
          <w:rFonts w:ascii="Tahoma" w:hAnsi="Tahoma" w:cs="Tahoma"/>
        </w:rPr>
        <w:t xml:space="preserve">: player </w:t>
      </w:r>
      <w:proofErr w:type="spellStart"/>
      <w:r w:rsidRPr="00746A48">
        <w:rPr>
          <w:rFonts w:ascii="Tahoma" w:hAnsi="Tahoma" w:cs="Tahoma"/>
        </w:rPr>
        <w:t>i</w:t>
      </w:r>
      <w:proofErr w:type="spellEnd"/>
      <w:r w:rsidRPr="00746A48">
        <w:rPr>
          <w:rFonts w:ascii="Tahoma" w:hAnsi="Tahoma" w:cs="Tahoma"/>
        </w:rPr>
        <w:t xml:space="preserve"> is dummy if his contribution to any coalition is zero. That would mean, </w:t>
      </w:r>
      <m:oMath>
        <m:r>
          <w:rPr>
            <w:rFonts w:ascii="Cambria Math" w:hAnsi="Cambria Math" w:cs="Tahoma"/>
          </w:rPr>
          <m:t>v</m:t>
        </m:r>
        <m:d>
          <m:dPr>
            <m:ctrlPr>
              <w:rPr>
                <w:rFonts w:ascii="Cambria Math" w:hAnsi="Cambria Math" w:cs="Tahoma"/>
              </w:rPr>
            </m:ctrlPr>
          </m:dPr>
          <m:e>
            <m:r>
              <w:rPr>
                <w:rFonts w:ascii="Cambria Math" w:hAnsi="Cambria Math" w:cs="Tahoma"/>
              </w:rPr>
              <m:t>S</m:t>
            </m:r>
            <m:r>
              <m:rPr>
                <m:sty m:val="p"/>
              </m:rPr>
              <w:rPr>
                <w:rFonts w:ascii="Cambria Math" w:hAnsi="Cambria Math" w:cs="Tahoma"/>
              </w:rPr>
              <m:t>∪</m:t>
            </m:r>
            <m:d>
              <m:dPr>
                <m:begChr m:val="{"/>
                <m:endChr m:val="}"/>
                <m:ctrlPr>
                  <w:rPr>
                    <w:rFonts w:ascii="Cambria Math" w:hAnsi="Cambria Math" w:cs="Tahoma"/>
                  </w:rPr>
                </m:ctrlPr>
              </m:dPr>
              <m:e>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i</m:t>
                    </m:r>
                  </m:sub>
                </m:sSub>
              </m:e>
            </m:d>
          </m:e>
        </m:d>
        <m:r>
          <m:rPr>
            <m:sty m:val="p"/>
          </m:rPr>
          <w:rPr>
            <w:rFonts w:ascii="Cambria Math" w:hAnsi="Cambria Math" w:cs="Tahoma"/>
          </w:rPr>
          <m:t>=</m:t>
        </m:r>
        <m:r>
          <w:rPr>
            <w:rFonts w:ascii="Cambria Math" w:hAnsi="Cambria Math" w:cs="Tahoma"/>
          </w:rPr>
          <m:t>v</m:t>
        </m:r>
        <m:r>
          <m:rPr>
            <m:sty m:val="p"/>
          </m:rPr>
          <w:rPr>
            <w:rFonts w:ascii="Cambria Math" w:hAnsi="Cambria Math" w:cs="Tahoma"/>
          </w:rPr>
          <m:t>(</m:t>
        </m:r>
        <m:r>
          <w:rPr>
            <w:rFonts w:ascii="Cambria Math" w:hAnsi="Cambria Math" w:cs="Tahoma"/>
          </w:rPr>
          <m:t>S</m:t>
        </m:r>
        <m:r>
          <m:rPr>
            <m:sty m:val="p"/>
          </m:rPr>
          <w:rPr>
            <w:rFonts w:ascii="Cambria Math" w:hAnsi="Cambria Math" w:cs="Tahoma"/>
          </w:rPr>
          <m:t>)</m:t>
        </m:r>
      </m:oMath>
      <w:r w:rsidRPr="00746A48">
        <w:rPr>
          <w:rFonts w:ascii="Tahoma" w:hAnsi="Tahoma" w:cs="Tahoma"/>
        </w:rPr>
        <w:t>. For all S, if i is dummy, he should have 0 Shapley value(receive nothing)，</w:t>
      </w:r>
      <m:oMath>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r>
              <w:rPr>
                <w:rFonts w:ascii="Cambria Math" w:hAnsi="Cambria Math" w:cs="Tahoma"/>
              </w:rPr>
              <m:t>v</m:t>
            </m:r>
          </m:e>
        </m:d>
        <m:r>
          <m:rPr>
            <m:sty m:val="p"/>
          </m:rPr>
          <w:rPr>
            <w:rFonts w:ascii="Cambria Math" w:hAnsi="Cambria Math" w:cs="Tahoma"/>
          </w:rPr>
          <m:t>=0</m:t>
        </m:r>
      </m:oMath>
      <w:r w:rsidRPr="00746A48">
        <w:rPr>
          <w:rFonts w:ascii="Tahoma" w:hAnsi="Tahoma" w:cs="Tahoma"/>
        </w:rPr>
        <w:t>.</w:t>
      </w:r>
    </w:p>
    <w:p w14:paraId="53537FDA" w14:textId="09D6C2D6" w:rsidR="005C452C" w:rsidRDefault="00D728C5" w:rsidP="00D728C5">
      <w:pPr>
        <w:pStyle w:val="ListParagraph"/>
        <w:numPr>
          <w:ilvl w:val="0"/>
          <w:numId w:val="1"/>
        </w:numPr>
        <w:spacing w:before="156"/>
        <w:ind w:firstLineChars="0"/>
        <w:rPr>
          <w:rFonts w:ascii="Tahoma" w:hAnsi="Tahoma" w:cs="Tahoma"/>
        </w:rPr>
      </w:pPr>
      <w:r w:rsidRPr="00746A48">
        <w:rPr>
          <w:rFonts w:ascii="Tahoma" w:hAnsi="Tahoma" w:cs="Tahoma"/>
          <w:b/>
          <w:bCs/>
        </w:rPr>
        <w:t>Additivity</w:t>
      </w:r>
      <w:r w:rsidR="00CD2B0B" w:rsidRPr="00746A48">
        <w:rPr>
          <w:rFonts w:ascii="Tahoma" w:hAnsi="Tahoma" w:cs="Tahoma"/>
        </w:rPr>
        <w:t>:</w:t>
      </w:r>
      <w:r w:rsidR="00CD2B0B">
        <w:rPr>
          <w:rFonts w:ascii="Tahoma" w:hAnsi="Tahoma" w:cs="Tahoma"/>
        </w:rPr>
        <w:t xml:space="preserve"> </w:t>
      </w:r>
      <w:r w:rsidRPr="00746A48">
        <w:rPr>
          <w:rFonts w:ascii="Tahoma" w:hAnsi="Tahoma" w:cs="Tahoma"/>
        </w:rPr>
        <w:t xml:space="preserve">if a game can be separated into two parts </w:t>
      </w:r>
      <m:oMath>
        <m:r>
          <w:rPr>
            <w:rFonts w:ascii="Cambria Math" w:hAnsi="Cambria Math" w:cs="Tahoma"/>
          </w:rPr>
          <m:t>v</m:t>
        </m:r>
        <m:r>
          <m:rPr>
            <m:sty m:val="p"/>
          </m:rPr>
          <w:rPr>
            <w:rFonts w:ascii="Cambria Math" w:hAnsi="Cambria Math" w:cs="Tahoma"/>
          </w:rPr>
          <m:t>=</m:t>
        </m:r>
        <w:bookmarkStart w:id="117" w:name="OLE_LINK3"/>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w:bookmarkEnd w:id="117"/>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oMath>
      <w:r w:rsidRPr="00746A48">
        <w:rPr>
          <w:rFonts w:ascii="Tahoma" w:hAnsi="Tahoma" w:cs="Tahoma"/>
        </w:rPr>
        <w:t xml:space="preserve">, then the distributed gains from value function </w:t>
      </w:r>
      <m:oMath>
        <m:r>
          <w:rPr>
            <w:rFonts w:ascii="Cambria Math" w:hAnsi="Cambria Math" w:cs="Tahoma"/>
          </w:rPr>
          <m:t>v</m:t>
        </m:r>
      </m:oMath>
      <w:r w:rsidRPr="00746A48">
        <w:rPr>
          <w:rFonts w:ascii="Tahoma" w:hAnsi="Tahoma" w:cs="Tahoma"/>
        </w:rPr>
        <w:t xml:space="preserve"> should correspond to the gains derived from </w:t>
      </w:r>
      <m:oMath>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oMath>
      <w:r w:rsidRPr="00746A48">
        <w:rPr>
          <w:rFonts w:ascii="Tahoma" w:hAnsi="Tahoma" w:cs="Tahoma"/>
        </w:rPr>
        <w:t xml:space="preserve"> and the gains derived from </w:t>
      </w:r>
      <m:oMath>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oMath>
      <w:r w:rsidRPr="00746A48">
        <w:rPr>
          <w:rFonts w:ascii="Tahoma" w:hAnsi="Tahoma" w:cs="Tahoma"/>
        </w:rPr>
        <w:t xml:space="preserve">. For every coalition S and player i, </w:t>
      </w:r>
      <m:oMath>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e>
        </m:d>
        <m:r>
          <m:rPr>
            <m:sty m:val="p"/>
          </m:rPr>
          <w:rPr>
            <w:rFonts w:ascii="Cambria Math" w:hAnsi="Cambria Math" w:cs="Tahoma"/>
          </w:rPr>
          <m:t>,</m:t>
        </m:r>
      </m:oMath>
      <w:r w:rsidRPr="00746A48">
        <w:rPr>
          <w:rFonts w:ascii="Tahoma" w:hAnsi="Tahoma" w:cs="Tahoma"/>
        </w:rPr>
        <w:t xml:space="preserve"> where the game</w:t>
      </w:r>
      <m:oMath>
        <m:d>
          <m:dPr>
            <m:ctrlPr>
              <w:rPr>
                <w:rFonts w:ascii="Cambria Math" w:hAnsi="Cambria Math" w:cs="Tahoma"/>
              </w:rPr>
            </m:ctrlPr>
          </m:dPr>
          <m:e>
            <m:r>
              <w:rPr>
                <w:rFonts w:ascii="Cambria Math" w:hAnsi="Cambria Math" w:cs="Tahoma"/>
              </w:rPr>
              <m:t>N</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e>
        </m:d>
      </m:oMath>
      <w:r w:rsidRPr="00746A48">
        <w:rPr>
          <w:rFonts w:ascii="Tahoma" w:hAnsi="Tahoma" w:cs="Tahoma"/>
        </w:rPr>
        <w:t xml:space="preserve"> is defined by</w:t>
      </w:r>
      <m:oMath>
        <m:r>
          <m:rPr>
            <m:sty m:val="p"/>
          </m:rPr>
          <w:rPr>
            <w:rFonts w:ascii="Cambria Math" w:hAnsi="Cambria Math" w:cs="Tahoma"/>
          </w:rPr>
          <m:t xml:space="preserve"> </m:t>
        </m:r>
        <m:d>
          <m:dPr>
            <m:ctrlPr>
              <w:rPr>
                <w:rFonts w:ascii="Cambria Math" w:hAnsi="Cambria Math" w:cs="Tahoma"/>
              </w:rPr>
            </m:ctrlPr>
          </m:dPr>
          <m:e>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e>
        </m:d>
        <m:d>
          <m:dPr>
            <m:ctrlPr>
              <w:rPr>
                <w:rFonts w:ascii="Cambria Math" w:hAnsi="Cambria Math" w:cs="Tahoma"/>
              </w:rPr>
            </m:ctrlPr>
          </m:dPr>
          <m:e>
            <m:r>
              <w:rPr>
                <w:rFonts w:ascii="Cambria Math" w:hAnsi="Cambria Math" w:cs="Tahoma"/>
              </w:rPr>
              <m:t>S</m:t>
            </m:r>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1</m:t>
            </m:r>
          </m:sub>
        </m:sSub>
        <m:d>
          <m:dPr>
            <m:ctrlPr>
              <w:rPr>
                <w:rFonts w:ascii="Cambria Math" w:hAnsi="Cambria Math" w:cs="Tahoma"/>
              </w:rPr>
            </m:ctrlPr>
          </m:dPr>
          <m:e>
            <m:r>
              <w:rPr>
                <w:rFonts w:ascii="Cambria Math" w:hAnsi="Cambria Math" w:cs="Tahoma"/>
              </w:rPr>
              <m:t>S</m:t>
            </m:r>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v</m:t>
            </m:r>
          </m:e>
          <m:sub>
            <m:r>
              <m:rPr>
                <m:sty m:val="p"/>
              </m:rPr>
              <w:rPr>
                <w:rFonts w:ascii="Cambria Math" w:hAnsi="Cambria Math" w:cs="Tahoma"/>
              </w:rPr>
              <m:t>2</m:t>
            </m:r>
          </m:sub>
        </m:sSub>
        <m:d>
          <m:dPr>
            <m:ctrlPr>
              <w:rPr>
                <w:rFonts w:ascii="Cambria Math" w:hAnsi="Cambria Math" w:cs="Tahoma"/>
              </w:rPr>
            </m:ctrlPr>
          </m:dPr>
          <m:e>
            <m:r>
              <w:rPr>
                <w:rFonts w:ascii="Cambria Math" w:hAnsi="Cambria Math" w:cs="Tahoma"/>
              </w:rPr>
              <m:t>S</m:t>
            </m:r>
          </m:e>
        </m:d>
        <m:r>
          <m:rPr>
            <m:sty m:val="p"/>
          </m:rPr>
          <w:rPr>
            <w:rFonts w:ascii="Cambria Math" w:hAnsi="Cambria Math" w:cs="Tahoma"/>
          </w:rPr>
          <m:t>.</m:t>
        </m:r>
      </m:oMath>
    </w:p>
    <w:p w14:paraId="61892894" w14:textId="0D5D6760" w:rsidR="00D728C5" w:rsidRPr="005C452C" w:rsidRDefault="00746A48" w:rsidP="005C452C">
      <w:pPr>
        <w:spacing w:before="156"/>
        <w:rPr>
          <w:rFonts w:ascii="Tahoma" w:hAnsi="Tahoma" w:cs="Tahoma"/>
        </w:rPr>
      </w:pPr>
      <w:r w:rsidRPr="005C452C">
        <w:rPr>
          <w:rFonts w:ascii="Tahoma" w:hAnsi="Tahoma" w:cs="Tahoma"/>
        </w:rPr>
        <w:t>This is a prime requisite if a researcher intends to design an evaluation scheme that would be applied to the “systems of interdependent games”</w:t>
      </w:r>
      <w:r w:rsidRPr="005C452C">
        <w:rPr>
          <w:rFonts w:ascii="Tahoma" w:hAnsi="Tahoma" w:cs="Tahoma"/>
        </w:rPr>
        <w:fldChar w:fldCharType="begin" w:fldLock="1"/>
      </w:r>
      <w:r w:rsidR="00B1327B" w:rsidRPr="005C452C">
        <w:rPr>
          <w:rFonts w:ascii="Tahoma" w:hAnsi="Tahoma" w:cs="Tahoma"/>
        </w:rPr>
        <w:instrText>ADDIN CSL_CITATION {"citationItems":[{"id":"ITEM-1","itemData":{"ISBN":"9780691011929","author":[{"dropping-particle":"","family":"Kuhn","given":"H W","non-dropping-particle":"","parse-names":false,"suffix":""}],"collection-title":"Frontiers of Economic Research","id":"ITEM-1","issued":{"date-parts":[["1997"]]},"number-of-pages":"71","publisher":"Princeton University Press","title":"Classics in Game Theory","type":"book"},"uris":["http://www.mendeley.com/documents/?uuid=7fc23f70-d8a5-4a18-8988-d501ee7c60ac"]}],"mendeley":{"formattedCitation":"(Kuhn, 1997)","plainTextFormattedCitation":"(Kuhn, 1997)","previouslyFormattedCitation":"(Kuhn, 1997)"},"properties":{"noteIndex":0},"schema":"https://github.com/citation-style-language/schema/raw/master/csl-citation.json"}</w:instrText>
      </w:r>
      <w:r w:rsidRPr="005C452C">
        <w:rPr>
          <w:rFonts w:ascii="Tahoma" w:hAnsi="Tahoma" w:cs="Tahoma"/>
        </w:rPr>
        <w:fldChar w:fldCharType="separate"/>
      </w:r>
      <w:r w:rsidRPr="005C452C">
        <w:rPr>
          <w:rFonts w:ascii="Tahoma" w:hAnsi="Tahoma" w:cs="Tahoma"/>
        </w:rPr>
        <w:t>(Kuhn, 1997)</w:t>
      </w:r>
      <w:r w:rsidRPr="005C452C">
        <w:rPr>
          <w:rFonts w:ascii="Tahoma" w:hAnsi="Tahoma" w:cs="Tahoma"/>
        </w:rPr>
        <w:fldChar w:fldCharType="end"/>
      </w:r>
      <w:r w:rsidRPr="005C452C">
        <w:rPr>
          <w:rFonts w:ascii="Tahoma" w:hAnsi="Tahoma" w:cs="Tahoma"/>
        </w:rPr>
        <w:t>.</w:t>
      </w:r>
    </w:p>
    <w:p w14:paraId="59F08B12" w14:textId="6F6CA7C2" w:rsidR="00D728C5" w:rsidRPr="00746A48" w:rsidRDefault="00D728C5" w:rsidP="00D728C5">
      <w:pPr>
        <w:spacing w:before="156"/>
        <w:rPr>
          <w:rFonts w:ascii="Tahoma" w:hAnsi="Tahoma" w:cs="Tahoma"/>
        </w:rPr>
      </w:pPr>
      <w:r w:rsidRPr="00746A48">
        <w:rPr>
          <w:rFonts w:ascii="Tahoma" w:hAnsi="Tahoma" w:cs="Tahoma"/>
        </w:rPr>
        <w:t xml:space="preserve">The Shapley value is </w:t>
      </w:r>
      <w:r w:rsidR="00746A48" w:rsidRPr="00746A48">
        <w:rPr>
          <w:rFonts w:ascii="Tahoma" w:hAnsi="Tahoma" w:cs="Tahoma"/>
        </w:rPr>
        <w:t xml:space="preserve">proved by </w:t>
      </w:r>
      <w:r w:rsidR="00746A48" w:rsidRPr="00746A48">
        <w:rPr>
          <w:rFonts w:ascii="Tahoma" w:hAnsi="Tahoma" w:cs="Tahoma"/>
        </w:rPr>
        <w:fldChar w:fldCharType="begin" w:fldLock="1"/>
      </w:r>
      <w:r w:rsidR="00746A48" w:rsidRPr="00746A48">
        <w:rPr>
          <w:rFonts w:ascii="Tahoma" w:hAnsi="Tahoma" w:cs="Tahoma"/>
        </w:rPr>
        <w:instrText>ADDIN CSL_CITATION {"citationItems":[{"id":"ITEM-1","itemData":{"abstract":"At the foundation of the theory of games is the assumption that the players of a game can evaluate, in their utility scales, every\" prospect\" that might arise as a result of a play. In attempting to apply the theory to any field, one would normally expect to be permitted to include, in the class of\" prospects,\" the prospect of having to play a game. The possibility of evaluating games is therefore of critical importance. So long as the theory is unable to assign values to the games typically found in application, only relatively simple situations …","author":[{"dropping-particle":"","family":"Shapley","given":"L. S.","non-dropping-particle":"","parse-names":false,"suffix":""}],"container-title":"Annals of Mathematics Studies","id":"ITEM-1","issue":"2","issued":{"date-parts":[["1953"]]},"page":"307-317","title":"\"A Value for n% person Games. Contributions to the Theory of Games","type":"article-journal","volume":"28"},"uris":["http://www.mendeley.com/documents/?uuid=316b5567-2118-4690-9f99-b9b325ae8c54"]}],"mendeley":{"formattedCitation":"(Shapley, 1953)","manualFormatting":"Shapley (1953)","plainTextFormattedCitation":"(Shapley, 1953)","previouslyFormattedCitation":"(Shapley, 1953)"},"properties":{"noteIndex":0},"schema":"https://github.com/citation-style-language/schema/raw/master/csl-citation.json"}</w:instrText>
      </w:r>
      <w:r w:rsidR="00746A48" w:rsidRPr="00746A48">
        <w:rPr>
          <w:rFonts w:ascii="Tahoma" w:hAnsi="Tahoma" w:cs="Tahoma"/>
        </w:rPr>
        <w:fldChar w:fldCharType="separate"/>
      </w:r>
      <w:r w:rsidR="00746A48" w:rsidRPr="00746A48">
        <w:rPr>
          <w:rFonts w:ascii="Tahoma" w:hAnsi="Tahoma" w:cs="Tahoma"/>
        </w:rPr>
        <w:t>Shapley (1953)</w:t>
      </w:r>
      <w:r w:rsidR="00746A48" w:rsidRPr="00746A48">
        <w:rPr>
          <w:rFonts w:ascii="Tahoma" w:hAnsi="Tahoma" w:cs="Tahoma"/>
        </w:rPr>
        <w:fldChar w:fldCharType="end"/>
      </w:r>
      <w:r w:rsidR="00746A48" w:rsidRPr="00746A48">
        <w:rPr>
          <w:rFonts w:ascii="Tahoma" w:hAnsi="Tahoma" w:cs="Tahoma"/>
        </w:rPr>
        <w:t xml:space="preserve"> to be </w:t>
      </w:r>
      <w:r w:rsidRPr="00746A48">
        <w:rPr>
          <w:rFonts w:ascii="Tahoma" w:hAnsi="Tahoma" w:cs="Tahoma"/>
        </w:rPr>
        <w:t xml:space="preserve">the only map from the set of all games to payoff vectors that satisfies all four properties. </w:t>
      </w:r>
    </w:p>
    <w:p w14:paraId="56AB1BA8" w14:textId="298C8979" w:rsidR="002F18D8" w:rsidRPr="00746A48" w:rsidRDefault="003F5C6C">
      <w:pPr>
        <w:spacing w:before="156"/>
        <w:rPr>
          <w:rFonts w:ascii="Tahoma" w:hAnsi="Tahoma" w:cs="Tahoma"/>
        </w:rPr>
      </w:pPr>
      <m:oMathPara>
        <m:oMath>
          <m:sSub>
            <m:sSubPr>
              <m:ctrlPr>
                <w:rPr>
                  <w:rFonts w:ascii="Cambria Math" w:hAnsi="Cambria Math" w:cs="Tahoma"/>
                </w:rPr>
              </m:ctrlPr>
            </m:sSubPr>
            <m:e>
              <m:r>
                <w:rPr>
                  <w:rFonts w:ascii="Cambria Math" w:hAnsi="Cambria Math" w:cs="Tahoma"/>
                </w:rPr>
                <m:t>ψ</m:t>
              </m:r>
            </m:e>
            <m:sub>
              <m:r>
                <w:rPr>
                  <w:rFonts w:ascii="Cambria Math" w:hAnsi="Cambria Math" w:cs="Tahoma"/>
                </w:rPr>
                <m:t>i</m:t>
              </m:r>
            </m:sub>
          </m:sSub>
          <m:d>
            <m:dPr>
              <m:ctrlPr>
                <w:rPr>
                  <w:rFonts w:ascii="Cambria Math" w:hAnsi="Cambria Math" w:cs="Tahoma"/>
                </w:rPr>
              </m:ctrlPr>
            </m:dPr>
            <m:e>
              <m:r>
                <w:rPr>
                  <w:rFonts w:ascii="Cambria Math" w:hAnsi="Cambria Math" w:cs="Tahoma"/>
                </w:rPr>
                <m:t>N</m:t>
              </m:r>
              <m:r>
                <m:rPr>
                  <m:sty m:val="p"/>
                </m:rPr>
                <w:rPr>
                  <w:rFonts w:ascii="Cambria Math" w:hAnsi="Cambria Math" w:cs="Tahoma"/>
                </w:rPr>
                <m:t>,</m:t>
              </m:r>
              <m:r>
                <w:rPr>
                  <w:rFonts w:ascii="Cambria Math" w:hAnsi="Cambria Math" w:cs="Tahoma"/>
                </w:rPr>
                <m:t>v</m:t>
              </m:r>
            </m:e>
          </m:d>
          <m:r>
            <m:rPr>
              <m:sty m:val="p"/>
            </m:rPr>
            <w:rPr>
              <w:rFonts w:ascii="Cambria Math" w:hAnsi="Cambria Math" w:cs="Tahoma"/>
            </w:rPr>
            <m:t>=</m:t>
          </m:r>
          <m:nary>
            <m:naryPr>
              <m:chr m:val="∑"/>
              <m:limLoc m:val="undOvr"/>
              <m:grow m:val="1"/>
              <m:supHide m:val="1"/>
              <m:ctrlPr>
                <w:rPr>
                  <w:rFonts w:ascii="Cambria Math" w:hAnsi="Cambria Math" w:cs="Tahoma"/>
                </w:rPr>
              </m:ctrlPr>
            </m:naryPr>
            <m:sub>
              <m:r>
                <w:rPr>
                  <w:rFonts w:ascii="Cambria Math" w:hAnsi="Cambria Math" w:cs="Tahoma"/>
                </w:rPr>
                <m:t>S</m:t>
              </m:r>
              <m:r>
                <m:rPr>
                  <m:sty m:val="p"/>
                </m:rPr>
                <w:rPr>
                  <w:rFonts w:ascii="Cambria Math" w:hAnsi="Cambria Math" w:cs="Tahoma"/>
                </w:rPr>
                <m:t>⊆N\</m:t>
              </m:r>
              <m:r>
                <m:rPr>
                  <m:lit/>
                  <m:sty m:val="p"/>
                </m:rPr>
                <w:rPr>
                  <w:rFonts w:ascii="Cambria Math" w:hAnsi="Cambria Math" w:cs="Tahoma"/>
                </w:rPr>
                <m:t>{</m:t>
              </m:r>
              <m:sSub>
                <m:sSubPr>
                  <m:ctrlPr>
                    <w:rPr>
                      <w:rFonts w:ascii="Cambria Math" w:hAnsi="Cambria Math" w:cs="Tahoma"/>
                    </w:rPr>
                  </m:ctrlPr>
                </m:sSubPr>
                <m:e>
                  <m:r>
                    <w:rPr>
                      <w:rFonts w:ascii="Cambria Math" w:hAnsi="Cambria Math" w:cs="Tahoma"/>
                    </w:rPr>
                    <m:t>x</m:t>
                  </m:r>
                </m:e>
                <m:sub>
                  <m:r>
                    <w:rPr>
                      <w:rFonts w:ascii="Cambria Math" w:hAnsi="Cambria Math" w:cs="Tahoma"/>
                    </w:rPr>
                    <m:t>i</m:t>
                  </m:r>
                </m:sub>
              </m:sSub>
              <m:r>
                <m:rPr>
                  <m:sty m:val="p"/>
                </m:rPr>
                <w:rPr>
                  <w:rFonts w:ascii="Cambria Math" w:hAnsi="Cambria Math" w:cs="Tahoma"/>
                </w:rPr>
                <m:t>}</m:t>
              </m:r>
            </m:sub>
            <m:sup/>
            <m:e>
              <m:f>
                <m:fPr>
                  <m:ctrlPr>
                    <w:rPr>
                      <w:rFonts w:ascii="Cambria Math" w:hAnsi="Cambria Math" w:cs="Tahoma"/>
                    </w:rPr>
                  </m:ctrlPr>
                </m:fPr>
                <m:num>
                  <m:d>
                    <m:dPr>
                      <m:begChr m:val="|"/>
                      <m:endChr m:val="|"/>
                      <m:ctrlPr>
                        <w:rPr>
                          <w:rFonts w:ascii="Cambria Math" w:hAnsi="Cambria Math" w:cs="Tahoma"/>
                        </w:rPr>
                      </m:ctrlPr>
                    </m:dPr>
                    <m:e>
                      <m:r>
                        <w:rPr>
                          <w:rFonts w:ascii="Cambria Math" w:hAnsi="Cambria Math" w:cs="Tahoma"/>
                        </w:rPr>
                        <m:t>s</m:t>
                      </m:r>
                    </m:e>
                  </m:d>
                  <m:r>
                    <m:rPr>
                      <m:sty m:val="p"/>
                    </m:rPr>
                    <w:rPr>
                      <w:rFonts w:ascii="Cambria Math" w:hAnsi="Cambria Math" w:cs="Tahoma"/>
                    </w:rPr>
                    <m:t>!</m:t>
                  </m:r>
                  <m:d>
                    <m:dPr>
                      <m:ctrlPr>
                        <w:rPr>
                          <w:rFonts w:ascii="Cambria Math" w:hAnsi="Cambria Math" w:cs="Tahoma"/>
                        </w:rPr>
                      </m:ctrlPr>
                    </m:dPr>
                    <m:e>
                      <m:r>
                        <m:rPr>
                          <m:sty m:val="p"/>
                        </m:rPr>
                        <w:rPr>
                          <w:rFonts w:ascii="Cambria Math" w:hAnsi="Cambria Math" w:cs="Tahoma"/>
                        </w:rPr>
                        <m:t>|</m:t>
                      </m:r>
                      <m:r>
                        <w:rPr>
                          <w:rFonts w:ascii="Cambria Math" w:hAnsi="Cambria Math" w:cs="Tahoma"/>
                        </w:rPr>
                        <m:t>N</m:t>
                      </m:r>
                      <m:r>
                        <m:rPr>
                          <m:sty m:val="p"/>
                        </m:rPr>
                        <w:rPr>
                          <w:rFonts w:ascii="Cambria Math" w:hAnsi="Cambria Math" w:cs="Tahoma"/>
                        </w:rPr>
                        <m:t>|-</m:t>
                      </m:r>
                      <m:d>
                        <m:dPr>
                          <m:begChr m:val="|"/>
                          <m:endChr m:val="|"/>
                          <m:ctrlPr>
                            <w:rPr>
                              <w:rFonts w:ascii="Cambria Math" w:hAnsi="Cambria Math" w:cs="Tahoma"/>
                            </w:rPr>
                          </m:ctrlPr>
                        </m:dPr>
                        <m:e>
                          <m:r>
                            <w:rPr>
                              <w:rFonts w:ascii="Cambria Math" w:hAnsi="Cambria Math" w:cs="Tahoma"/>
                            </w:rPr>
                            <m:t>s</m:t>
                          </m:r>
                        </m:e>
                      </m:d>
                      <m:r>
                        <m:rPr>
                          <m:sty m:val="p"/>
                        </m:rPr>
                        <w:rPr>
                          <w:rFonts w:ascii="Cambria Math" w:hAnsi="Cambria Math" w:cs="Tahoma"/>
                        </w:rPr>
                        <m:t>-1</m:t>
                      </m:r>
                    </m:e>
                  </m:d>
                  <m:r>
                    <m:rPr>
                      <m:sty m:val="p"/>
                    </m:rPr>
                    <w:rPr>
                      <w:rFonts w:ascii="Cambria Math" w:hAnsi="Cambria Math" w:cs="Tahoma"/>
                    </w:rPr>
                    <m:t>!</m:t>
                  </m:r>
                </m:num>
                <m:den>
                  <m:r>
                    <m:rPr>
                      <m:sty m:val="p"/>
                    </m:rPr>
                    <w:rPr>
                      <w:rFonts w:ascii="Cambria Math" w:hAnsi="Cambria Math" w:cs="Tahoma"/>
                    </w:rPr>
                    <m:t>|</m:t>
                  </m:r>
                  <m:r>
                    <w:rPr>
                      <w:rFonts w:ascii="Cambria Math" w:hAnsi="Cambria Math" w:cs="Tahoma"/>
                    </w:rPr>
                    <m:t>N</m:t>
                  </m:r>
                  <m:r>
                    <m:rPr>
                      <m:sty m:val="p"/>
                    </m:rPr>
                    <w:rPr>
                      <w:rFonts w:ascii="Cambria Math" w:hAnsi="Cambria Math" w:cs="Tahoma"/>
                    </w:rPr>
                    <m:t>|!</m:t>
                  </m:r>
                </m:den>
              </m:f>
              <m:d>
                <m:dPr>
                  <m:ctrlPr>
                    <w:rPr>
                      <w:rFonts w:ascii="Cambria Math" w:hAnsi="Cambria Math" w:cs="Tahoma"/>
                    </w:rPr>
                  </m:ctrlPr>
                </m:dPr>
                <m:e>
                  <m:r>
                    <w:rPr>
                      <w:rFonts w:ascii="Cambria Math" w:hAnsi="Cambria Math" w:cs="Tahoma"/>
                    </w:rPr>
                    <m:t>v</m:t>
                  </m:r>
                  <m:d>
                    <m:dPr>
                      <m:ctrlPr>
                        <w:rPr>
                          <w:rFonts w:ascii="Cambria Math" w:hAnsi="Cambria Math" w:cs="Tahoma"/>
                        </w:rPr>
                      </m:ctrlPr>
                    </m:dPr>
                    <m:e>
                      <m:r>
                        <w:rPr>
                          <w:rFonts w:ascii="Cambria Math" w:hAnsi="Cambria Math" w:cs="Tahoma"/>
                        </w:rPr>
                        <m:t>S</m:t>
                      </m:r>
                      <m:r>
                        <m:rPr>
                          <m:sty m:val="p"/>
                        </m:rPr>
                        <w:rPr>
                          <w:rFonts w:ascii="Cambria Math" w:hAnsi="Cambria Math" w:cs="Tahoma"/>
                        </w:rPr>
                        <m:t>∪</m:t>
                      </m:r>
                      <m:d>
                        <m:dPr>
                          <m:begChr m:val="{"/>
                          <m:endChr m:val="}"/>
                          <m:ctrlPr>
                            <w:rPr>
                              <w:rFonts w:ascii="Cambria Math" w:hAnsi="Cambria Math" w:cs="Tahoma"/>
                            </w:rPr>
                          </m:ctrlPr>
                        </m:dPr>
                        <m:e>
                          <m:sSub>
                            <m:sSubPr>
                              <m:ctrlPr>
                                <w:rPr>
                                  <w:rFonts w:ascii="Cambria Math" w:hAnsi="Cambria Math" w:cs="Tahoma"/>
                                </w:rPr>
                              </m:ctrlPr>
                            </m:sSubPr>
                            <m:e>
                              <m:r>
                                <w:rPr>
                                  <w:rFonts w:ascii="Cambria Math" w:hAnsi="Cambria Math" w:cs="Tahoma"/>
                                </w:rPr>
                                <m:t>x</m:t>
                              </m:r>
                            </m:e>
                            <m:sub>
                              <m:r>
                                <m:rPr>
                                  <m:sty m:val="p"/>
                                </m:rPr>
                                <w:rPr>
                                  <w:rFonts w:ascii="Cambria Math" w:hAnsi="Cambria Math" w:cs="Tahoma"/>
                                </w:rPr>
                                <m:t>i</m:t>
                              </m:r>
                            </m:sub>
                          </m:sSub>
                        </m:e>
                      </m:d>
                    </m:e>
                  </m:d>
                  <m:r>
                    <m:rPr>
                      <m:sty m:val="p"/>
                    </m:rPr>
                    <w:rPr>
                      <w:rFonts w:ascii="Cambria Math" w:hAnsi="Cambria Math" w:cs="Tahoma"/>
                    </w:rPr>
                    <m:t>-</m:t>
                  </m:r>
                  <m:r>
                    <w:rPr>
                      <w:rFonts w:ascii="Cambria Math" w:hAnsi="Cambria Math" w:cs="Tahoma"/>
                    </w:rPr>
                    <m:t>v</m:t>
                  </m:r>
                  <m:d>
                    <m:dPr>
                      <m:ctrlPr>
                        <w:rPr>
                          <w:rFonts w:ascii="Cambria Math" w:hAnsi="Cambria Math" w:cs="Tahoma"/>
                        </w:rPr>
                      </m:ctrlPr>
                    </m:dPr>
                    <m:e>
                      <m:r>
                        <w:rPr>
                          <w:rFonts w:ascii="Cambria Math" w:hAnsi="Cambria Math" w:cs="Tahoma"/>
                        </w:rPr>
                        <m:t>S</m:t>
                      </m:r>
                    </m:e>
                  </m:d>
                </m:e>
              </m:d>
            </m:e>
          </m:nary>
          <m:r>
            <w:rPr>
              <w:rFonts w:ascii="Cambria Math" w:hAnsi="Cambria Math" w:cs="Tahoma"/>
            </w:rPr>
            <m:t xml:space="preserve">          (1)</m:t>
          </m:r>
        </m:oMath>
      </m:oMathPara>
    </w:p>
    <w:p w14:paraId="13FF27CB" w14:textId="35DA8843" w:rsidR="00746A48" w:rsidRPr="00746A48" w:rsidRDefault="00746A48" w:rsidP="00746A48">
      <w:pPr>
        <w:spacing w:before="156"/>
        <w:rPr>
          <w:rFonts w:ascii="Tahoma" w:hAnsi="Tahoma" w:cs="Tahoma"/>
        </w:rPr>
      </w:pPr>
      <w:r w:rsidRPr="00746A48">
        <w:rPr>
          <w:rFonts w:ascii="Tahoma" w:hAnsi="Tahoma" w:cs="Tahoma"/>
        </w:rPr>
        <w:t>From the formula above, we can get that the Shapley value of a feature value is its average marginal contribution over all possible coalitions to the payout</w:t>
      </w:r>
    </w:p>
    <w:p w14:paraId="4DFF8A0C" w14:textId="395509A0" w:rsidR="00D032DD" w:rsidRPr="0046650A" w:rsidRDefault="00746A48" w:rsidP="00960C7F">
      <w:pPr>
        <w:pStyle w:val="Heading3"/>
        <w:numPr>
          <w:ilvl w:val="1"/>
          <w:numId w:val="1"/>
        </w:numPr>
        <w:spacing w:before="156"/>
        <w:rPr>
          <w:rFonts w:ascii="Tahoma" w:hAnsi="Tahoma" w:cs="Tahoma"/>
        </w:rPr>
      </w:pPr>
      <w:bookmarkStart w:id="118" w:name="_Toc74832242"/>
      <w:bookmarkStart w:id="119" w:name="_Toc81214122"/>
      <w:r w:rsidRPr="0046650A">
        <w:rPr>
          <w:rFonts w:ascii="Tahoma" w:hAnsi="Tahoma" w:cs="Tahoma"/>
        </w:rPr>
        <w:t>SHAP</w:t>
      </w:r>
      <w:r w:rsidR="003E2765">
        <w:rPr>
          <w:rFonts w:ascii="Tahoma" w:hAnsi="Tahoma" w:cs="Tahoma"/>
        </w:rPr>
        <w:t xml:space="preserve"> </w:t>
      </w:r>
      <w:r w:rsidRPr="0046650A">
        <w:rPr>
          <w:rFonts w:ascii="Tahoma" w:hAnsi="Tahoma" w:cs="Tahoma"/>
        </w:rPr>
        <w:t>(</w:t>
      </w:r>
      <w:proofErr w:type="spellStart"/>
      <w:r w:rsidRPr="0046650A">
        <w:rPr>
          <w:rFonts w:ascii="Tahoma" w:hAnsi="Tahoma" w:cs="Tahoma"/>
        </w:rPr>
        <w:t>SHapley</w:t>
      </w:r>
      <w:proofErr w:type="spellEnd"/>
      <w:r w:rsidRPr="0046650A">
        <w:rPr>
          <w:rFonts w:ascii="Tahoma" w:hAnsi="Tahoma" w:cs="Tahoma"/>
        </w:rPr>
        <w:t xml:space="preserve"> Additive </w:t>
      </w:r>
      <w:proofErr w:type="spellStart"/>
      <w:r w:rsidRPr="0046650A">
        <w:rPr>
          <w:rFonts w:ascii="Tahoma" w:hAnsi="Tahoma" w:cs="Tahoma"/>
        </w:rPr>
        <w:t>exPlanations</w:t>
      </w:r>
      <w:proofErr w:type="spellEnd"/>
      <w:r w:rsidRPr="0046650A">
        <w:rPr>
          <w:rFonts w:ascii="Tahoma" w:hAnsi="Tahoma" w:cs="Tahoma"/>
        </w:rPr>
        <w:t xml:space="preserve">) and </w:t>
      </w:r>
      <w:proofErr w:type="spellStart"/>
      <w:r w:rsidRPr="0046650A">
        <w:rPr>
          <w:rFonts w:ascii="Tahoma" w:hAnsi="Tahoma" w:cs="Tahoma"/>
        </w:rPr>
        <w:t>KernelSHAP</w:t>
      </w:r>
      <w:bookmarkEnd w:id="118"/>
      <w:bookmarkEnd w:id="119"/>
      <w:proofErr w:type="spellEnd"/>
    </w:p>
    <w:p w14:paraId="3957C03B" w14:textId="35344FA1" w:rsidR="0046650A" w:rsidRDefault="00DE1E38" w:rsidP="005C452C">
      <w:pPr>
        <w:spacing w:before="156"/>
        <w:rPr>
          <w:rFonts w:ascii="Tahoma" w:hAnsi="Tahoma" w:cs="Tahoma"/>
        </w:rPr>
      </w:pPr>
      <w:r w:rsidRPr="00DA411B">
        <w:rPr>
          <w:rFonts w:ascii="Tahoma" w:hAnsi="Tahoma" w:cs="Tahoma"/>
        </w:rPr>
        <w:t>If the model is simple, the best explanation model is itself</w:t>
      </w:r>
      <w:r w:rsidR="00C8185F" w:rsidRPr="00DA411B">
        <w:rPr>
          <w:rFonts w:ascii="Tahoma" w:hAnsi="Tahoma" w:cs="Tahoma"/>
        </w:rPr>
        <w:t>;</w:t>
      </w:r>
      <w:r w:rsidRPr="00DA411B">
        <w:rPr>
          <w:rFonts w:ascii="Tahoma" w:hAnsi="Tahoma" w:cs="Tahoma"/>
        </w:rPr>
        <w:t xml:space="preserve"> while if the </w:t>
      </w:r>
      <w:r w:rsidR="00C8185F" w:rsidRPr="00DA411B">
        <w:rPr>
          <w:rFonts w:ascii="Tahoma" w:hAnsi="Tahoma" w:cs="Tahoma"/>
        </w:rPr>
        <w:t xml:space="preserve">original </w:t>
      </w:r>
      <w:r w:rsidRPr="00DA411B">
        <w:rPr>
          <w:rFonts w:ascii="Tahoma" w:hAnsi="Tahoma" w:cs="Tahoma"/>
        </w:rPr>
        <w:t>model is</w:t>
      </w:r>
      <w:r w:rsidR="00C8185F" w:rsidRPr="00DA411B">
        <w:rPr>
          <w:rFonts w:ascii="Tahoma" w:hAnsi="Tahoma" w:cs="Tahoma"/>
        </w:rPr>
        <w:t xml:space="preserve"> hard to understand,</w:t>
      </w:r>
      <w:r w:rsidR="00DA411B">
        <w:rPr>
          <w:rFonts w:ascii="Tahoma" w:hAnsi="Tahoma" w:cs="Tahoma"/>
        </w:rPr>
        <w:t xml:space="preserve"> an</w:t>
      </w:r>
      <w:r w:rsidR="00C8185F" w:rsidRPr="00DA411B">
        <w:rPr>
          <w:rFonts w:ascii="Tahoma" w:hAnsi="Tahoma" w:cs="Tahoma"/>
        </w:rPr>
        <w:t xml:space="preserve"> explanation model, which always pertain</w:t>
      </w:r>
      <w:r w:rsidR="00DA411B">
        <w:rPr>
          <w:rFonts w:ascii="Tahoma" w:hAnsi="Tahoma" w:cs="Tahoma"/>
        </w:rPr>
        <w:t>s</w:t>
      </w:r>
      <w:r w:rsidR="00C8185F" w:rsidRPr="00DA411B">
        <w:rPr>
          <w:rFonts w:ascii="Tahoma" w:hAnsi="Tahoma" w:cs="Tahoma"/>
        </w:rPr>
        <w:t xml:space="preserve"> to the class of</w:t>
      </w:r>
      <w:r w:rsidR="00C8185F" w:rsidRPr="00DA411B">
        <w:rPr>
          <w:rFonts w:ascii="Tahoma" w:hAnsi="Tahoma" w:cs="Tahoma" w:hint="eastAsia"/>
        </w:rPr>
        <w:t xml:space="preserve"> </w:t>
      </w:r>
      <w:r w:rsidR="00C8185F" w:rsidRPr="00DA411B">
        <w:rPr>
          <w:rFonts w:ascii="Tahoma" w:hAnsi="Tahoma" w:cs="Tahoma"/>
        </w:rPr>
        <w:t xml:space="preserve">“additive feature attribution methods” will be used to interpret </w:t>
      </w:r>
      <w:r w:rsidR="00DA411B" w:rsidRPr="00DA411B">
        <w:rPr>
          <w:rFonts w:ascii="Tahoma" w:hAnsi="Tahoma" w:cs="Tahoma"/>
        </w:rPr>
        <w:t xml:space="preserve">it </w:t>
      </w:r>
      <w:r w:rsidR="00DA411B" w:rsidRPr="00DA411B">
        <w:rPr>
          <w:rFonts w:ascii="Tahoma" w:hAnsi="Tahoma" w:cs="Tahoma"/>
        </w:rPr>
        <w:fldChar w:fldCharType="begin" w:fldLock="1"/>
      </w:r>
      <w:r w:rsidR="00DA411B" w:rsidRPr="00DA411B">
        <w:rPr>
          <w:rFonts w:ascii="Tahoma" w:hAnsi="Tahoma" w:cs="Tahoma"/>
        </w:rPr>
        <w:instrText>ADDIN CSL_CITATION {"citationItems":[{"id":"ITEM-1","itemData":{"ISSN":"10495258","abstract":"Understanding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approaches.","author":[{"dropping-particle":"","family":"Lundberg","given":"Scott M.","non-dropping-particle":"","parse-names":false,"suffix":""},{"dropping-particle":"","family":"Lee","given":"Su In","non-dropping-particle":"","parse-names":false,"suffix":""}],"container-title":"Advances in Neural Information Processing Systems","id":"ITEM-1","issue":"Section 2","issued":{"date-parts":[["2017"]]},"page":"4766-4775","title":"A unified approach to interpreting model predictions","type":"article-journal","volume":"2017-Decem"},"uris":["http://www.mendeley.com/documents/?uuid=9b6df363-8666-43ee-8dad-cab7d4a6ff91"]}],"mendeley":{"formattedCitation":"(Lundberg and Lee, 2017)","plainTextFormattedCitation":"(Lundberg and Lee, 2017)","previouslyFormattedCitation":"(Lundberg and Lee, 2017)"},"properties":{"noteIndex":0},"schema":"https://github.com/citation-style-language/schema/raw/master/csl-citation.json"}</w:instrText>
      </w:r>
      <w:r w:rsidR="00DA411B" w:rsidRPr="00DA411B">
        <w:rPr>
          <w:rFonts w:ascii="Tahoma" w:hAnsi="Tahoma" w:cs="Tahoma"/>
        </w:rPr>
        <w:fldChar w:fldCharType="separate"/>
      </w:r>
      <w:r w:rsidR="00DA411B" w:rsidRPr="00DA411B">
        <w:rPr>
          <w:rFonts w:ascii="Tahoma" w:hAnsi="Tahoma" w:cs="Tahoma"/>
        </w:rPr>
        <w:t>(Lundberg and Lee, 2017)</w:t>
      </w:r>
      <w:r w:rsidR="00DA411B" w:rsidRPr="00DA411B">
        <w:rPr>
          <w:rFonts w:ascii="Tahoma" w:hAnsi="Tahoma" w:cs="Tahoma"/>
        </w:rPr>
        <w:fldChar w:fldCharType="end"/>
      </w:r>
      <w:r w:rsidR="00DA411B" w:rsidRPr="00DA411B">
        <w:rPr>
          <w:rFonts w:ascii="Tahoma" w:hAnsi="Tahoma" w:cs="Tahoma"/>
        </w:rPr>
        <w:t xml:space="preserve">. </w:t>
      </w:r>
    </w:p>
    <w:p w14:paraId="2FDD8550" w14:textId="567946F9" w:rsidR="00DA411B" w:rsidRDefault="00DA411B" w:rsidP="005C452C">
      <w:pPr>
        <w:spacing w:before="156"/>
        <w:rPr>
          <w:rFonts w:ascii="Tahoma" w:hAnsi="Tahoma" w:cs="Tahoma"/>
        </w:rPr>
      </w:pPr>
      <w:r>
        <w:rPr>
          <w:rFonts w:ascii="Tahoma" w:hAnsi="Tahoma" w:cs="Tahoma"/>
        </w:rPr>
        <w:t xml:space="preserve">We assume the original model is f and the explanation model </w:t>
      </w:r>
      <w:r>
        <w:rPr>
          <w:rFonts w:ascii="Tahoma" w:hAnsi="Tahoma" w:cs="Tahoma" w:hint="eastAsia"/>
        </w:rPr>
        <w:t>is g.</w:t>
      </w:r>
      <w:r>
        <w:rPr>
          <w:rFonts w:ascii="Tahoma" w:hAnsi="Tahoma" w:cs="Tahoma"/>
        </w:rPr>
        <w:t xml:space="preserve"> T</w:t>
      </w:r>
      <w:r>
        <w:rPr>
          <w:rFonts w:ascii="Tahoma" w:hAnsi="Tahoma" w:cs="Tahoma" w:hint="eastAsia"/>
        </w:rPr>
        <w:t>hen,</w:t>
      </w:r>
      <w:r>
        <w:rPr>
          <w:rFonts w:ascii="Tahoma" w:hAnsi="Tahoma" w:cs="Tahoma"/>
        </w:rPr>
        <w:t xml:space="preserve"> the model g which belongs to the “</w:t>
      </w:r>
      <w:r w:rsidRPr="00DA411B">
        <w:rPr>
          <w:rFonts w:ascii="Tahoma" w:hAnsi="Tahoma" w:cs="Tahoma"/>
        </w:rPr>
        <w:t>additive feature attribution methods</w:t>
      </w:r>
      <w:r>
        <w:rPr>
          <w:rFonts w:ascii="Tahoma" w:hAnsi="Tahoma" w:cs="Tahoma"/>
        </w:rPr>
        <w:t>” will satisfy the following formula:</w:t>
      </w:r>
    </w:p>
    <w:p w14:paraId="7A11C2DC" w14:textId="2E20D393" w:rsidR="00DA411B" w:rsidRDefault="003F5C6C" w:rsidP="005C452C">
      <w:pPr>
        <w:spacing w:before="156"/>
        <w:rPr>
          <w:rFonts w:ascii="Tahoma" w:hAnsi="Tahoma" w:cs="Tahoma"/>
        </w:rPr>
      </w:pPr>
      <m:oMathPara>
        <m:oMath>
          <m:sSup>
            <m:sSupPr>
              <m:ctrlPr>
                <w:rPr>
                  <w:rFonts w:ascii="Cambria Math" w:hAnsi="Cambria Math" w:cs="Tahoma"/>
                </w:rPr>
              </m:ctrlPr>
            </m:sSupPr>
            <m:e>
              <m:r>
                <w:rPr>
                  <w:rFonts w:ascii="Cambria Math" w:hAnsi="Cambria Math" w:cs="Tahoma"/>
                </w:rPr>
                <m:t>g</m:t>
              </m:r>
              <m:r>
                <m:rPr>
                  <m:sty m:val="p"/>
                </m:rPr>
                <w:rPr>
                  <w:rFonts w:ascii="Cambria Math" w:hAnsi="Cambria Math" w:cs="Tahoma"/>
                </w:rPr>
                <m:t>(</m:t>
              </m:r>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m:t>
          </m:r>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0</m:t>
              </m:r>
            </m:sub>
          </m:sSub>
          <m:r>
            <m:rPr>
              <m:sty m:val="p"/>
            </m:rPr>
            <w:rPr>
              <w:rFonts w:ascii="Cambria Math" w:hAnsi="Cambria Math" w:cs="Tahoma"/>
            </w:rPr>
            <m:t>+</m:t>
          </m:r>
          <m:nary>
            <m:naryPr>
              <m:chr m:val="∑"/>
              <m:limLoc m:val="undOvr"/>
              <m:grow m:val="1"/>
              <m:ctrlPr>
                <w:rPr>
                  <w:rFonts w:ascii="Cambria Math" w:hAnsi="Cambria Math" w:cs="Tahoma"/>
                </w:rPr>
              </m:ctrlPr>
            </m:naryPr>
            <m:sub>
              <m:acc>
                <m:accPr>
                  <m:chr m:val="̇"/>
                  <m:ctrlPr>
                    <w:rPr>
                      <w:rFonts w:ascii="Cambria Math" w:hAnsi="Cambria Math" w:cs="Tahoma"/>
                    </w:rPr>
                  </m:ctrlPr>
                </m:accPr>
                <m:e>
                  <m:r>
                    <w:rPr>
                      <w:rFonts w:ascii="Cambria Math" w:hAnsi="Cambria Math" w:cs="Tahoma"/>
                    </w:rPr>
                    <m:t>l</m:t>
                  </m:r>
                </m:e>
              </m:acc>
              <m:r>
                <m:rPr>
                  <m:sty m:val="p"/>
                </m:rPr>
                <w:rPr>
                  <w:rFonts w:ascii="Cambria Math" w:hAnsi="Cambria Math" w:cs="Tahoma"/>
                </w:rPr>
                <m:t>=1</m:t>
              </m:r>
            </m:sub>
            <m:sup>
              <m:r>
                <w:rPr>
                  <w:rFonts w:ascii="Cambria Math" w:hAnsi="Cambria Math" w:cs="Tahoma"/>
                </w:rPr>
                <m:t>M</m:t>
              </m:r>
            </m:sup>
            <m:e>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i</m:t>
                  </m:r>
                </m:sub>
              </m:sSub>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e>
          </m:nary>
          <m:r>
            <w:rPr>
              <w:rFonts w:ascii="Cambria Math" w:hAnsi="Cambria Math" w:cs="Tahoma"/>
            </w:rPr>
            <m:t xml:space="preserve">          (2)</m:t>
          </m:r>
          <m:r>
            <m:rPr>
              <m:sty m:val="p"/>
            </m:rPr>
            <w:rPr>
              <w:rFonts w:ascii="Tahoma" w:hAnsi="Tahoma" w:cs="Tahoma"/>
            </w:rPr>
            <w:br/>
          </m:r>
        </m:oMath>
      </m:oMathPara>
      <w:r w:rsidR="00DA411B">
        <w:rPr>
          <w:rFonts w:ascii="Tahoma" w:hAnsi="Tahoma" w:cs="Tahoma"/>
        </w:rPr>
        <w:t xml:space="preserve">Where </w:t>
      </w:r>
      <w:bookmarkStart w:id="120" w:name="_Hlk78143672"/>
      <m:oMath>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∈{0, 1</m:t>
        </m:r>
        <m:sSup>
          <m:sSupPr>
            <m:ctrlPr>
              <w:rPr>
                <w:rFonts w:ascii="Cambria Math" w:hAnsi="Cambria Math" w:cs="Tahoma"/>
              </w:rPr>
            </m:ctrlPr>
          </m:sSupPr>
          <m:e>
            <m:r>
              <m:rPr>
                <m:sty m:val="p"/>
              </m:rPr>
              <w:rPr>
                <w:rFonts w:ascii="Cambria Math" w:hAnsi="Cambria Math" w:cs="Tahoma"/>
              </w:rPr>
              <m:t>}</m:t>
            </m:r>
          </m:e>
          <m:sup>
            <m:r>
              <w:rPr>
                <w:rFonts w:ascii="Cambria Math" w:hAnsi="Cambria Math" w:cs="Tahoma"/>
              </w:rPr>
              <m:t>M</m:t>
            </m:r>
          </m:sup>
        </m:sSup>
      </m:oMath>
      <w:bookmarkEnd w:id="120"/>
      <w:r w:rsidR="00DA411B">
        <w:rPr>
          <w:rFonts w:ascii="Tahoma" w:hAnsi="Tahoma" w:cs="Tahoma" w:hint="eastAsia"/>
        </w:rPr>
        <w:t>,</w:t>
      </w:r>
      <w:r w:rsidR="00DA411B">
        <w:rPr>
          <w:rFonts w:ascii="Tahoma" w:hAnsi="Tahoma" w:cs="Tahoma"/>
        </w:rPr>
        <w:t xml:space="preserve"> </w:t>
      </w:r>
      <m:oMath>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i</m:t>
            </m:r>
          </m:sub>
        </m:sSub>
        <m:r>
          <m:rPr>
            <m:sty m:val="p"/>
          </m:rPr>
          <w:rPr>
            <w:rFonts w:ascii="Cambria Math" w:hAnsi="Cambria Math" w:cs="Tahoma"/>
          </w:rPr>
          <m:t>∈</m:t>
        </m:r>
        <m:r>
          <w:rPr>
            <w:rFonts w:ascii="Cambria Math" w:hAnsi="Cambria Math" w:cs="Tahoma"/>
          </w:rPr>
          <m:t>R</m:t>
        </m:r>
        <m:r>
          <m:rPr>
            <m:sty m:val="p"/>
          </m:rPr>
          <w:rPr>
            <w:rFonts w:ascii="Cambria Math" w:hAnsi="Cambria Math" w:cs="Tahoma"/>
          </w:rPr>
          <m:t xml:space="preserve"> </m:t>
        </m:r>
      </m:oMath>
      <w:r w:rsidR="00DA411B">
        <w:rPr>
          <w:rFonts w:ascii="Tahoma" w:hAnsi="Tahoma" w:cs="Tahoma" w:hint="eastAsia"/>
        </w:rPr>
        <w:t>a</w:t>
      </w:r>
      <w:proofErr w:type="spellStart"/>
      <w:r w:rsidR="00DA411B">
        <w:rPr>
          <w:rFonts w:ascii="Tahoma" w:hAnsi="Tahoma" w:cs="Tahoma"/>
        </w:rPr>
        <w:t>nd</w:t>
      </w:r>
      <w:proofErr w:type="spellEnd"/>
      <w:r w:rsidR="00DA411B">
        <w:rPr>
          <w:rFonts w:ascii="Tahoma" w:hAnsi="Tahoma" w:cs="Tahoma"/>
        </w:rPr>
        <w:t xml:space="preserve"> M is the number of features.</w:t>
      </w:r>
    </w:p>
    <w:p w14:paraId="4A4F576F" w14:textId="269F9FCD" w:rsidR="0046650A" w:rsidRDefault="00DA411B" w:rsidP="00F4710C">
      <w:pPr>
        <w:spacing w:before="156"/>
        <w:rPr>
          <w:rFonts w:ascii="Tahoma" w:hAnsi="Tahoma" w:cs="Tahoma"/>
        </w:rPr>
      </w:pPr>
      <w:r>
        <w:rPr>
          <w:rFonts w:ascii="Tahoma" w:hAnsi="Tahoma" w:cs="Tahoma"/>
        </w:rPr>
        <w:t xml:space="preserve">SHAP was first proposed by </w:t>
      </w:r>
      <w:r>
        <w:rPr>
          <w:rFonts w:ascii="Tahoma" w:hAnsi="Tahoma" w:cs="Tahoma"/>
        </w:rPr>
        <w:fldChar w:fldCharType="begin" w:fldLock="1"/>
      </w:r>
      <w:r w:rsidR="002021F8">
        <w:rPr>
          <w:rFonts w:ascii="Tahoma" w:hAnsi="Tahoma" w:cs="Tahoma"/>
        </w:rPr>
        <w:instrText>ADDIN CSL_CITATION {"citationItems":[{"id":"ITEM-1","itemData":{"ISSN":"10495258","abstract":"Understanding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approaches.","author":[{"dropping-particle":"","family":"Lundberg","given":"Scott M.","non-dropping-particle":"","parse-names":false,"suffix":""},{"dropping-particle":"","family":"Lee","given":"Su In","non-dropping-particle":"","parse-names":false,"suffix":""}],"container-title":"Advances in Neural Information Processing Systems","id":"ITEM-1","issue":"Section 2","issued":{"date-parts":[["2017"]]},"page":"4766-4775","title":"A unified approach to interpreting model predictions","type":"article-journal","volume":"2017-Decem"},"uris":["http://www.mendeley.com/documents/?uuid=9b6df363-8666-43ee-8dad-cab7d4a6ff91"]}],"mendeley":{"formattedCitation":"(Lundberg and Lee, 2017)","manualFormatting":"Lundberg and Lee (2017)","plainTextFormattedCitation":"(Lundberg and Lee, 2017)","previouslyFormattedCitation":"(Lundberg and Lee, 2017)"},"properties":{"noteIndex":0},"schema":"https://github.com/citation-style-language/schema/raw/master/csl-citation.json"}</w:instrText>
      </w:r>
      <w:r>
        <w:rPr>
          <w:rFonts w:ascii="Tahoma" w:hAnsi="Tahoma" w:cs="Tahoma"/>
        </w:rPr>
        <w:fldChar w:fldCharType="separate"/>
      </w:r>
      <w:r w:rsidRPr="00DA411B">
        <w:rPr>
          <w:rFonts w:ascii="Tahoma" w:hAnsi="Tahoma" w:cs="Tahoma"/>
        </w:rPr>
        <w:t xml:space="preserve">Lundberg and Lee </w:t>
      </w:r>
      <w:r>
        <w:rPr>
          <w:rFonts w:ascii="Tahoma" w:hAnsi="Tahoma" w:cs="Tahoma"/>
        </w:rPr>
        <w:t>(</w:t>
      </w:r>
      <w:r w:rsidRPr="00DA411B">
        <w:rPr>
          <w:rFonts w:ascii="Tahoma" w:hAnsi="Tahoma" w:cs="Tahoma"/>
        </w:rPr>
        <w:t>2017)</w:t>
      </w:r>
      <w:r>
        <w:rPr>
          <w:rFonts w:ascii="Tahoma" w:hAnsi="Tahoma" w:cs="Tahoma"/>
        </w:rPr>
        <w:fldChar w:fldCharType="end"/>
      </w:r>
      <w:r>
        <w:rPr>
          <w:rFonts w:ascii="Tahoma" w:hAnsi="Tahoma" w:cs="Tahoma"/>
        </w:rPr>
        <w:t xml:space="preserve"> and its innovation is that it can represent Shapley value explanation as</w:t>
      </w:r>
      <w:r w:rsidR="00CD2B0B">
        <w:rPr>
          <w:rFonts w:ascii="Tahoma" w:hAnsi="Tahoma" w:cs="Tahoma"/>
        </w:rPr>
        <w:t xml:space="preserve"> to</w:t>
      </w:r>
      <w:r>
        <w:rPr>
          <w:rFonts w:ascii="Tahoma" w:hAnsi="Tahoma" w:cs="Tahoma"/>
        </w:rPr>
        <w:t xml:space="preserve"> the above formula. In SHAP, </w:t>
      </w:r>
      <m:oMath>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oMath>
      <w:r>
        <w:rPr>
          <w:rFonts w:ascii="Tahoma" w:hAnsi="Tahoma" w:cs="Tahoma" w:hint="eastAsia"/>
        </w:rPr>
        <w:t xml:space="preserve"> </w:t>
      </w:r>
      <w:r>
        <w:rPr>
          <w:rFonts w:ascii="Tahoma" w:hAnsi="Tahoma" w:cs="Tahoma"/>
        </w:rPr>
        <w:t xml:space="preserve">would be considered as the coalition vector where an entry of 0 means the feature value it corresponds to is “absent” and an entry of 1 would be “present”. Thus, for x (the instance of interest), all the features are “playing” which means it is a vector of 1’s.  In this case, </w:t>
      </w:r>
      <w:r>
        <w:rPr>
          <w:rFonts w:ascii="Tahoma" w:hAnsi="Tahoma" w:cs="Tahoma"/>
        </w:rPr>
        <w:lastRenderedPageBreak/>
        <w:t>the formula can be simplified as:</w:t>
      </w:r>
    </w:p>
    <w:p w14:paraId="3C617848" w14:textId="02356BA2" w:rsidR="00DB7FE5" w:rsidRPr="00746A48" w:rsidRDefault="003F5C6C" w:rsidP="00DB7FE5">
      <w:pPr>
        <w:spacing w:before="156"/>
        <w:rPr>
          <w:rFonts w:ascii="Tahoma" w:hAnsi="Tahoma" w:cs="Tahoma"/>
        </w:rPr>
      </w:pPr>
      <m:oMathPara>
        <m:oMath>
          <m:sSup>
            <m:sSupPr>
              <m:ctrlPr>
                <w:rPr>
                  <w:rFonts w:ascii="Cambria Math" w:hAnsi="Cambria Math" w:cs="Tahoma"/>
                </w:rPr>
              </m:ctrlPr>
            </m:sSupPr>
            <m:e>
              <m:r>
                <w:rPr>
                  <w:rFonts w:ascii="Cambria Math" w:hAnsi="Cambria Math" w:cs="Tahoma"/>
                </w:rPr>
                <m:t>g</m:t>
              </m:r>
              <m:r>
                <m:rPr>
                  <m:sty m:val="p"/>
                </m:rPr>
                <w:rPr>
                  <w:rFonts w:ascii="Cambria Math" w:hAnsi="Cambria Math" w:cs="Tahoma"/>
                </w:rPr>
                <m:t>(</m:t>
              </m:r>
              <m:r>
                <w:rPr>
                  <w:rFonts w:ascii="Cambria Math" w:hAnsi="Cambria Math" w:cs="Tahoma" w:hint="eastAsia"/>
                </w:rPr>
                <m:t>x</m:t>
              </m:r>
            </m:e>
            <m:sup>
              <m:r>
                <m:rPr>
                  <m:sty m:val="p"/>
                </m:rPr>
                <w:rPr>
                  <w:rFonts w:ascii="Cambria Math" w:hAnsi="Cambria Math" w:cs="Tahoma"/>
                </w:rPr>
                <m:t>'</m:t>
              </m:r>
            </m:sup>
          </m:sSup>
          <m:r>
            <m:rPr>
              <m:sty m:val="p"/>
            </m:rPr>
            <w:rPr>
              <w:rFonts w:ascii="Cambria Math" w:hAnsi="Cambria Math" w:cs="Tahoma"/>
            </w:rPr>
            <m:t>)=</m:t>
          </m:r>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0</m:t>
              </m:r>
            </m:sub>
          </m:sSub>
          <m:r>
            <m:rPr>
              <m:sty m:val="p"/>
            </m:rPr>
            <w:rPr>
              <w:rFonts w:ascii="Cambria Math" w:hAnsi="Cambria Math" w:cs="Tahoma"/>
            </w:rPr>
            <m:t>+</m:t>
          </m:r>
          <m:nary>
            <m:naryPr>
              <m:chr m:val="∑"/>
              <m:limLoc m:val="undOvr"/>
              <m:grow m:val="1"/>
              <m:ctrlPr>
                <w:rPr>
                  <w:rFonts w:ascii="Cambria Math" w:hAnsi="Cambria Math" w:cs="Tahoma"/>
                </w:rPr>
              </m:ctrlPr>
            </m:naryPr>
            <m:sub>
              <m:acc>
                <m:accPr>
                  <m:chr m:val="̇"/>
                  <m:ctrlPr>
                    <w:rPr>
                      <w:rFonts w:ascii="Cambria Math" w:hAnsi="Cambria Math" w:cs="Tahoma"/>
                    </w:rPr>
                  </m:ctrlPr>
                </m:accPr>
                <m:e>
                  <m:r>
                    <w:rPr>
                      <w:rFonts w:ascii="Cambria Math" w:hAnsi="Cambria Math" w:cs="Tahoma"/>
                    </w:rPr>
                    <m:t>l</m:t>
                  </m:r>
                </m:e>
              </m:acc>
              <m:r>
                <m:rPr>
                  <m:sty m:val="p"/>
                </m:rPr>
                <w:rPr>
                  <w:rFonts w:ascii="Cambria Math" w:hAnsi="Cambria Math" w:cs="Tahoma"/>
                </w:rPr>
                <m:t>=1</m:t>
              </m:r>
            </m:sub>
            <m:sup>
              <m:r>
                <w:rPr>
                  <w:rFonts w:ascii="Cambria Math" w:hAnsi="Cambria Math" w:cs="Tahoma"/>
                </w:rPr>
                <m:t>M</m:t>
              </m:r>
            </m:sup>
            <m:e>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i</m:t>
                  </m:r>
                </m:sub>
              </m:sSub>
            </m:e>
          </m:nary>
          <m:r>
            <w:rPr>
              <w:rFonts w:ascii="Cambria Math" w:hAnsi="Cambria Math" w:cs="Tahoma"/>
            </w:rPr>
            <m:t xml:space="preserve">          (3)</m:t>
          </m:r>
        </m:oMath>
      </m:oMathPara>
    </w:p>
    <w:p w14:paraId="79CF60CE" w14:textId="02503FBF" w:rsidR="00DA411B" w:rsidRPr="00DA411B" w:rsidRDefault="00DA411B" w:rsidP="00F4710C">
      <w:pPr>
        <w:spacing w:before="156"/>
        <w:rPr>
          <w:rFonts w:ascii="Tahoma" w:hAnsi="Tahoma" w:cs="Tahoma"/>
        </w:rPr>
      </w:pPr>
    </w:p>
    <w:p w14:paraId="4F13E893" w14:textId="54C23085" w:rsidR="00DA411B" w:rsidRDefault="001F5B46" w:rsidP="00F4710C">
      <w:pPr>
        <w:spacing w:before="156"/>
        <w:rPr>
          <w:rFonts w:ascii="Tahoma" w:hAnsi="Tahoma" w:cs="Tahoma"/>
        </w:rPr>
      </w:pPr>
      <w:r w:rsidRPr="005C452C">
        <w:rPr>
          <w:rFonts w:ascii="Tahoma" w:hAnsi="Tahoma" w:cs="Tahoma"/>
        </w:rPr>
        <w:t>Since SHAP computes Shapley values</w:t>
      </w:r>
      <w:r w:rsidRPr="005C452C">
        <w:rPr>
          <w:rFonts w:ascii="Tahoma" w:hAnsi="Tahoma" w:cs="Tahoma" w:hint="eastAsia"/>
        </w:rPr>
        <w:t>,</w:t>
      </w:r>
      <w:r w:rsidRPr="005C452C">
        <w:rPr>
          <w:rFonts w:ascii="Tahoma" w:hAnsi="Tahoma" w:cs="Tahoma"/>
        </w:rPr>
        <w:t xml:space="preserve"> it</w:t>
      </w:r>
      <w:r w:rsidR="00DA411B" w:rsidRPr="005C452C">
        <w:rPr>
          <w:rFonts w:ascii="Tahoma" w:hAnsi="Tahoma" w:cs="Tahoma"/>
        </w:rPr>
        <w:t xml:space="preserve"> also satisfies </w:t>
      </w:r>
      <w:r w:rsidR="002021F8" w:rsidRPr="005C452C">
        <w:rPr>
          <w:rFonts w:ascii="Tahoma" w:hAnsi="Tahoma" w:cs="Tahoma"/>
        </w:rPr>
        <w:t xml:space="preserve">the four properties </w:t>
      </w:r>
      <w:r w:rsidRPr="005C452C">
        <w:rPr>
          <w:rFonts w:ascii="Tahoma" w:hAnsi="Tahoma" w:cs="Tahoma"/>
        </w:rPr>
        <w:t>mentioned above</w:t>
      </w:r>
      <w:r w:rsidR="00DA411B" w:rsidRPr="005C452C">
        <w:rPr>
          <w:rFonts w:ascii="Tahoma" w:hAnsi="Tahoma" w:cs="Tahoma"/>
        </w:rPr>
        <w:t xml:space="preserve">. </w:t>
      </w:r>
      <w:r w:rsidR="005C452C" w:rsidRPr="005C452C">
        <w:rPr>
          <w:rFonts w:ascii="Tahoma" w:hAnsi="Tahoma" w:cs="Tahoma"/>
        </w:rPr>
        <w:t xml:space="preserve">Besides, </w:t>
      </w:r>
      <w:r w:rsidR="00DA411B" w:rsidRPr="005C452C">
        <w:rPr>
          <w:rFonts w:ascii="Tahoma" w:hAnsi="Tahoma" w:cs="Tahoma"/>
        </w:rPr>
        <w:t xml:space="preserve">SHAP </w:t>
      </w:r>
      <w:r w:rsidR="005C452C" w:rsidRPr="005C452C">
        <w:rPr>
          <w:rFonts w:ascii="Tahoma" w:hAnsi="Tahoma" w:cs="Tahoma"/>
        </w:rPr>
        <w:t>has three properties desir</w:t>
      </w:r>
      <w:r w:rsidR="005C452C" w:rsidRPr="005C452C">
        <w:rPr>
          <w:rFonts w:ascii="Tahoma" w:hAnsi="Tahoma" w:cs="Tahoma" w:hint="eastAsia"/>
        </w:rPr>
        <w:t>ed</w:t>
      </w:r>
      <w:r w:rsidR="005C452C" w:rsidRPr="005C452C">
        <w:rPr>
          <w:rFonts w:ascii="Tahoma" w:hAnsi="Tahoma" w:cs="Tahoma"/>
        </w:rPr>
        <w:t xml:space="preserve"> to get the </w:t>
      </w:r>
      <w:r w:rsidR="005C452C" w:rsidRPr="005C452C">
        <w:rPr>
          <w:rFonts w:ascii="Tahoma" w:hAnsi="Tahoma" w:cs="Tahoma" w:hint="eastAsia"/>
        </w:rPr>
        <w:t>single</w:t>
      </w:r>
      <w:r w:rsidR="005C452C" w:rsidRPr="005C452C">
        <w:rPr>
          <w:rFonts w:ascii="Tahoma" w:hAnsi="Tahoma" w:cs="Tahoma"/>
        </w:rPr>
        <w:t xml:space="preserve"> unique solution just like other model</w:t>
      </w:r>
      <w:r w:rsidR="00AA1A42">
        <w:rPr>
          <w:rFonts w:ascii="Tahoma" w:hAnsi="Tahoma" w:cs="Tahoma"/>
        </w:rPr>
        <w:t>s</w:t>
      </w:r>
      <w:r w:rsidR="005C452C" w:rsidRPr="005C452C">
        <w:rPr>
          <w:rFonts w:ascii="Tahoma" w:hAnsi="Tahoma" w:cs="Tahoma"/>
        </w:rPr>
        <w:t xml:space="preserve"> that belong to the class of additive feature attribution methods.</w:t>
      </w:r>
    </w:p>
    <w:p w14:paraId="37D8DF2A" w14:textId="55BE71FD" w:rsidR="00AA1A42" w:rsidRPr="00D14DF1" w:rsidRDefault="00AA1A42">
      <w:pPr>
        <w:pStyle w:val="Heading5"/>
        <w:numPr>
          <w:ilvl w:val="0"/>
          <w:numId w:val="0"/>
        </w:numPr>
        <w:spacing w:before="156"/>
        <w:pPrChange w:id="121" w:author="冯 晓涵" w:date="2021-08-29T23:33:00Z">
          <w:pPr>
            <w:pStyle w:val="Heading5"/>
          </w:pPr>
        </w:pPrChange>
      </w:pPr>
      <w:bookmarkStart w:id="122" w:name="_Hlk78234037"/>
      <w:r w:rsidRPr="00D14DF1">
        <w:t>Properties</w:t>
      </w:r>
    </w:p>
    <w:bookmarkEnd w:id="122"/>
    <w:p w14:paraId="1BE95C83" w14:textId="56DD401D" w:rsidR="00555160" w:rsidRPr="00555160" w:rsidRDefault="00AA1A42" w:rsidP="00F4710C">
      <w:pPr>
        <w:pStyle w:val="ListParagraph"/>
        <w:numPr>
          <w:ilvl w:val="0"/>
          <w:numId w:val="3"/>
        </w:numPr>
        <w:autoSpaceDE w:val="0"/>
        <w:autoSpaceDN w:val="0"/>
        <w:adjustRightInd w:val="0"/>
        <w:spacing w:before="156"/>
        <w:ind w:firstLineChars="0"/>
        <w:rPr>
          <w:rFonts w:ascii="Tahoma" w:hAnsi="Tahoma" w:cs="Tahoma"/>
        </w:rPr>
      </w:pPr>
      <w:r w:rsidRPr="00555160">
        <w:rPr>
          <w:rStyle w:val="Strong"/>
          <w:rFonts w:ascii="Tahoma" w:hAnsi="Tahoma" w:cs="Tahoma"/>
          <w:color w:val="333333"/>
          <w:spacing w:val="3"/>
          <w:shd w:val="clear" w:color="auto" w:fill="FFFFFF"/>
        </w:rPr>
        <w:t>Local accuracy</w:t>
      </w:r>
      <w:r w:rsidRPr="00F4710C">
        <w:rPr>
          <w:rStyle w:val="Strong"/>
          <w:rFonts w:ascii="Tahoma" w:hAnsi="Tahoma" w:cs="Tahoma"/>
          <w:b w:val="0"/>
          <w:bCs w:val="0"/>
          <w:color w:val="333333"/>
          <w:spacing w:val="3"/>
          <w:shd w:val="clear" w:color="auto" w:fill="FFFFFF"/>
        </w:rPr>
        <w:t>:</w:t>
      </w:r>
      <w:r w:rsidR="00555160" w:rsidRPr="00555160">
        <w:t xml:space="preserve"> </w:t>
      </w:r>
      <w:r w:rsidR="00555160" w:rsidRPr="00555160">
        <w:rPr>
          <w:rFonts w:ascii="Tahoma" w:hAnsi="Tahoma" w:cs="Tahoma"/>
        </w:rPr>
        <w:t xml:space="preserve">the output of the function </w:t>
      </w:r>
      <w:r w:rsidR="005649DA">
        <w:rPr>
          <w:rFonts w:ascii="Tahoma" w:hAnsi="Tahoma" w:cs="Tahoma"/>
        </w:rPr>
        <w:t xml:space="preserve">f </w:t>
      </w:r>
      <w:r w:rsidR="00555160" w:rsidRPr="00555160">
        <w:rPr>
          <w:rFonts w:ascii="Tahoma" w:hAnsi="Tahoma" w:cs="Tahoma"/>
        </w:rPr>
        <w:t xml:space="preserve">we are seeking to explain is equal to the sum of </w:t>
      </w:r>
      <w:r w:rsidR="005649DA">
        <w:rPr>
          <w:rFonts w:ascii="Tahoma" w:hAnsi="Tahoma" w:cs="Tahoma"/>
        </w:rPr>
        <w:t>all</w:t>
      </w:r>
      <w:r w:rsidR="00555160" w:rsidRPr="00555160">
        <w:rPr>
          <w:rFonts w:ascii="Tahoma" w:hAnsi="Tahoma" w:cs="Tahoma"/>
        </w:rPr>
        <w:t xml:space="preserve"> feature attributions</w:t>
      </w:r>
      <w:r w:rsidR="00555160">
        <w:rPr>
          <w:rFonts w:ascii="Tahoma" w:hAnsi="Tahoma" w:cs="Tahoma"/>
        </w:rPr>
        <w:t>. It seems to be very similar to the “efficiency</w:t>
      </w:r>
      <w:r w:rsidR="00F4710C">
        <w:rPr>
          <w:rFonts w:ascii="Tahoma" w:hAnsi="Tahoma" w:cs="Tahoma"/>
        </w:rPr>
        <w:t>” property of Shapley value and actually can be derived from it.</w:t>
      </w:r>
    </w:p>
    <w:p w14:paraId="566ED1D5" w14:textId="6A003E42" w:rsidR="00DB7FE5" w:rsidRPr="00746A48" w:rsidRDefault="00555160" w:rsidP="00DB7FE5">
      <w:pPr>
        <w:spacing w:before="156"/>
        <w:rPr>
          <w:rFonts w:ascii="Tahoma" w:hAnsi="Tahoma" w:cs="Tahoma"/>
        </w:rPr>
      </w:pPr>
      <m:oMathPara>
        <m:oMath>
          <m:r>
            <w:rPr>
              <w:rFonts w:ascii="Cambria Math" w:hAnsi="Cambria Math" w:cs="Tahoma"/>
            </w:rPr>
            <m:t>f</m:t>
          </m:r>
          <m:d>
            <m:dPr>
              <m:ctrlPr>
                <w:rPr>
                  <w:rFonts w:ascii="Cambria Math" w:hAnsi="Cambria Math" w:cs="Tahoma"/>
                </w:rPr>
              </m:ctrlPr>
            </m:dPr>
            <m:e>
              <m:r>
                <w:rPr>
                  <w:rFonts w:ascii="Cambria Math" w:hAnsi="Cambria Math" w:cs="Tahoma"/>
                </w:rPr>
                <m:t>x</m:t>
              </m:r>
            </m:e>
          </m:d>
          <m:r>
            <m:rPr>
              <m:sty m:val="p"/>
            </m:rPr>
            <w:rPr>
              <w:rFonts w:ascii="Cambria Math" w:hAnsi="Cambria Math" w:cs="Tahoma"/>
            </w:rPr>
            <m:t>=</m:t>
          </m:r>
          <m:r>
            <w:rPr>
              <w:rFonts w:ascii="Cambria Math" w:hAnsi="Cambria Math" w:cs="Tahoma"/>
            </w:rPr>
            <m:t>g</m:t>
          </m:r>
          <m:d>
            <m:dPr>
              <m:ctrlPr>
                <w:rPr>
                  <w:rFonts w:ascii="Cambria Math" w:hAnsi="Cambria Math" w:cs="Tahoma"/>
                </w:rPr>
              </m:ctrlPr>
            </m:dPr>
            <m:e>
              <m:sSup>
                <m:sSupPr>
                  <m:ctrlPr>
                    <w:rPr>
                      <w:rFonts w:ascii="Cambria Math" w:hAnsi="Cambria Math" w:cs="Tahoma"/>
                    </w:rPr>
                  </m:ctrlPr>
                </m:sSupPr>
                <m:e>
                  <m:r>
                    <w:rPr>
                      <w:rFonts w:ascii="Cambria Math" w:hAnsi="Cambria Math" w:cs="Tahoma"/>
                    </w:rPr>
                    <m:t>x</m:t>
                  </m:r>
                </m:e>
                <m:sup>
                  <m:r>
                    <m:rPr>
                      <m:sty m:val="p"/>
                    </m:rPr>
                    <w:rPr>
                      <w:rFonts w:ascii="Cambria Math" w:hAnsi="Cambria Math" w:cs="Tahoma"/>
                    </w:rPr>
                    <m:t>'</m:t>
                  </m:r>
                </m:sup>
              </m:sSup>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0</m:t>
              </m:r>
            </m:sub>
          </m:sSub>
          <m:r>
            <m:rPr>
              <m:sty m:val="p"/>
            </m:rPr>
            <w:rPr>
              <w:rFonts w:ascii="Cambria Math" w:hAnsi="Cambria Math" w:cs="Tahoma"/>
            </w:rPr>
            <m:t>+</m:t>
          </m:r>
          <m:nary>
            <m:naryPr>
              <m:chr m:val="∑"/>
              <m:limLoc m:val="undOvr"/>
              <m:grow m:val="1"/>
              <m:ctrlPr>
                <w:rPr>
                  <w:rFonts w:ascii="Cambria Math" w:hAnsi="Cambria Math" w:cs="Tahoma"/>
                </w:rPr>
              </m:ctrlPr>
            </m:naryPr>
            <m:sub>
              <m:r>
                <w:rPr>
                  <w:rFonts w:ascii="Cambria Math" w:hAnsi="Cambria Math" w:cs="Tahoma"/>
                </w:rPr>
                <m:t>i</m:t>
              </m:r>
              <m:r>
                <m:rPr>
                  <m:sty m:val="p"/>
                </m:rPr>
                <w:rPr>
                  <w:rFonts w:ascii="Cambria Math" w:hAnsi="Cambria Math" w:cs="Tahoma"/>
                </w:rPr>
                <m:t>=1</m:t>
              </m:r>
            </m:sub>
            <m:sup>
              <m:r>
                <w:rPr>
                  <w:rFonts w:ascii="Cambria Math" w:hAnsi="Cambria Math" w:cs="Tahoma"/>
                </w:rPr>
                <m:t>M</m:t>
              </m:r>
            </m:sup>
            <m:e>
              <m:sSub>
                <m:sSubPr>
                  <m:ctrlPr>
                    <w:rPr>
                      <w:rFonts w:ascii="Cambria Math" w:hAnsi="Cambria Math" w:cs="Tahoma"/>
                    </w:rPr>
                  </m:ctrlPr>
                </m:sSubPr>
                <m:e>
                  <m:r>
                    <w:rPr>
                      <w:rFonts w:ascii="Cambria Math" w:hAnsi="Cambria Math" w:cs="Tahoma"/>
                    </w:rPr>
                    <m:t>ϕ</m:t>
                  </m:r>
                </m:e>
                <m:sub>
                  <m:r>
                    <w:rPr>
                      <w:rFonts w:ascii="Cambria Math" w:hAnsi="Cambria Math" w:cs="Tahoma"/>
                    </w:rPr>
                    <m:t>i</m:t>
                  </m:r>
                </m:sub>
              </m:sSub>
              <m:sSubSup>
                <m:sSubSupPr>
                  <m:ctrlPr>
                    <w:rPr>
                      <w:rFonts w:ascii="Cambria Math" w:hAnsi="Cambria Math" w:cs="Tahoma"/>
                    </w:rPr>
                  </m:ctrlPr>
                </m:sSubSupPr>
                <m:e>
                  <m:r>
                    <w:rPr>
                      <w:rFonts w:ascii="Cambria Math" w:hAnsi="Cambria Math" w:cs="Tahoma"/>
                    </w:rPr>
                    <m:t>x</m:t>
                  </m:r>
                </m:e>
                <m:sub>
                  <m:r>
                    <w:rPr>
                      <w:rFonts w:ascii="Cambria Math" w:hAnsi="Cambria Math" w:cs="Tahoma"/>
                    </w:rPr>
                    <m:t>i</m:t>
                  </m:r>
                </m:sub>
                <m:sup>
                  <m:r>
                    <m:rPr>
                      <m:sty m:val="p"/>
                    </m:rPr>
                    <w:rPr>
                      <w:rFonts w:ascii="Cambria Math" w:hAnsi="Cambria Math" w:cs="Tahoma"/>
                    </w:rPr>
                    <m:t>'</m:t>
                  </m:r>
                </m:sup>
              </m:sSubSup>
            </m:e>
          </m:nary>
          <m:r>
            <w:rPr>
              <w:rFonts w:ascii="Cambria Math" w:hAnsi="Cambria Math" w:cs="Tahoma"/>
            </w:rPr>
            <m:t xml:space="preserve">          (4)</m:t>
          </m:r>
        </m:oMath>
      </m:oMathPara>
    </w:p>
    <w:p w14:paraId="68340D97" w14:textId="7474CA1F" w:rsidR="00555160" w:rsidRPr="00555160" w:rsidRDefault="00555160" w:rsidP="00555160">
      <w:pPr>
        <w:autoSpaceDE w:val="0"/>
        <w:autoSpaceDN w:val="0"/>
        <w:adjustRightInd w:val="0"/>
        <w:spacing w:before="156"/>
        <w:jc w:val="left"/>
        <w:rPr>
          <w:rFonts w:ascii="Tahoma" w:hAnsi="Tahoma" w:cs="Tahoma"/>
        </w:rPr>
      </w:pPr>
    </w:p>
    <w:p w14:paraId="52A311A7" w14:textId="11088060" w:rsidR="00691AE1" w:rsidRPr="00691AE1" w:rsidRDefault="00F4710C" w:rsidP="000C11D1">
      <w:pPr>
        <w:pStyle w:val="ListParagraph"/>
        <w:numPr>
          <w:ilvl w:val="0"/>
          <w:numId w:val="3"/>
        </w:numPr>
        <w:spacing w:before="156"/>
        <w:ind w:firstLineChars="0"/>
        <w:rPr>
          <w:rFonts w:ascii="Tahoma" w:hAnsi="Tahoma" w:cs="Tahoma"/>
        </w:rPr>
      </w:pPr>
      <w:r w:rsidRPr="00F4710C">
        <w:rPr>
          <w:rStyle w:val="Strong"/>
          <w:rFonts w:ascii="Tahoma" w:hAnsi="Tahoma" w:cs="Tahoma"/>
          <w:color w:val="333333"/>
          <w:spacing w:val="3"/>
          <w:shd w:val="clear" w:color="auto" w:fill="FFFFFF"/>
        </w:rPr>
        <w:t>Missingness</w:t>
      </w:r>
      <w:r w:rsidRPr="00F4710C">
        <w:rPr>
          <w:rStyle w:val="Strong"/>
          <w:rFonts w:ascii="Tahoma" w:hAnsi="Tahoma" w:cs="Tahoma"/>
          <w:b w:val="0"/>
          <w:bCs w:val="0"/>
          <w:color w:val="333333"/>
          <w:spacing w:val="3"/>
          <w:shd w:val="clear" w:color="auto" w:fill="FFFFFF"/>
        </w:rPr>
        <w:t>:</w:t>
      </w:r>
      <w:r w:rsidR="005649DA">
        <w:rPr>
          <w:rStyle w:val="Strong"/>
          <w:rFonts w:ascii="Tahoma" w:hAnsi="Tahoma" w:cs="Tahoma"/>
          <w:b w:val="0"/>
          <w:bCs w:val="0"/>
          <w:color w:val="333333"/>
          <w:spacing w:val="3"/>
          <w:shd w:val="clear" w:color="auto" w:fill="FFFFFF"/>
        </w:rPr>
        <w:t xml:space="preserve"> </w:t>
      </w:r>
      <w:r w:rsidR="005649DA" w:rsidRPr="00111A54">
        <w:rPr>
          <w:rFonts w:ascii="Tahoma" w:hAnsi="Tahoma" w:cs="Tahoma"/>
        </w:rPr>
        <w:t>a missing feature (such that</w:t>
      </w:r>
      <w:r w:rsidR="005649DA" w:rsidRPr="00111A54">
        <w:rPr>
          <w:rFonts w:ascii="Tahoma" w:hAnsi="Tahoma" w:cs="Tahoma" w:hint="eastAsia"/>
        </w:rPr>
        <w:t xml:space="preserve">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oMath>
      <w:r w:rsidR="005649DA" w:rsidRPr="00111A54">
        <w:rPr>
          <w:rFonts w:ascii="Tahoma" w:hAnsi="Tahoma" w:cs="Tahoma"/>
        </w:rPr>
        <w:t xml:space="preserve">= 0) attributed no importance. </w:t>
      </w:r>
      <w:r w:rsidR="00691AE1" w:rsidRPr="00111A54">
        <w:rPr>
          <w:rFonts w:ascii="Tahoma" w:hAnsi="Tahoma" w:cs="Tahoma"/>
        </w:rPr>
        <w:t xml:space="preserve">In theory, features that are already missing could have any arbitrary Shapley value and would not hurt other properties as </w:t>
      </w:r>
      <w:r w:rsidR="00CD2B0B">
        <w:rPr>
          <w:rFonts w:ascii="Tahoma" w:hAnsi="Tahoma" w:cs="Tahoma"/>
        </w:rPr>
        <w:t>they</w:t>
      </w:r>
      <w:r w:rsidR="00691AE1" w:rsidRPr="00111A54">
        <w:rPr>
          <w:rFonts w:ascii="Tahoma" w:hAnsi="Tahoma" w:cs="Tahoma"/>
        </w:rPr>
        <w:t xml:space="preserve"> </w:t>
      </w:r>
      <w:r w:rsidR="00EA55C3" w:rsidRPr="00111A54">
        <w:rPr>
          <w:rFonts w:ascii="Tahoma" w:hAnsi="Tahoma" w:cs="Tahoma"/>
        </w:rPr>
        <w:t>multiples</w:t>
      </w:r>
      <w:r w:rsidR="00691AE1" w:rsidRPr="00111A54">
        <w:rPr>
          <w:rFonts w:ascii="Tahoma" w:hAnsi="Tahoma" w:cs="Tahoma"/>
        </w:rPr>
        <w:t xml:space="preserve"> by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oMath>
      <w:r w:rsidR="00691AE1" w:rsidRPr="00111A54">
        <w:rPr>
          <w:rFonts w:ascii="Tahoma" w:hAnsi="Tahoma" w:cs="Tahoma"/>
        </w:rPr>
        <w:t>= 0.</w:t>
      </w:r>
    </w:p>
    <w:p w14:paraId="4E4C6152" w14:textId="2B054DAC" w:rsidR="005649DA" w:rsidRPr="00EB122C" w:rsidRDefault="003F5C6C" w:rsidP="00691AE1">
      <w:pPr>
        <w:pStyle w:val="ListParagraph"/>
        <w:spacing w:before="156"/>
        <w:ind w:left="360" w:firstLineChars="0" w:firstLine="0"/>
        <w:rPr>
          <w:rFonts w:ascii="Tahoma" w:hAnsi="Tahoma" w:cs="Tahoma"/>
        </w:rPr>
      </w:pPr>
      <m:oMathPara>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r>
            <m:rPr>
              <m:sty m:val="p"/>
            </m:rPr>
            <w:rPr>
              <w:rFonts w:ascii="Cambria Math" w:hAnsi="Cambria Math" w:cs="Tahoma"/>
            </w:rPr>
            <m:t>=0⇒</m:t>
          </m:r>
          <m:sSub>
            <m:sSubPr>
              <m:ctrlPr>
                <w:rPr>
                  <w:rFonts w:ascii="Cambria Math" w:hAnsi="Cambria Math" w:cs="Tahoma"/>
                </w:rPr>
              </m:ctrlPr>
            </m:sSubPr>
            <m:e>
              <m:r>
                <w:rPr>
                  <w:rFonts w:ascii="Cambria Math" w:hAnsi="Cambria Math" w:cs="Tahoma"/>
                </w:rPr>
                <m:t>ϕ</m:t>
              </m:r>
            </m:e>
            <m:sub>
              <m:r>
                <m:rPr>
                  <m:sty m:val="p"/>
                </m:rPr>
                <w:rPr>
                  <w:rFonts w:ascii="Cambria Math" w:hAnsi="Cambria Math" w:cs="Tahoma"/>
                </w:rPr>
                <m:t>i</m:t>
              </m:r>
            </m:sub>
          </m:sSub>
          <m:r>
            <m:rPr>
              <m:sty m:val="p"/>
            </m:rPr>
            <w:rPr>
              <w:rFonts w:ascii="Cambria Math" w:hAnsi="Cambria Math" w:cs="Tahoma"/>
            </w:rPr>
            <m:t>=0</m:t>
          </m:r>
        </m:oMath>
      </m:oMathPara>
    </w:p>
    <w:p w14:paraId="57A0F03E" w14:textId="0E31929C" w:rsidR="00DA411B" w:rsidRPr="00074538" w:rsidRDefault="00691AE1" w:rsidP="00EB122C">
      <w:pPr>
        <w:pStyle w:val="ListParagraph"/>
        <w:numPr>
          <w:ilvl w:val="0"/>
          <w:numId w:val="3"/>
        </w:numPr>
        <w:spacing w:before="156"/>
        <w:ind w:firstLineChars="0"/>
        <w:rPr>
          <w:rFonts w:ascii="Tahoma" w:hAnsi="Tahoma" w:cs="Tahoma"/>
        </w:rPr>
      </w:pPr>
      <w:r w:rsidRPr="00EB122C">
        <w:rPr>
          <w:rStyle w:val="Strong"/>
          <w:rFonts w:ascii="Tahoma" w:hAnsi="Tahoma" w:cs="Tahoma"/>
          <w:color w:val="333333"/>
          <w:spacing w:val="3"/>
          <w:shd w:val="clear" w:color="auto" w:fill="FFFFFF"/>
        </w:rPr>
        <w:t>Consistency</w:t>
      </w:r>
      <w:r w:rsidRPr="00EB122C">
        <w:rPr>
          <w:rStyle w:val="Strong"/>
          <w:rFonts w:ascii="Tahoma" w:hAnsi="Tahoma" w:cs="Tahoma"/>
          <w:b w:val="0"/>
          <w:bCs w:val="0"/>
          <w:color w:val="333333"/>
          <w:spacing w:val="3"/>
          <w:shd w:val="clear" w:color="auto" w:fill="FFFFFF"/>
        </w:rPr>
        <w:t>:</w:t>
      </w:r>
      <w:r w:rsidRPr="00C45148">
        <w:rPr>
          <w:rFonts w:ascii="Tahoma" w:hAnsi="Tahoma" w:cs="Tahoma"/>
        </w:rPr>
        <w:t xml:space="preserve"> </w:t>
      </w:r>
      <w:r w:rsidR="00EB122C" w:rsidRPr="00C45148">
        <w:rPr>
          <w:rFonts w:ascii="Tahoma" w:hAnsi="Tahoma" w:cs="Tahoma"/>
        </w:rPr>
        <w:t>changing a model</w:t>
      </w:r>
      <w:r w:rsidR="00EB122C" w:rsidRPr="00C45148">
        <w:rPr>
          <w:rFonts w:ascii="Tahoma" w:hAnsi="Tahoma" w:cs="Tahoma" w:hint="eastAsia"/>
        </w:rPr>
        <w:t xml:space="preserve"> </w:t>
      </w:r>
      <w:r w:rsidR="00EB122C" w:rsidRPr="00C45148">
        <w:rPr>
          <w:rFonts w:ascii="Tahoma" w:hAnsi="Tahoma" w:cs="Tahoma"/>
        </w:rPr>
        <w:t xml:space="preserve">so a feature has a larger </w:t>
      </w:r>
      <w:r w:rsidR="00050BE2" w:rsidRPr="00C45148">
        <w:rPr>
          <w:rFonts w:ascii="Tahoma" w:hAnsi="Tahoma" w:cs="Tahoma" w:hint="eastAsia"/>
        </w:rPr>
        <w:t>or</w:t>
      </w:r>
      <w:r w:rsidR="00050BE2" w:rsidRPr="00C45148">
        <w:rPr>
          <w:rFonts w:ascii="Tahoma" w:hAnsi="Tahoma" w:cs="Tahoma"/>
        </w:rPr>
        <w:t xml:space="preserve"> the same </w:t>
      </w:r>
      <w:r w:rsidR="00EB122C" w:rsidRPr="00C45148">
        <w:rPr>
          <w:rFonts w:ascii="Tahoma" w:hAnsi="Tahoma" w:cs="Tahoma"/>
        </w:rPr>
        <w:t>impact on the mode</w:t>
      </w:r>
      <w:r w:rsidR="00050BE2" w:rsidRPr="00C45148">
        <w:rPr>
          <w:rFonts w:ascii="Tahoma" w:hAnsi="Tahoma" w:cs="Tahoma"/>
        </w:rPr>
        <w:t>l, its</w:t>
      </w:r>
      <w:r w:rsidR="00EB122C" w:rsidRPr="00C45148">
        <w:rPr>
          <w:rFonts w:ascii="Tahoma" w:hAnsi="Tahoma" w:cs="Tahoma"/>
        </w:rPr>
        <w:t xml:space="preserve"> Shapley value will also increase</w:t>
      </w:r>
      <w:r w:rsidR="00050BE2" w:rsidRPr="00C45148">
        <w:rPr>
          <w:rFonts w:ascii="Tahoma" w:hAnsi="Tahoma" w:cs="Tahoma"/>
        </w:rPr>
        <w:t xml:space="preserve"> or keep constant</w:t>
      </w:r>
      <w:r w:rsidR="00EB122C" w:rsidRPr="00C45148">
        <w:rPr>
          <w:rFonts w:ascii="Tahoma" w:hAnsi="Tahoma" w:cs="Tahoma"/>
        </w:rPr>
        <w:t xml:space="preserve">. </w:t>
      </w:r>
      <w:r w:rsidR="00050BE2" w:rsidRPr="00C45148">
        <w:rPr>
          <w:rFonts w:ascii="Tahoma" w:hAnsi="Tahoma" w:cs="Tahoma"/>
        </w:rPr>
        <w:t>What’</w:t>
      </w:r>
      <w:r w:rsidR="00EB122C" w:rsidRPr="00C45148">
        <w:rPr>
          <w:rFonts w:ascii="Tahoma" w:hAnsi="Tahoma" w:cs="Tahoma"/>
        </w:rPr>
        <w:t>s</w:t>
      </w:r>
      <w:r w:rsidR="00050BE2" w:rsidRPr="00C45148">
        <w:rPr>
          <w:rFonts w:ascii="Tahoma" w:hAnsi="Tahoma" w:cs="Tahoma"/>
        </w:rPr>
        <w:t xml:space="preserve"> more, this property is</w:t>
      </w:r>
      <w:r w:rsidR="00EB122C" w:rsidRPr="00C45148">
        <w:rPr>
          <w:rFonts w:ascii="Tahoma" w:hAnsi="Tahoma" w:cs="Tahoma"/>
        </w:rPr>
        <w:t xml:space="preserve"> an indication of properties </w:t>
      </w:r>
      <w:r w:rsidR="00050BE2" w:rsidRPr="00C45148">
        <w:rPr>
          <w:rFonts w:ascii="Tahoma" w:hAnsi="Tahoma" w:cs="Tahoma" w:hint="eastAsia"/>
        </w:rPr>
        <w:t>for</w:t>
      </w:r>
      <w:r w:rsidR="00050BE2" w:rsidRPr="00C45148">
        <w:rPr>
          <w:rFonts w:ascii="Tahoma" w:hAnsi="Tahoma" w:cs="Tahoma"/>
        </w:rPr>
        <w:t xml:space="preserve"> Shapley: </w:t>
      </w:r>
      <w:r w:rsidR="00EB122C" w:rsidRPr="00C45148">
        <w:rPr>
          <w:rFonts w:ascii="Tahoma" w:hAnsi="Tahoma" w:cs="Tahoma"/>
        </w:rPr>
        <w:t xml:space="preserve">Linearity, </w:t>
      </w:r>
      <w:r w:rsidR="00050BE2" w:rsidRPr="00C45148">
        <w:rPr>
          <w:rFonts w:ascii="Tahoma" w:hAnsi="Tahoma" w:cs="Tahoma"/>
        </w:rPr>
        <w:t xml:space="preserve">Symmetry and </w:t>
      </w:r>
      <w:r w:rsidR="00EB122C" w:rsidRPr="00C45148">
        <w:rPr>
          <w:rFonts w:ascii="Tahoma" w:hAnsi="Tahoma" w:cs="Tahoma"/>
        </w:rPr>
        <w:t>Dummy</w:t>
      </w:r>
      <w:r w:rsidR="00111A54" w:rsidRPr="00C45148">
        <w:rPr>
          <w:rFonts w:ascii="Tahoma" w:hAnsi="Tahoma" w:cs="Tahoma"/>
        </w:rPr>
        <w:t>.</w:t>
      </w:r>
    </w:p>
    <w:p w14:paraId="3284B44F" w14:textId="4CF29FAE" w:rsidR="00074538" w:rsidRDefault="00074538" w:rsidP="00F2324C">
      <w:pPr>
        <w:spacing w:before="156"/>
        <w:ind w:firstLine="360"/>
        <w:rPr>
          <w:rFonts w:ascii="Tahoma" w:hAnsi="Tahoma" w:cs="Tahoma"/>
        </w:rPr>
      </w:pPr>
      <w:r>
        <w:rPr>
          <w:rFonts w:ascii="Tahoma" w:hAnsi="Tahoma" w:cs="Tahoma" w:hint="eastAsia"/>
        </w:rPr>
        <w:t>For</w:t>
      </w:r>
      <w:r>
        <w:rPr>
          <w:rFonts w:ascii="Tahoma" w:hAnsi="Tahoma" w:cs="Tahoma"/>
        </w:rPr>
        <w:t xml:space="preserve"> </w:t>
      </w:r>
      <w:r>
        <w:rPr>
          <w:rFonts w:ascii="Tahoma" w:hAnsi="Tahoma" w:cs="Tahoma" w:hint="eastAsia"/>
        </w:rPr>
        <w:t>any</w:t>
      </w:r>
      <w:r>
        <w:rPr>
          <w:rFonts w:ascii="Tahoma" w:hAnsi="Tahoma" w:cs="Tahoma"/>
        </w:rPr>
        <w:t xml:space="preserve"> </w:t>
      </w:r>
      <w:r>
        <w:rPr>
          <w:rFonts w:ascii="Tahoma" w:hAnsi="Tahoma" w:cs="Tahoma" w:hint="eastAsia"/>
        </w:rPr>
        <w:t>two</w:t>
      </w:r>
      <w:r>
        <w:rPr>
          <w:rFonts w:ascii="Tahoma" w:hAnsi="Tahoma" w:cs="Tahoma"/>
        </w:rPr>
        <w:t xml:space="preserve"> models</w:t>
      </w:r>
      <w:r w:rsidR="004905B6">
        <w:rPr>
          <w:rFonts w:ascii="Tahoma" w:hAnsi="Tahoma" w:cs="Tahoma" w:hint="eastAsia"/>
        </w:rPr>
        <w:t xml:space="preserve"> </w:t>
      </w:r>
      <m:oMath>
        <m:r>
          <w:rPr>
            <w:rFonts w:ascii="Cambria Math" w:hAnsi="Cambria Math" w:cs="Tahoma"/>
          </w:rPr>
          <m:t>f</m:t>
        </m:r>
      </m:oMath>
      <w:r>
        <w:rPr>
          <w:rFonts w:ascii="Tahoma" w:hAnsi="Tahoma" w:cs="Tahoma"/>
        </w:rPr>
        <w:t xml:space="preserve"> and </w:t>
      </w:r>
      <m:oMath>
        <m:sSup>
          <m:sSupPr>
            <m:ctrlPr>
              <w:rPr>
                <w:rFonts w:ascii="Cambria Math" w:hAnsi="Cambria Math" w:cs="Tahoma"/>
              </w:rPr>
            </m:ctrlPr>
          </m:sSupPr>
          <m:e>
            <m:r>
              <w:rPr>
                <w:rFonts w:ascii="Cambria Math" w:hAnsi="Cambria Math" w:cs="Tahoma"/>
              </w:rPr>
              <m:t>f</m:t>
            </m:r>
          </m:e>
          <m:sup>
            <m:r>
              <m:rPr>
                <m:sty m:val="p"/>
              </m:rPr>
              <w:rPr>
                <w:rFonts w:ascii="Cambria Math" w:hAnsi="Cambria Math" w:cs="Tahoma"/>
              </w:rPr>
              <m:t>'</m:t>
            </m:r>
          </m:sup>
        </m:sSup>
      </m:oMath>
      <w:r w:rsidR="004905B6">
        <w:rPr>
          <w:rFonts w:ascii="Tahoma" w:hAnsi="Tahoma" w:cs="Tahoma" w:hint="eastAsia"/>
        </w:rPr>
        <w:t xml:space="preserve"> that</w:t>
      </w:r>
      <w:r w:rsidR="004905B6">
        <w:rPr>
          <w:rFonts w:ascii="Tahoma" w:hAnsi="Tahoma" w:cs="Tahoma"/>
        </w:rPr>
        <w:t xml:space="preserve"> satisfy: </w:t>
      </w:r>
    </w:p>
    <w:bookmarkStart w:id="123" w:name="_Hlk78143713"/>
    <w:p w14:paraId="12E4B419" w14:textId="4423423D" w:rsidR="004905B6" w:rsidRPr="004905B6" w:rsidRDefault="003F5C6C" w:rsidP="00074538">
      <w:pPr>
        <w:spacing w:before="156"/>
        <w:rPr>
          <w:rFonts w:ascii="Tahoma" w:hAnsi="Tahoma" w:cs="Tahoma"/>
        </w:rPr>
      </w:pPr>
      <m:oMathPara>
        <m:oMath>
          <m:sSubSup>
            <m:sSubSupPr>
              <m:ctrlPr>
                <w:rPr>
                  <w:rFonts w:ascii="Cambria Math" w:hAnsi="Cambria Math" w:cs="Tahoma"/>
                </w:rPr>
              </m:ctrlPr>
            </m:sSubSupPr>
            <m:e>
              <m:r>
                <w:rPr>
                  <w:rFonts w:ascii="Cambria Math" w:hAnsi="Cambria Math" w:cs="Tahoma"/>
                </w:rPr>
                <m:t>f</m:t>
              </m:r>
            </m:e>
            <m:sub>
              <m:r>
                <w:rPr>
                  <w:rFonts w:ascii="Cambria Math" w:hAnsi="Cambria Math" w:cs="Tahoma"/>
                </w:rPr>
                <m:t>x</m:t>
              </m:r>
            </m:sub>
            <m:sup>
              <m:r>
                <m:rPr>
                  <m:sty m:val="p"/>
                </m:rPr>
                <w:rPr>
                  <w:rFonts w:ascii="Cambria Math" w:hAnsi="Cambria Math" w:cs="Tahoma"/>
                </w:rPr>
                <m:t>'</m:t>
              </m:r>
            </m:sup>
          </m:sSubSup>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w:bookmarkEnd w:id="123"/>
          <m:r>
            <m:rPr>
              <m:sty m:val="p"/>
            </m:rPr>
            <w:rPr>
              <w:rFonts w:ascii="Cambria Math" w:hAnsi="Cambria Math" w:cs="Tahoma"/>
            </w:rPr>
            <m:t>-</m:t>
          </m:r>
          <m:sSubSup>
            <m:sSubSupPr>
              <m:ctrlPr>
                <w:rPr>
                  <w:rFonts w:ascii="Cambria Math" w:hAnsi="Cambria Math" w:cs="Tahoma"/>
                </w:rPr>
              </m:ctrlPr>
            </m:sSubSupPr>
            <m:e>
              <m:r>
                <w:rPr>
                  <w:rFonts w:ascii="Cambria Math" w:hAnsi="Cambria Math" w:cs="Tahoma"/>
                </w:rPr>
                <m:t>f</m:t>
              </m:r>
            </m:e>
            <m:sub>
              <m:r>
                <w:rPr>
                  <w:rFonts w:ascii="Cambria Math" w:hAnsi="Cambria Math" w:cs="Tahoma"/>
                </w:rPr>
                <m:t>x</m:t>
              </m:r>
            </m:sub>
            <m:sup>
              <m:r>
                <m:rPr>
                  <m:sty m:val="p"/>
                </m:rPr>
                <w:rPr>
                  <w:rFonts w:ascii="Cambria Math" w:hAnsi="Cambria Math" w:cs="Tahoma"/>
                </w:rPr>
                <m:t>'</m:t>
              </m:r>
            </m:sup>
          </m:sSubSup>
          <m:d>
            <m:dPr>
              <m:ctrlPr>
                <w:rPr>
                  <w:rFonts w:ascii="Cambria Math" w:hAnsi="Cambria Math" w:cs="Tahoma"/>
                </w:rPr>
              </m:ctrlPr>
            </m:dPr>
            <m:e>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r>
                <m:rPr>
                  <m:sty m:val="p"/>
                </m:rPr>
                <w:rPr>
                  <w:rFonts w:ascii="Cambria Math" w:hAnsi="Cambria Math" w:cs="Tahoma"/>
                </w:rPr>
                <m:t>=0</m:t>
              </m:r>
            </m:e>
          </m:d>
          <m:r>
            <m:rPr>
              <m:sty m:val="p"/>
            </m:rPr>
            <w:rPr>
              <w:rFonts w:ascii="Cambria Math" w:hAnsi="Cambria Math" w:cs="Tahoma"/>
            </w:rPr>
            <m:t>≥</m:t>
          </m:r>
          <w:bookmarkStart w:id="124" w:name="_Hlk78143858"/>
          <m:sSub>
            <m:sSubPr>
              <m:ctrlPr>
                <w:rPr>
                  <w:rFonts w:ascii="Cambria Math" w:hAnsi="Cambria Math" w:cs="Tahoma"/>
                </w:rPr>
              </m:ctrlPr>
            </m:sSubPr>
            <m:e>
              <m:r>
                <w:rPr>
                  <w:rFonts w:ascii="Cambria Math" w:hAnsi="Cambria Math" w:cs="Tahoma"/>
                </w:rPr>
                <m:t>f</m:t>
              </m:r>
            </m:e>
            <m:sub>
              <m:r>
                <w:rPr>
                  <w:rFonts w:ascii="Cambria Math" w:hAnsi="Cambria Math" w:cs="Tahoma"/>
                </w:rPr>
                <m:t>x</m:t>
              </m:r>
            </m:sub>
          </m:sSub>
          <w:bookmarkEnd w:id="124"/>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f</m:t>
              </m:r>
            </m:e>
            <m:sub>
              <m:r>
                <w:rPr>
                  <w:rFonts w:ascii="Cambria Math" w:hAnsi="Cambria Math" w:cs="Tahoma"/>
                </w:rPr>
                <m:t>x</m:t>
              </m:r>
            </m:sub>
          </m:sSub>
          <m:d>
            <m:dPr>
              <m:ctrlPr>
                <w:rPr>
                  <w:rFonts w:ascii="Cambria Math" w:hAnsi="Cambria Math" w:cs="Tahoma"/>
                </w:rPr>
              </m:ctrlPr>
            </m:dPr>
            <m:e>
              <m:sSubSup>
                <m:sSubSupPr>
                  <m:ctrlPr>
                    <w:rPr>
                      <w:rFonts w:ascii="Cambria Math" w:hAnsi="Cambria Math" w:cs="Tahoma"/>
                    </w:rPr>
                  </m:ctrlPr>
                </m:sSubSupPr>
                <m:e>
                  <m:r>
                    <w:rPr>
                      <w:rFonts w:ascii="Cambria Math" w:hAnsi="Cambria Math" w:cs="Tahoma"/>
                    </w:rPr>
                    <m:t>z</m:t>
                  </m:r>
                </m:e>
                <m:sub>
                  <m:r>
                    <w:rPr>
                      <w:rFonts w:ascii="Cambria Math" w:hAnsi="Cambria Math" w:cs="Tahoma"/>
                    </w:rPr>
                    <m:t>i</m:t>
                  </m:r>
                </m:sub>
                <m:sup>
                  <m:r>
                    <m:rPr>
                      <m:sty m:val="p"/>
                    </m:rPr>
                    <w:rPr>
                      <w:rFonts w:ascii="Cambria Math" w:hAnsi="Cambria Math" w:cs="Tahoma"/>
                    </w:rPr>
                    <m:t>'</m:t>
                  </m:r>
                </m:sup>
              </m:sSubSup>
              <m:r>
                <m:rPr>
                  <m:sty m:val="p"/>
                </m:rPr>
                <w:rPr>
                  <w:rFonts w:ascii="Cambria Math" w:hAnsi="Cambria Math" w:cs="Tahoma"/>
                </w:rPr>
                <m:t>=0</m:t>
              </m:r>
            </m:e>
          </m:d>
        </m:oMath>
      </m:oMathPara>
    </w:p>
    <w:p w14:paraId="33085D29" w14:textId="510A09C1" w:rsidR="00F2324C" w:rsidRDefault="004905B6" w:rsidP="00F2324C">
      <w:pPr>
        <w:spacing w:before="156"/>
        <w:ind w:firstLine="420"/>
        <w:rPr>
          <w:rFonts w:ascii="Tahoma" w:hAnsi="Tahoma" w:cs="Tahoma"/>
        </w:rPr>
      </w:pPr>
      <w:r>
        <w:rPr>
          <w:rFonts w:ascii="Tahoma" w:hAnsi="Tahoma" w:cs="Tahoma"/>
        </w:rPr>
        <w:t>F</w:t>
      </w:r>
      <w:r>
        <w:rPr>
          <w:rFonts w:ascii="Tahoma" w:hAnsi="Tahoma" w:cs="Tahoma" w:hint="eastAsia"/>
        </w:rPr>
        <w:t>or</w:t>
      </w:r>
      <w:r>
        <w:rPr>
          <w:rFonts w:ascii="Tahoma" w:hAnsi="Tahoma" w:cs="Tahoma"/>
        </w:rPr>
        <w:t xml:space="preserve"> </w:t>
      </w:r>
      <w:r>
        <w:rPr>
          <w:rFonts w:ascii="Tahoma" w:hAnsi="Tahoma" w:cs="Tahoma" w:hint="eastAsia"/>
        </w:rPr>
        <w:t>all</w:t>
      </w:r>
      <w:r>
        <w:rPr>
          <w:rFonts w:ascii="Tahoma" w:hAnsi="Tahoma" w:cs="Tahoma"/>
        </w:rPr>
        <w:t xml:space="preserve"> </w:t>
      </w:r>
      <m:oMath>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∈{0, 1</m:t>
        </m:r>
        <m:sSup>
          <m:sSupPr>
            <m:ctrlPr>
              <w:rPr>
                <w:rFonts w:ascii="Cambria Math" w:hAnsi="Cambria Math" w:cs="Tahoma"/>
              </w:rPr>
            </m:ctrlPr>
          </m:sSupPr>
          <m:e>
            <m:r>
              <m:rPr>
                <m:sty m:val="p"/>
              </m:rPr>
              <w:rPr>
                <w:rFonts w:ascii="Cambria Math" w:hAnsi="Cambria Math" w:cs="Tahoma"/>
              </w:rPr>
              <m:t>}</m:t>
            </m:r>
          </m:e>
          <m:sup>
            <m:r>
              <w:rPr>
                <w:rFonts w:ascii="Cambria Math" w:hAnsi="Cambria Math" w:cs="Tahoma"/>
              </w:rPr>
              <m:t>M</m:t>
            </m:r>
          </m:sup>
        </m:sSup>
      </m:oMath>
      <w:r w:rsidR="00F2324C">
        <w:rPr>
          <w:rFonts w:ascii="Tahoma" w:hAnsi="Tahoma" w:cs="Tahoma" w:hint="eastAsia"/>
        </w:rPr>
        <w:t xml:space="preserve"> and</w:t>
      </w:r>
      <w:r w:rsidR="00F2324C">
        <w:rPr>
          <w:rFonts w:ascii="Tahoma" w:hAnsi="Tahoma" w:cs="Tahoma"/>
        </w:rPr>
        <w:t xml:space="preserve"> </w:t>
      </w:r>
      <m:oMath>
        <m:sSub>
          <m:sSubPr>
            <m:ctrlPr>
              <w:rPr>
                <w:rFonts w:ascii="Cambria Math" w:hAnsi="Cambria Math" w:cs="Tahoma"/>
              </w:rPr>
            </m:ctrlPr>
          </m:sSubPr>
          <m:e>
            <m:r>
              <w:rPr>
                <w:rFonts w:ascii="Cambria Math" w:hAnsi="Cambria Math" w:cs="Tahoma"/>
              </w:rPr>
              <m:t>f</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r>
          <m:rPr>
            <m:sty m:val="p"/>
          </m:rPr>
          <w:rPr>
            <w:rFonts w:ascii="Cambria Math" w:hAnsi="Cambria Math" w:cs="Tahoma"/>
          </w:rPr>
          <m:t>=</m:t>
        </m:r>
        <m:r>
          <w:rPr>
            <w:rFonts w:ascii="Cambria Math" w:hAnsi="Cambria Math" w:cs="Tahoma"/>
          </w:rPr>
          <m:t>f</m:t>
        </m:r>
        <m:d>
          <m:dPr>
            <m:ctrlPr>
              <w:rPr>
                <w:rFonts w:ascii="Cambria Math" w:hAnsi="Cambria Math" w:cs="Tahoma"/>
              </w:rPr>
            </m:ctrlPr>
          </m:dPr>
          <m:e>
            <m:sSub>
              <m:sSubPr>
                <m:ctrlPr>
                  <w:rPr>
                    <w:rFonts w:ascii="Cambria Math" w:hAnsi="Cambria Math" w:cs="Tahoma"/>
                  </w:rPr>
                </m:ctrlPr>
              </m:sSubPr>
              <m:e>
                <m:r>
                  <w:rPr>
                    <w:rFonts w:ascii="Cambria Math" w:hAnsi="Cambria Math" w:cs="Tahoma"/>
                  </w:rPr>
                  <m:t>h</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e>
        </m:d>
      </m:oMath>
      <w:r w:rsidR="00F2324C">
        <w:rPr>
          <w:rFonts w:ascii="Tahoma" w:hAnsi="Tahoma" w:cs="Tahoma" w:hint="eastAsia"/>
        </w:rPr>
        <w:t>,</w:t>
      </w:r>
      <w:r w:rsidR="00F2324C">
        <w:rPr>
          <w:rFonts w:ascii="Tahoma" w:hAnsi="Tahoma" w:cs="Tahoma"/>
        </w:rPr>
        <w:t xml:space="preserve"> then:</w:t>
      </w:r>
    </w:p>
    <w:p w14:paraId="09251AB1" w14:textId="6E5E368E" w:rsidR="00F2324C" w:rsidRDefault="003F5C6C" w:rsidP="00F2324C">
      <w:pPr>
        <w:spacing w:before="156"/>
        <w:rPr>
          <w:rFonts w:ascii="Tahoma" w:hAnsi="Tahoma" w:cs="Tahoma"/>
        </w:rPr>
      </w:pPr>
      <m:oMathPara>
        <m:oMath>
          <m:sSub>
            <m:sSubPr>
              <m:ctrlPr>
                <w:rPr>
                  <w:rFonts w:ascii="Cambria Math" w:hAnsi="Cambria Math" w:cs="Tahoma"/>
                </w:rPr>
              </m:ctrlPr>
            </m:sSubPr>
            <m:e>
              <m:r>
                <w:rPr>
                  <w:rFonts w:ascii="Cambria Math" w:hAnsi="Cambria Math" w:cs="Tahoma"/>
                </w:rPr>
                <m:t>ϕ</m:t>
              </m:r>
            </m:e>
            <m:sub>
              <m:r>
                <w:rPr>
                  <w:rFonts w:ascii="Cambria Math" w:hAnsi="Cambria Math" w:cs="Tahoma"/>
                </w:rPr>
                <m:t>i</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f</m:t>
                  </m:r>
                </m:e>
                <m:sup>
                  <m:r>
                    <m:rPr>
                      <m:sty m:val="p"/>
                    </m:rPr>
                    <w:rPr>
                      <w:rFonts w:ascii="Cambria Math" w:hAnsi="Cambria Math" w:cs="Tahoma"/>
                    </w:rPr>
                    <m:t>'</m:t>
                  </m:r>
                </m:sup>
              </m:sSup>
              <m:r>
                <m:rPr>
                  <m:sty m:val="p"/>
                </m:rPr>
                <w:rPr>
                  <w:rFonts w:ascii="Cambria Math" w:hAnsi="Cambria Math" w:cs="Tahoma"/>
                </w:rPr>
                <m:t>,</m:t>
              </m:r>
              <m:r>
                <w:rPr>
                  <w:rFonts w:ascii="Cambria Math" w:hAnsi="Cambria Math" w:cs="Tahoma"/>
                </w:rPr>
                <m:t>x</m:t>
              </m:r>
            </m:e>
          </m:d>
          <m:r>
            <m:rPr>
              <m:sty m:val="p"/>
            </m:rPr>
            <w:rPr>
              <w:rFonts w:ascii="Cambria Math" w:hAnsi="Cambria Math" w:cs="Tahoma"/>
            </w:rPr>
            <m:t>≥</m:t>
          </m:r>
          <m:sSub>
            <m:sSubPr>
              <m:ctrlPr>
                <w:rPr>
                  <w:rFonts w:ascii="Cambria Math" w:hAnsi="Cambria Math" w:cs="Tahoma"/>
                </w:rPr>
              </m:ctrlPr>
            </m:sSubPr>
            <m:e>
              <m:r>
                <w:rPr>
                  <w:rFonts w:ascii="Cambria Math" w:hAnsi="Cambria Math" w:cs="Tahoma"/>
                </w:rPr>
                <m:t>ϕ</m:t>
              </m:r>
            </m:e>
            <m:sub>
              <m:r>
                <w:rPr>
                  <w:rFonts w:ascii="Cambria Math" w:hAnsi="Cambria Math" w:cs="Tahoma"/>
                </w:rPr>
                <m:t>i</m:t>
              </m:r>
            </m:sub>
          </m:sSub>
          <m:d>
            <m:dPr>
              <m:ctrlPr>
                <w:rPr>
                  <w:rFonts w:ascii="Cambria Math" w:hAnsi="Cambria Math" w:cs="Tahoma"/>
                </w:rPr>
              </m:ctrlPr>
            </m:dPr>
            <m:e>
              <m:r>
                <w:rPr>
                  <w:rFonts w:ascii="Cambria Math" w:hAnsi="Cambria Math" w:cs="Tahoma"/>
                </w:rPr>
                <m:t>f</m:t>
              </m:r>
              <m:r>
                <m:rPr>
                  <m:sty m:val="p"/>
                </m:rPr>
                <w:rPr>
                  <w:rFonts w:ascii="Cambria Math" w:hAnsi="Cambria Math" w:cs="Tahoma"/>
                </w:rPr>
                <m:t>,</m:t>
              </m:r>
              <m:r>
                <w:rPr>
                  <w:rFonts w:ascii="Cambria Math" w:hAnsi="Cambria Math" w:cs="Tahoma"/>
                </w:rPr>
                <m:t>x</m:t>
              </m:r>
            </m:e>
          </m:d>
        </m:oMath>
      </m:oMathPara>
    </w:p>
    <w:p w14:paraId="20D726DA" w14:textId="223B7E9A" w:rsidR="00111A54" w:rsidRPr="007876AF" w:rsidRDefault="00111A54" w:rsidP="00960C7F">
      <w:pPr>
        <w:pStyle w:val="Heading4"/>
        <w:numPr>
          <w:ilvl w:val="2"/>
          <w:numId w:val="1"/>
        </w:numPr>
        <w:spacing w:before="156"/>
        <w:rPr>
          <w:rFonts w:ascii="Tahoma" w:hAnsi="Tahoma" w:cs="Tahoma"/>
          <w:b w:val="0"/>
          <w:bCs w:val="0"/>
        </w:rPr>
      </w:pPr>
      <w:bookmarkStart w:id="125" w:name="_Toc81214123"/>
      <w:proofErr w:type="spellStart"/>
      <w:r w:rsidRPr="007876AF">
        <w:rPr>
          <w:rFonts w:ascii="Tahoma" w:hAnsi="Tahoma" w:cs="Tahoma"/>
          <w:b w:val="0"/>
          <w:bCs w:val="0"/>
        </w:rPr>
        <w:t>KernelSHAP</w:t>
      </w:r>
      <w:bookmarkEnd w:id="125"/>
      <w:proofErr w:type="spellEnd"/>
    </w:p>
    <w:p w14:paraId="183E56EF" w14:textId="1ED212D6" w:rsidR="00111A54" w:rsidRPr="00C45148" w:rsidRDefault="00C45148" w:rsidP="00111A54">
      <w:pPr>
        <w:widowControl/>
        <w:shd w:val="clear" w:color="auto" w:fill="FFFFFF"/>
        <w:spacing w:before="156" w:after="204"/>
        <w:jc w:val="left"/>
        <w:rPr>
          <w:rFonts w:ascii="Tahoma" w:hAnsi="Tahoma" w:cs="Tahoma"/>
        </w:rPr>
      </w:pPr>
      <w:r w:rsidRPr="00C45148">
        <w:rPr>
          <w:rFonts w:ascii="Tahoma" w:hAnsi="Tahoma" w:cs="Tahoma"/>
        </w:rPr>
        <w:t>For an instance</w:t>
      </w:r>
      <w:r w:rsidR="00CD2B0B">
        <w:rPr>
          <w:rFonts w:ascii="Tahoma" w:hAnsi="Tahoma" w:cs="Tahoma"/>
        </w:rPr>
        <w:t>,</w:t>
      </w:r>
      <w:r w:rsidRPr="00C45148">
        <w:rPr>
          <w:rFonts w:ascii="Tahoma" w:hAnsi="Tahoma" w:cs="Tahoma"/>
        </w:rPr>
        <w:t xml:space="preserve"> x, </w:t>
      </w:r>
      <w:proofErr w:type="spellStart"/>
      <w:r w:rsidR="00111A54" w:rsidRPr="00C45148">
        <w:rPr>
          <w:rFonts w:ascii="Tahoma" w:hAnsi="Tahoma" w:cs="Tahoma"/>
        </w:rPr>
        <w:t>KernelSHAP</w:t>
      </w:r>
      <w:proofErr w:type="spellEnd"/>
      <w:r w:rsidR="00111A54" w:rsidRPr="00C45148">
        <w:rPr>
          <w:rFonts w:ascii="Tahoma" w:hAnsi="Tahoma" w:cs="Tahoma"/>
        </w:rPr>
        <w:t xml:space="preserve"> estimates </w:t>
      </w:r>
      <w:r w:rsidRPr="00C45148">
        <w:rPr>
          <w:rFonts w:ascii="Tahoma" w:hAnsi="Tahoma" w:cs="Tahoma"/>
        </w:rPr>
        <w:t xml:space="preserve">each feature value’s </w:t>
      </w:r>
      <w:r w:rsidR="00111A54" w:rsidRPr="00C45148">
        <w:rPr>
          <w:rFonts w:ascii="Tahoma" w:hAnsi="Tahoma" w:cs="Tahoma"/>
        </w:rPr>
        <w:t xml:space="preserve">contribution to the prediction. </w:t>
      </w:r>
      <w:r w:rsidRPr="00C45148">
        <w:rPr>
          <w:rFonts w:ascii="Tahoma" w:hAnsi="Tahoma" w:cs="Tahoma"/>
        </w:rPr>
        <w:t>There are 5 steps in this process</w:t>
      </w:r>
      <w:r w:rsidR="00111A54" w:rsidRPr="00C45148">
        <w:rPr>
          <w:rFonts w:ascii="Tahoma" w:hAnsi="Tahoma" w:cs="Tahoma"/>
        </w:rPr>
        <w:t>:</w:t>
      </w:r>
    </w:p>
    <w:p w14:paraId="2A99D81B" w14:textId="63B0653B" w:rsidR="00111A54" w:rsidRPr="00672343" w:rsidRDefault="00C45148" w:rsidP="00111A54">
      <w:pPr>
        <w:widowControl/>
        <w:numPr>
          <w:ilvl w:val="0"/>
          <w:numId w:val="4"/>
        </w:numPr>
        <w:shd w:val="clear" w:color="auto" w:fill="FFFFFF"/>
        <w:spacing w:before="156" w:beforeAutospacing="1" w:afterAutospacing="1"/>
        <w:jc w:val="left"/>
        <w:rPr>
          <w:rFonts w:ascii="Tahoma" w:hAnsi="Tahoma" w:cs="Tahoma"/>
        </w:rPr>
      </w:pPr>
      <w:r>
        <w:rPr>
          <w:rFonts w:ascii="Tahoma" w:hAnsi="Tahoma" w:cs="Tahoma"/>
        </w:rPr>
        <w:t>C</w:t>
      </w:r>
      <w:r w:rsidRPr="00C45148">
        <w:rPr>
          <w:rFonts w:ascii="Tahoma" w:hAnsi="Tahoma" w:cs="Tahoma"/>
        </w:rPr>
        <w:t xml:space="preserve">reate </w:t>
      </w:r>
      <w:r w:rsidR="00AD3466">
        <w:rPr>
          <w:rFonts w:ascii="Tahoma" w:hAnsi="Tahoma" w:cs="Tahoma"/>
        </w:rPr>
        <w:t>K</w:t>
      </w:r>
      <w:r w:rsidRPr="00C45148">
        <w:rPr>
          <w:rFonts w:ascii="Tahoma" w:hAnsi="Tahoma" w:cs="Tahoma"/>
        </w:rPr>
        <w:t xml:space="preserve"> random </w:t>
      </w:r>
      <w:r w:rsidR="00AD3466" w:rsidRPr="00672343">
        <w:rPr>
          <w:rFonts w:ascii="Tahoma" w:hAnsi="Tahoma" w:cs="Tahoma"/>
        </w:rPr>
        <w:t>sampled</w:t>
      </w:r>
      <w:r w:rsidR="00AD3466" w:rsidRPr="00C45148">
        <w:rPr>
          <w:rFonts w:ascii="Tahoma" w:hAnsi="Tahoma" w:cs="Tahoma"/>
        </w:rPr>
        <w:t xml:space="preserve"> </w:t>
      </w:r>
      <w:r w:rsidRPr="00C45148">
        <w:rPr>
          <w:rFonts w:ascii="Tahoma" w:hAnsi="Tahoma" w:cs="Tahoma"/>
        </w:rPr>
        <w:t>coalition</w:t>
      </w:r>
      <w:r>
        <w:rPr>
          <w:rFonts w:ascii="Tahoma" w:hAnsi="Tahoma" w:cs="Tahoma"/>
        </w:rPr>
        <w:t>s</w:t>
      </w:r>
      <w:r w:rsidR="00111A54" w:rsidRPr="00672343">
        <w:rPr>
          <w:rFonts w:ascii="Tahoma" w:hAnsi="Tahoma" w:cs="Tahoma"/>
        </w:rPr>
        <w:t>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k</m:t>
            </m:r>
          </m:sub>
          <m:sup>
            <m:r>
              <m:rPr>
                <m:sty m:val="p"/>
              </m:rPr>
              <w:rPr>
                <w:rFonts w:ascii="Cambria Math" w:hAnsi="Cambria Math" w:cs="Tahoma"/>
              </w:rPr>
              <m:t>'</m:t>
            </m:r>
          </m:sup>
        </m:sSubSup>
        <m:r>
          <m:rPr>
            <m:sty m:val="p"/>
          </m:rPr>
          <w:rPr>
            <w:rFonts w:ascii="Cambria Math" w:hAnsi="Cambria Math" w:cs="Tahoma"/>
          </w:rPr>
          <m:t>∈</m:t>
        </m:r>
        <m:sSup>
          <m:sSupPr>
            <m:ctrlPr>
              <w:rPr>
                <w:rFonts w:ascii="Cambria Math" w:hAnsi="Cambria Math" w:cs="Tahoma"/>
              </w:rPr>
            </m:ctrlPr>
          </m:sSupPr>
          <m:e>
            <m:d>
              <m:dPr>
                <m:begChr m:val="{"/>
                <m:endChr m:val="}"/>
                <m:ctrlPr>
                  <w:rPr>
                    <w:rFonts w:ascii="Cambria Math" w:hAnsi="Cambria Math" w:cs="Tahoma"/>
                  </w:rPr>
                </m:ctrlPr>
              </m:dPr>
              <m:e>
                <m:r>
                  <m:rPr>
                    <m:sty m:val="p"/>
                  </m:rPr>
                  <w:rPr>
                    <w:rFonts w:ascii="Cambria Math" w:hAnsi="Cambria Math" w:cs="Tahoma"/>
                  </w:rPr>
                  <m:t>0,1</m:t>
                </m:r>
              </m:e>
            </m:d>
          </m:e>
          <m:sup>
            <m:r>
              <w:rPr>
                <w:rFonts w:ascii="Cambria Math" w:hAnsi="Cambria Math" w:cs="Tahoma"/>
              </w:rPr>
              <m:t>M</m:t>
            </m:r>
          </m:sup>
        </m:sSup>
      </m:oMath>
      <w:r w:rsidR="00AD3466" w:rsidRPr="00672343">
        <w:rPr>
          <w:rFonts w:ascii="Tahoma" w:hAnsi="Tahoma" w:cs="Tahoma" w:hint="eastAsia"/>
        </w:rPr>
        <w:t>,</w:t>
      </w:r>
      <w:r w:rsidRPr="00672343">
        <w:rPr>
          <w:rFonts w:ascii="Tahoma" w:hAnsi="Tahoma" w:cs="Tahoma"/>
        </w:rPr>
        <w:t xml:space="preserve"> </w:t>
      </w:r>
      <m:oMath>
        <m:r>
          <w:rPr>
            <w:rFonts w:ascii="Cambria Math" w:hAnsi="Cambria Math" w:cs="Tahoma"/>
          </w:rPr>
          <m:t>k</m:t>
        </m:r>
        <m:r>
          <m:rPr>
            <m:sty m:val="p"/>
          </m:rPr>
          <w:rPr>
            <w:rFonts w:ascii="Cambria Math" w:hAnsi="Cambria Math" w:cs="Tahoma"/>
          </w:rPr>
          <m:t>∈</m:t>
        </m:r>
        <m:d>
          <m:dPr>
            <m:begChr m:val="{"/>
            <m:endChr m:val="}"/>
            <m:ctrlPr>
              <w:rPr>
                <w:rFonts w:ascii="Cambria Math" w:hAnsi="Cambria Math" w:cs="Tahoma"/>
              </w:rPr>
            </m:ctrlPr>
          </m:dPr>
          <m:e>
            <m:r>
              <m:rPr>
                <m:sty m:val="p"/>
              </m:rPr>
              <w:rPr>
                <w:rFonts w:ascii="Cambria Math" w:hAnsi="Cambria Math" w:cs="Tahoma"/>
              </w:rPr>
              <m:t>1,…,</m:t>
            </m:r>
            <m:r>
              <w:rPr>
                <w:rFonts w:ascii="Cambria Math" w:hAnsi="Cambria Math" w:cs="Tahoma"/>
              </w:rPr>
              <m:t>K</m:t>
            </m:r>
          </m:e>
        </m:d>
      </m:oMath>
      <w:r w:rsidR="00AD3466" w:rsidRPr="00672343">
        <w:rPr>
          <w:rFonts w:ascii="Tahoma" w:hAnsi="Tahoma" w:cs="Tahoma" w:hint="eastAsia"/>
        </w:rPr>
        <w:t>.</w:t>
      </w:r>
      <w:r w:rsidR="00AD3466" w:rsidRPr="00672343">
        <w:rPr>
          <w:rFonts w:ascii="Tahoma" w:hAnsi="Tahoma" w:cs="Tahoma"/>
        </w:rPr>
        <w:t xml:space="preserve"> If the instance has four features</w:t>
      </w:r>
      <w:r w:rsidR="00672343">
        <w:rPr>
          <w:rFonts w:ascii="Tahoma" w:hAnsi="Tahoma" w:cs="Tahoma"/>
        </w:rPr>
        <w:t xml:space="preserve"> (M=4)</w:t>
      </w:r>
      <w:r w:rsidR="00AD3466" w:rsidRPr="00672343">
        <w:rPr>
          <w:rFonts w:ascii="Tahoma" w:hAnsi="Tahoma" w:cs="Tahoma"/>
        </w:rPr>
        <w:t>, a random coalition might be like this (1, 1, 0, 0).</w:t>
      </w:r>
      <w:r w:rsidR="00672343" w:rsidRPr="00672343">
        <w:rPr>
          <w:rFonts w:ascii="Tahoma" w:hAnsi="Tahoma" w:cs="Tahoma"/>
        </w:rPr>
        <w:t xml:space="preserve"> It means we have a coalition of the first and second features as </w:t>
      </w:r>
      <w:r w:rsidR="00111A54" w:rsidRPr="00672343">
        <w:rPr>
          <w:rFonts w:ascii="Tahoma" w:hAnsi="Tahoma" w:cs="Tahoma"/>
        </w:rPr>
        <w:t xml:space="preserve">1 </w:t>
      </w:r>
      <w:r w:rsidR="00672343" w:rsidRPr="00672343">
        <w:rPr>
          <w:rFonts w:ascii="Tahoma" w:hAnsi="Tahoma" w:cs="Tahoma"/>
        </w:rPr>
        <w:t>means the</w:t>
      </w:r>
      <w:r w:rsidR="00111A54" w:rsidRPr="00672343">
        <w:rPr>
          <w:rFonts w:ascii="Tahoma" w:hAnsi="Tahoma" w:cs="Tahoma"/>
        </w:rPr>
        <w:t xml:space="preserve"> feature present in coalition</w:t>
      </w:r>
      <w:r w:rsidR="00672343" w:rsidRPr="00672343">
        <w:rPr>
          <w:rFonts w:ascii="Tahoma" w:hAnsi="Tahoma" w:cs="Tahoma"/>
        </w:rPr>
        <w:t xml:space="preserve"> and</w:t>
      </w:r>
      <w:r w:rsidR="00111A54" w:rsidRPr="00672343">
        <w:rPr>
          <w:rFonts w:ascii="Tahoma" w:hAnsi="Tahoma" w:cs="Tahoma"/>
        </w:rPr>
        <w:t xml:space="preserve"> 0 </w:t>
      </w:r>
      <w:r w:rsidR="00672343" w:rsidRPr="00672343">
        <w:rPr>
          <w:rFonts w:ascii="Tahoma" w:hAnsi="Tahoma" w:cs="Tahoma"/>
        </w:rPr>
        <w:t>means</w:t>
      </w:r>
      <w:r w:rsidR="00111A54" w:rsidRPr="00672343">
        <w:rPr>
          <w:rFonts w:ascii="Tahoma" w:hAnsi="Tahoma" w:cs="Tahoma"/>
        </w:rPr>
        <w:t xml:space="preserve"> feature absen</w:t>
      </w:r>
      <w:r w:rsidR="00672343" w:rsidRPr="00672343">
        <w:rPr>
          <w:rFonts w:ascii="Tahoma" w:hAnsi="Tahoma" w:cs="Tahoma"/>
        </w:rPr>
        <w:t>t</w:t>
      </w:r>
      <w:r w:rsidR="00111A54" w:rsidRPr="00672343">
        <w:rPr>
          <w:rFonts w:ascii="Tahoma" w:hAnsi="Tahoma" w:cs="Tahoma"/>
        </w:rPr>
        <w:t>.</w:t>
      </w:r>
    </w:p>
    <w:p w14:paraId="746F45A3" w14:textId="59E1D138" w:rsidR="007876AF" w:rsidRDefault="00111A54" w:rsidP="000C11D1">
      <w:pPr>
        <w:widowControl/>
        <w:numPr>
          <w:ilvl w:val="0"/>
          <w:numId w:val="4"/>
        </w:numPr>
        <w:shd w:val="clear" w:color="auto" w:fill="FFFFFF"/>
        <w:spacing w:before="156" w:beforeAutospacing="1" w:afterAutospacing="1"/>
        <w:jc w:val="left"/>
        <w:rPr>
          <w:rFonts w:ascii="Tahoma" w:hAnsi="Tahoma" w:cs="Tahoma"/>
        </w:rPr>
      </w:pPr>
      <w:r w:rsidRPr="00A162AD">
        <w:rPr>
          <w:rFonts w:ascii="Tahoma" w:hAnsi="Tahoma" w:cs="Tahoma"/>
        </w:rPr>
        <w:lastRenderedPageBreak/>
        <w:t>Get prediction</w:t>
      </w:r>
      <w:r w:rsidR="00CD2B0B">
        <w:rPr>
          <w:rFonts w:ascii="Tahoma" w:hAnsi="Tahoma" w:cs="Tahoma"/>
        </w:rPr>
        <w:t>s</w:t>
      </w:r>
      <w:r w:rsidRPr="00A162AD">
        <w:rPr>
          <w:rFonts w:ascii="Tahoma" w:hAnsi="Tahoma" w:cs="Tahoma"/>
        </w:rPr>
        <w:t xml:space="preserve"> for each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k</m:t>
            </m:r>
          </m:sub>
          <m:sup>
            <m:r>
              <m:rPr>
                <m:sty m:val="p"/>
              </m:rPr>
              <w:rPr>
                <w:rFonts w:ascii="Cambria Math" w:hAnsi="Cambria Math" w:cs="Tahoma"/>
              </w:rPr>
              <m:t>'</m:t>
            </m:r>
          </m:sup>
        </m:sSubSup>
      </m:oMath>
      <w:r w:rsidRPr="00A162AD">
        <w:rPr>
          <w:rFonts w:ascii="Tahoma" w:hAnsi="Tahoma" w:cs="Tahoma"/>
        </w:rPr>
        <w:t> by</w:t>
      </w:r>
      <w:r w:rsidR="00796904" w:rsidRPr="00A162AD">
        <w:rPr>
          <w:rFonts w:ascii="Tahoma" w:hAnsi="Tahoma" w:cs="Tahoma"/>
        </w:rPr>
        <w:t xml:space="preserve"> firstly using </w:t>
      </w:r>
      <w:r w:rsidR="00672343" w:rsidRPr="00A162AD">
        <w:rPr>
          <w:rFonts w:ascii="Tahoma" w:hAnsi="Tahoma" w:cs="Tahoma"/>
        </w:rPr>
        <w:t xml:space="preserve">the function </w:t>
      </w:r>
      <m:oMath>
        <m:sSub>
          <m:sSubPr>
            <m:ctrlPr>
              <w:rPr>
                <w:rFonts w:ascii="Cambria Math" w:hAnsi="Cambria Math" w:cs="Tahoma"/>
              </w:rPr>
            </m:ctrlPr>
          </m:sSubPr>
          <m:e>
            <m:r>
              <w:rPr>
                <w:rFonts w:ascii="Cambria Math" w:hAnsi="Cambria Math" w:cs="Tahoma"/>
              </w:rPr>
              <m:t>h</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r>
          <m:rPr>
            <m:sty m:val="p"/>
          </m:rPr>
          <w:rPr>
            <w:rFonts w:ascii="Cambria Math" w:hAnsi="Cambria Math" w:cs="Tahoma"/>
          </w:rPr>
          <m:t>=</m:t>
        </m:r>
        <m:r>
          <w:rPr>
            <w:rFonts w:ascii="Cambria Math" w:hAnsi="Cambria Math" w:cs="Tahoma"/>
          </w:rPr>
          <m:t>z</m:t>
        </m:r>
      </m:oMath>
      <w:r w:rsidR="00796904" w:rsidRPr="00A162AD">
        <w:rPr>
          <w:rFonts w:ascii="Tahoma" w:hAnsi="Tahoma" w:cs="Tahoma" w:hint="eastAsia"/>
        </w:rPr>
        <w:t xml:space="preserve"> (</w:t>
      </w:r>
      <m:oMath>
        <m:sSub>
          <m:sSubPr>
            <m:ctrlPr>
              <w:rPr>
                <w:rFonts w:ascii="Cambria Math" w:hAnsi="Cambria Math" w:cs="Tahoma"/>
              </w:rPr>
            </m:ctrlPr>
          </m:sSubPr>
          <m:e>
            <m:r>
              <w:rPr>
                <w:rFonts w:ascii="Cambria Math" w:hAnsi="Cambria Math" w:cs="Tahoma"/>
              </w:rPr>
              <m:t>h</m:t>
            </m:r>
          </m:e>
          <m:sub>
            <m:r>
              <w:rPr>
                <w:rFonts w:ascii="Cambria Math" w:hAnsi="Cambria Math" w:cs="Tahoma"/>
              </w:rPr>
              <m:t>x</m:t>
            </m:r>
          </m:sub>
        </m:sSub>
        <m:r>
          <m:rPr>
            <m:sty m:val="p"/>
          </m:rPr>
          <w:rPr>
            <w:rFonts w:ascii="Cambria Math" w:hAnsi="Cambria Math" w:cs="Tahoma"/>
          </w:rPr>
          <m:t>:</m:t>
        </m:r>
        <m:sSup>
          <m:sSupPr>
            <m:ctrlPr>
              <w:rPr>
                <w:rFonts w:ascii="Cambria Math" w:hAnsi="Cambria Math" w:cs="Tahoma"/>
              </w:rPr>
            </m:ctrlPr>
          </m:sSupPr>
          <m:e>
            <m:d>
              <m:dPr>
                <m:begChr m:val="{"/>
                <m:endChr m:val="}"/>
                <m:ctrlPr>
                  <w:rPr>
                    <w:rFonts w:ascii="Cambria Math" w:hAnsi="Cambria Math" w:cs="Tahoma"/>
                  </w:rPr>
                </m:ctrlPr>
              </m:dPr>
              <m:e>
                <m:r>
                  <m:rPr>
                    <m:sty m:val="p"/>
                  </m:rPr>
                  <w:rPr>
                    <w:rFonts w:ascii="Cambria Math" w:hAnsi="Cambria Math" w:cs="Tahoma"/>
                  </w:rPr>
                  <m:t>0,1</m:t>
                </m:r>
              </m:e>
            </m:d>
          </m:e>
          <m:sup>
            <m:r>
              <w:rPr>
                <w:rFonts w:ascii="Cambria Math" w:hAnsi="Cambria Math" w:cs="Tahoma"/>
              </w:rPr>
              <m:t>M</m:t>
            </m:r>
          </m:sup>
        </m:sSup>
        <m:r>
          <m:rPr>
            <m:sty m:val="p"/>
          </m:rPr>
          <w:rPr>
            <w:rFonts w:ascii="Cambria Math" w:hAnsi="Cambria Math" w:cs="Tahoma"/>
          </w:rPr>
          <m:t>→</m:t>
        </m:r>
        <m:sSup>
          <m:sSupPr>
            <m:ctrlPr>
              <w:rPr>
                <w:rFonts w:ascii="Cambria Math" w:hAnsi="Cambria Math" w:cs="Tahoma"/>
              </w:rPr>
            </m:ctrlPr>
          </m:sSupPr>
          <m:e>
            <m:r>
              <m:rPr>
                <m:scr m:val="double-struck"/>
                <m:sty m:val="p"/>
              </m:rPr>
              <w:rPr>
                <w:rFonts w:ascii="Cambria Math" w:hAnsi="Cambria Math" w:cs="Tahoma"/>
              </w:rPr>
              <m:t>R</m:t>
            </m:r>
          </m:e>
          <m:sup>
            <m:r>
              <w:rPr>
                <w:rFonts w:ascii="Cambria Math" w:hAnsi="Cambria Math" w:cs="Tahoma"/>
              </w:rPr>
              <m:t>p</m:t>
            </m:r>
          </m:sup>
        </m:sSup>
      </m:oMath>
      <w:r w:rsidR="00796904" w:rsidRPr="00A162AD">
        <w:rPr>
          <w:rFonts w:ascii="Tahoma" w:hAnsi="Tahoma" w:cs="Tahoma"/>
        </w:rPr>
        <w:t>) to map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k</m:t>
            </m:r>
          </m:sub>
          <m:sup>
            <m:r>
              <m:rPr>
                <m:sty m:val="p"/>
              </m:rPr>
              <w:rPr>
                <w:rFonts w:ascii="Cambria Math" w:hAnsi="Cambria Math" w:cs="Tahoma"/>
              </w:rPr>
              <m:t>'</m:t>
            </m:r>
          </m:sup>
        </m:sSubSup>
      </m:oMath>
      <w:r w:rsidR="00796904" w:rsidRPr="00A162AD">
        <w:rPr>
          <w:rFonts w:ascii="Tahoma" w:hAnsi="Tahoma" w:cs="Tahoma" w:hint="eastAsia"/>
        </w:rPr>
        <w:t xml:space="preserve"> </w:t>
      </w:r>
      <w:r w:rsidRPr="00A162AD">
        <w:rPr>
          <w:rFonts w:ascii="Tahoma" w:hAnsi="Tahoma" w:cs="Tahoma"/>
        </w:rPr>
        <w:t>to the original feature space</w:t>
      </w:r>
      <w:r w:rsidR="00796904" w:rsidRPr="00A162AD">
        <w:rPr>
          <w:rFonts w:ascii="Tahoma" w:hAnsi="Tahoma" w:cs="Tahoma"/>
        </w:rPr>
        <w:t xml:space="preserve"> (convert 1’s to the corresponding value</w:t>
      </w:r>
      <w:r w:rsidRPr="00A162AD">
        <w:rPr>
          <w:rFonts w:ascii="Tahoma" w:hAnsi="Tahoma" w:cs="Tahoma"/>
        </w:rPr>
        <w:t xml:space="preserve"> </w:t>
      </w:r>
      <w:r w:rsidR="00796904" w:rsidRPr="00A162AD">
        <w:rPr>
          <w:rFonts w:ascii="Tahoma" w:hAnsi="Tahoma" w:cs="Tahoma"/>
        </w:rPr>
        <w:t xml:space="preserve">of instance x and 0’s to the mean value of </w:t>
      </w:r>
      <w:r w:rsidR="00CD2B0B">
        <w:rPr>
          <w:rFonts w:ascii="Tahoma" w:hAnsi="Tahoma" w:cs="Tahoma"/>
        </w:rPr>
        <w:t xml:space="preserve">the </w:t>
      </w:r>
      <w:r w:rsidR="00796904" w:rsidRPr="00A162AD">
        <w:rPr>
          <w:rFonts w:ascii="Tahoma" w:hAnsi="Tahoma" w:cs="Tahoma"/>
        </w:rPr>
        <w:t>corresponding feature in research</w:t>
      </w:r>
      <w:r w:rsidR="00796904" w:rsidRPr="00A162AD">
        <w:rPr>
          <w:rFonts w:ascii="Tahoma" w:hAnsi="Tahoma" w:cs="Tahoma" w:hint="eastAsia"/>
        </w:rPr>
        <w:t>)</w:t>
      </w:r>
      <w:r w:rsidR="007876AF" w:rsidRPr="00A162AD">
        <w:rPr>
          <w:rFonts w:ascii="Tahoma" w:hAnsi="Tahoma" w:cs="Tahoma"/>
        </w:rPr>
        <w:t xml:space="preserve"> </w:t>
      </w:r>
      <w:r w:rsidRPr="00A162AD">
        <w:rPr>
          <w:rFonts w:ascii="Tahoma" w:hAnsi="Tahoma" w:cs="Tahoma"/>
        </w:rPr>
        <w:t>and then applying model f: </w:t>
      </w:r>
      <m:oMath>
        <m:r>
          <w:rPr>
            <w:rFonts w:ascii="Cambria Math" w:hAnsi="Cambria Math" w:cs="Tahoma"/>
          </w:rPr>
          <m:t>f</m:t>
        </m:r>
        <m:d>
          <m:dPr>
            <m:ctrlPr>
              <w:rPr>
                <w:rFonts w:ascii="Cambria Math" w:hAnsi="Cambria Math" w:cs="Tahoma"/>
              </w:rPr>
            </m:ctrlPr>
          </m:dPr>
          <m:e>
            <m:sSub>
              <m:sSubPr>
                <m:ctrlPr>
                  <w:rPr>
                    <w:rFonts w:ascii="Cambria Math" w:hAnsi="Cambria Math" w:cs="Tahoma"/>
                  </w:rPr>
                </m:ctrlPr>
              </m:sSubPr>
              <m:e>
                <m:r>
                  <w:rPr>
                    <w:rFonts w:ascii="Cambria Math" w:hAnsi="Cambria Math" w:cs="Tahoma"/>
                  </w:rPr>
                  <m:t>h</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e>
        </m:d>
      </m:oMath>
    </w:p>
    <w:p w14:paraId="465A9D05" w14:textId="45F0230A" w:rsidR="00DB2C96" w:rsidRDefault="00DB2C96" w:rsidP="00DB2C96">
      <w:pPr>
        <w:spacing w:before="156"/>
        <w:rPr>
          <w:rFonts w:ascii="Tahoma" w:hAnsi="Tahoma" w:cs="Tahoma"/>
        </w:rPr>
      </w:pPr>
      <w:r w:rsidRPr="00DB2C96">
        <w:rPr>
          <w:rFonts w:ascii="Tahoma" w:hAnsi="Tahoma" w:cs="Tahoma"/>
          <w:b/>
          <w:bCs/>
        </w:rPr>
        <w:t>Model f</w:t>
      </w:r>
      <w:r w:rsidRPr="00DB2C96">
        <w:rPr>
          <w:rFonts w:ascii="Tahoma" w:hAnsi="Tahoma" w:cs="Tahoma"/>
        </w:rPr>
        <w:t>:</w:t>
      </w:r>
      <w:r>
        <w:rPr>
          <w:rFonts w:ascii="Tahoma" w:hAnsi="Tahoma" w:cs="Tahoma"/>
        </w:rPr>
        <w:t xml:space="preserve"> The input for our f is seven domain scores</w:t>
      </w:r>
      <w:r w:rsidR="00890E87">
        <w:rPr>
          <w:rFonts w:ascii="Tahoma" w:hAnsi="Tahoma" w:cs="Tahoma"/>
        </w:rPr>
        <w:t xml:space="preserve"> and the output is </w:t>
      </w:r>
      <w:commentRangeStart w:id="126"/>
      <w:r w:rsidR="00890E87">
        <w:rPr>
          <w:rFonts w:ascii="Tahoma" w:hAnsi="Tahoma" w:cs="Tahoma"/>
        </w:rPr>
        <w:t>the rank</w:t>
      </w:r>
      <w:r w:rsidR="00E04275" w:rsidRPr="001B0828">
        <w:rPr>
          <w:rStyle w:val="FootnoteReference"/>
        </w:rPr>
        <w:footnoteReference w:id="1"/>
      </w:r>
      <w:r w:rsidR="00E04275">
        <w:rPr>
          <w:rFonts w:ascii="Tahoma" w:hAnsi="Tahoma" w:cs="Tahoma"/>
        </w:rPr>
        <w:t xml:space="preserve"> of IMD</w:t>
      </w:r>
      <w:commentRangeEnd w:id="126"/>
      <w:r w:rsidR="004A5B35">
        <w:rPr>
          <w:rStyle w:val="CommentReference"/>
        </w:rPr>
        <w:commentReference w:id="126"/>
      </w:r>
      <w:r w:rsidR="00890E87">
        <w:rPr>
          <w:rFonts w:ascii="Tahoma" w:hAnsi="Tahoma" w:cs="Tahoma"/>
        </w:rPr>
        <w:t>.</w:t>
      </w:r>
      <w:r>
        <w:rPr>
          <w:rFonts w:ascii="Tahoma" w:hAnsi="Tahoma" w:cs="Tahoma"/>
        </w:rPr>
        <w:t xml:space="preserve"> For each score, we need to find its rank in its domain and then </w:t>
      </w:r>
      <w:r w:rsidRPr="008E4F75">
        <w:rPr>
          <w:rFonts w:ascii="Tahoma" w:hAnsi="Tahoma" w:cs="Tahoma"/>
        </w:rPr>
        <w:t xml:space="preserve">transformed </w:t>
      </w:r>
      <w:r>
        <w:rPr>
          <w:rFonts w:ascii="Tahoma" w:hAnsi="Tahoma" w:cs="Tahoma"/>
        </w:rPr>
        <w:t>these ranks to a specified exponential distribution.</w:t>
      </w:r>
      <w:r w:rsidR="00890E87">
        <w:rPr>
          <w:rFonts w:ascii="Tahoma" w:hAnsi="Tahoma" w:cs="Tahoma"/>
        </w:rPr>
        <w:t xml:space="preserve"> Then</w:t>
      </w:r>
      <w:r>
        <w:rPr>
          <w:rFonts w:ascii="Tahoma" w:hAnsi="Tahoma" w:cs="Tahoma"/>
        </w:rPr>
        <w:t xml:space="preserve">, the transformed domain scores are combined using </w:t>
      </w:r>
      <w:r w:rsidR="00CD2B0B">
        <w:rPr>
          <w:rFonts w:ascii="Tahoma" w:hAnsi="Tahoma" w:cs="Tahoma"/>
        </w:rPr>
        <w:t xml:space="preserve">the </w:t>
      </w:r>
      <w:r>
        <w:rPr>
          <w:rFonts w:ascii="Tahoma" w:hAnsi="Tahoma" w:cs="Tahoma"/>
        </w:rPr>
        <w:t xml:space="preserve">following domain weights in table 1 to </w:t>
      </w:r>
      <w:r w:rsidR="00890E87">
        <w:rPr>
          <w:rFonts w:ascii="Tahoma" w:hAnsi="Tahoma" w:cs="Tahoma" w:hint="eastAsia"/>
        </w:rPr>
        <w:t>get</w:t>
      </w:r>
      <w:r w:rsidR="00890E87">
        <w:rPr>
          <w:rFonts w:ascii="Tahoma" w:hAnsi="Tahoma" w:cs="Tahoma"/>
        </w:rPr>
        <w:t xml:space="preserve"> the</w:t>
      </w:r>
      <w:r>
        <w:rPr>
          <w:rFonts w:ascii="Tahoma" w:hAnsi="Tahoma" w:cs="Tahoma"/>
        </w:rPr>
        <w:t xml:space="preserve"> IMD scores</w:t>
      </w:r>
      <w:r w:rsidR="00890E87">
        <w:rPr>
          <w:rFonts w:ascii="Tahoma" w:hAnsi="Tahoma" w:cs="Tahoma"/>
        </w:rPr>
        <w:t xml:space="preserve"> and after rank the IMD scores</w:t>
      </w:r>
      <w:r w:rsidR="00B22BFD">
        <w:rPr>
          <w:rFonts w:ascii="Tahoma" w:hAnsi="Tahoma" w:cs="Tahoma"/>
        </w:rPr>
        <w:t xml:space="preserve"> in ascending order</w:t>
      </w:r>
      <w:r w:rsidR="00890E87">
        <w:rPr>
          <w:rFonts w:ascii="Tahoma" w:hAnsi="Tahoma" w:cs="Tahoma"/>
        </w:rPr>
        <w:t xml:space="preserve">, we get our output. </w:t>
      </w:r>
      <w:r w:rsidR="006C36E0">
        <w:rPr>
          <w:rFonts w:ascii="Tahoma" w:hAnsi="Tahoma" w:cs="Tahoma"/>
        </w:rPr>
        <w:t>The reason we choose IMD rank instead of the IMD score as our output is that</w:t>
      </w:r>
      <w:r w:rsidR="0056409E">
        <w:rPr>
          <w:rFonts w:ascii="Tahoma" w:hAnsi="Tahoma" w:cs="Tahoma"/>
        </w:rPr>
        <w:t xml:space="preserve"> the official website where we get the data advi</w:t>
      </w:r>
      <w:r w:rsidR="00CD2B0B">
        <w:rPr>
          <w:rFonts w:ascii="Tahoma" w:hAnsi="Tahoma" w:cs="Tahoma"/>
        </w:rPr>
        <w:t>ses</w:t>
      </w:r>
      <w:r w:rsidR="0056409E">
        <w:rPr>
          <w:rFonts w:ascii="Tahoma" w:hAnsi="Tahoma" w:cs="Tahoma"/>
        </w:rPr>
        <w:t xml:space="preserve"> the user to use ranks instead of the scores.</w:t>
      </w:r>
    </w:p>
    <w:p w14:paraId="5DA41ADB" w14:textId="17C121CD" w:rsidR="00DB2C96" w:rsidRDefault="00DB2C96" w:rsidP="00CD2B0B">
      <w:pPr>
        <w:widowControl/>
        <w:shd w:val="clear" w:color="auto" w:fill="FFFFFF"/>
        <w:spacing w:before="156" w:beforeAutospacing="1" w:afterAutospacing="1"/>
        <w:rPr>
          <w:rFonts w:ascii="Tahoma" w:hAnsi="Tahoma" w:cs="Tahoma"/>
        </w:rPr>
      </w:pPr>
      <w:r>
        <w:rPr>
          <w:rFonts w:ascii="Tahoma" w:hAnsi="Tahoma" w:cs="Tahoma"/>
        </w:rPr>
        <w:t>The transformed domain score X is given by:</w:t>
      </w:r>
    </w:p>
    <w:p w14:paraId="673A80A0" w14:textId="4A1B7A1C" w:rsidR="00DB2C96" w:rsidRPr="00DB2C96" w:rsidRDefault="00DB2C96" w:rsidP="00DB2C96">
      <w:pPr>
        <w:widowControl/>
        <w:shd w:val="clear" w:color="auto" w:fill="FFFFFF"/>
        <w:spacing w:before="156" w:beforeAutospacing="1" w:after="100" w:afterAutospacing="1"/>
        <w:jc w:val="left"/>
        <w:rPr>
          <w:rFonts w:ascii="Tahoma" w:hAnsi="Tahoma" w:cs="Tahoma"/>
        </w:rPr>
      </w:pPr>
      <m:oMathPara>
        <m:oMath>
          <m:r>
            <w:rPr>
              <w:rFonts w:ascii="Cambria Math" w:hAnsi="Cambria Math" w:cs="Tahoma"/>
            </w:rPr>
            <m:t>X=-23</m:t>
          </m:r>
          <m:func>
            <m:funcPr>
              <m:ctrlPr>
                <w:rPr>
                  <w:rFonts w:ascii="Cambria Math" w:hAnsi="Cambria Math" w:cs="Tahoma"/>
                  <w:i/>
                </w:rPr>
              </m:ctrlPr>
            </m:funcPr>
            <m:fName>
              <m:r>
                <w:rPr>
                  <w:rFonts w:ascii="Cambria Math" w:hAnsi="Cambria Math" w:cs="Tahoma"/>
                </w:rPr>
                <m:t>ln</m:t>
              </m:r>
            </m:fName>
            <m:e>
              <m:d>
                <m:dPr>
                  <m:ctrlPr>
                    <w:rPr>
                      <w:rFonts w:ascii="Cambria Math" w:hAnsi="Cambria Math" w:cs="Tahoma"/>
                      <w:i/>
                    </w:rPr>
                  </m:ctrlPr>
                </m:dPr>
                <m:e>
                  <m:r>
                    <w:rPr>
                      <w:rFonts w:ascii="Cambria Math" w:hAnsi="Cambria Math" w:cs="Tahoma"/>
                    </w:rPr>
                    <m:t>1-R</m:t>
                  </m:r>
                  <m:d>
                    <m:dPr>
                      <m:ctrlPr>
                        <w:rPr>
                          <w:rFonts w:ascii="Cambria Math" w:hAnsi="Cambria Math" w:cs="Tahoma"/>
                          <w:i/>
                        </w:rPr>
                      </m:ctrlPr>
                    </m:dPr>
                    <m:e>
                      <m:r>
                        <w:rPr>
                          <w:rFonts w:ascii="Cambria Math" w:hAnsi="Cambria Math" w:cs="Tahoma"/>
                        </w:rPr>
                        <m:t>1-</m:t>
                      </m:r>
                      <m:sSup>
                        <m:sSupPr>
                          <m:ctrlPr>
                            <w:rPr>
                              <w:rFonts w:ascii="Cambria Math" w:hAnsi="Cambria Math" w:cs="Tahoma"/>
                              <w:i/>
                            </w:rPr>
                          </m:ctrlPr>
                        </m:sSupPr>
                        <m:e>
                          <m:r>
                            <m:rPr>
                              <m:sty m:val="p"/>
                            </m:rPr>
                            <w:rPr>
                              <w:rFonts w:ascii="Cambria Math" w:hAnsi="Cambria Math" w:cs="Tahoma"/>
                            </w:rPr>
                            <m:t>exp</m:t>
                          </m:r>
                        </m:e>
                        <m:sup>
                          <m:r>
                            <w:rPr>
                              <w:rFonts w:ascii="Cambria Math" w:hAnsi="Cambria Math" w:cs="Tahoma"/>
                            </w:rPr>
                            <m:t>-100∕23</m:t>
                          </m:r>
                        </m:sup>
                      </m:sSup>
                    </m:e>
                  </m:d>
                </m:e>
              </m:d>
            </m:e>
          </m:func>
        </m:oMath>
      </m:oMathPara>
    </w:p>
    <w:p w14:paraId="501606D2" w14:textId="287D0FE0" w:rsidR="00DB2C96" w:rsidRDefault="00DB2C96" w:rsidP="00CD2B0B">
      <w:pPr>
        <w:widowControl/>
        <w:shd w:val="clear" w:color="auto" w:fill="FFFFFF"/>
        <w:spacing w:before="156" w:beforeAutospacing="1" w:afterAutospacing="1"/>
        <w:ind w:left="720"/>
        <w:rPr>
          <w:rFonts w:ascii="Tahoma" w:hAnsi="Tahoma" w:cs="Tahoma"/>
        </w:rPr>
      </w:pPr>
      <w:r>
        <w:rPr>
          <w:rFonts w:ascii="Tahoma" w:hAnsi="Tahoma" w:cs="Tahoma" w:hint="eastAsia"/>
        </w:rPr>
        <w:t>W</w:t>
      </w:r>
      <w:r>
        <w:rPr>
          <w:rFonts w:ascii="Tahoma" w:hAnsi="Tahoma" w:cs="Tahoma"/>
        </w:rPr>
        <w:t xml:space="preserve">here </w:t>
      </w:r>
      <m:oMath>
        <m:r>
          <w:rPr>
            <w:rFonts w:ascii="Cambria Math" w:hAnsi="Cambria Math" w:cs="Tahoma"/>
          </w:rPr>
          <m:t>R=</m:t>
        </m:r>
        <m:f>
          <m:fPr>
            <m:ctrlPr>
              <w:rPr>
                <w:rFonts w:ascii="Cambria Math" w:hAnsi="Cambria Math" w:cs="Tahoma"/>
                <w:i/>
              </w:rPr>
            </m:ctrlPr>
          </m:fPr>
          <m:num>
            <m:r>
              <w:rPr>
                <w:rFonts w:ascii="Cambria Math" w:hAnsi="Cambria Math" w:cs="Tahoma"/>
              </w:rPr>
              <m:t>r</m:t>
            </m:r>
          </m:num>
          <m:den>
            <m:r>
              <w:rPr>
                <w:rFonts w:ascii="Cambria Math" w:hAnsi="Cambria Math" w:cs="Tahoma"/>
              </w:rPr>
              <m:t>N</m:t>
            </m:r>
          </m:den>
        </m:f>
      </m:oMath>
      <w:r>
        <w:rPr>
          <w:rFonts w:ascii="Tahoma" w:hAnsi="Tahoma" w:cs="Tahoma" w:hint="eastAsia"/>
        </w:rPr>
        <w:t>, N</w:t>
      </w:r>
      <w:r>
        <w:rPr>
          <w:rFonts w:ascii="Tahoma" w:hAnsi="Tahoma" w:cs="Tahoma"/>
        </w:rPr>
        <w:t xml:space="preserve"> is the number of LSOAs in England (32844),</w:t>
      </w:r>
      <m:oMath>
        <m:r>
          <w:rPr>
            <w:rFonts w:ascii="Cambria Math" w:hAnsi="Cambria Math" w:cs="Tahoma"/>
          </w:rPr>
          <m:t xml:space="preserve"> r</m:t>
        </m:r>
      </m:oMath>
      <w:r>
        <w:rPr>
          <w:rFonts w:ascii="Tahoma" w:hAnsi="Tahoma" w:cs="Tahoma"/>
        </w:rPr>
        <w:t xml:space="preserve"> is the rank for </w:t>
      </w:r>
      <w:r w:rsidR="00CD2B0B">
        <w:rPr>
          <w:rFonts w:ascii="Tahoma" w:hAnsi="Tahoma" w:cs="Tahoma"/>
        </w:rPr>
        <w:t xml:space="preserve">a </w:t>
      </w:r>
      <w:r>
        <w:rPr>
          <w:rFonts w:ascii="Tahoma" w:hAnsi="Tahoma" w:cs="Tahoma"/>
        </w:rPr>
        <w:t>certain domain score (if a score is the largest one in its domain, it’s also the most deprived one, then r=N and R=1).</w:t>
      </w:r>
    </w:p>
    <w:p w14:paraId="16188EA3" w14:textId="16639588" w:rsidR="0037321A" w:rsidDel="00EF424D" w:rsidRDefault="001E258C" w:rsidP="001E258C">
      <w:pPr>
        <w:spacing w:before="156"/>
        <w:rPr>
          <w:del w:id="129" w:author="LI Junjie" w:date="2021-08-30T10:16:00Z"/>
          <w:rFonts w:ascii="Tahoma" w:hAnsi="Tahoma" w:cs="Tahoma"/>
        </w:rPr>
      </w:pPr>
      <w:r w:rsidRPr="001E258C">
        <w:rPr>
          <w:rFonts w:ascii="Tahoma" w:hAnsi="Tahoma" w:cs="Tahoma"/>
        </w:rPr>
        <w:t xml:space="preserve">The </w:t>
      </w:r>
      <w:r w:rsidR="009F47C4">
        <w:rPr>
          <w:rFonts w:ascii="Tahoma" w:hAnsi="Tahoma" w:cs="Tahoma"/>
        </w:rPr>
        <w:t xml:space="preserve">contents of the </w:t>
      </w:r>
      <w:r w:rsidRPr="001E258C">
        <w:rPr>
          <w:rFonts w:ascii="Tahoma" w:hAnsi="Tahoma" w:cs="Tahoma"/>
        </w:rPr>
        <w:t xml:space="preserve">following table </w:t>
      </w:r>
      <w:r w:rsidR="009F47C4">
        <w:rPr>
          <w:rFonts w:ascii="Tahoma" w:hAnsi="Tahoma" w:cs="Tahoma"/>
        </w:rPr>
        <w:t>come</w:t>
      </w:r>
      <w:r w:rsidRPr="001E258C">
        <w:rPr>
          <w:rFonts w:ascii="Tahoma" w:hAnsi="Tahoma" w:cs="Tahoma"/>
        </w:rPr>
        <w:t xml:space="preserve"> from</w:t>
      </w:r>
      <w:r w:rsidR="009F47C4">
        <w:rPr>
          <w:rFonts w:ascii="Tahoma" w:hAnsi="Tahoma" w:cs="Tahoma"/>
        </w:rPr>
        <w:t xml:space="preserve"> </w:t>
      </w:r>
      <w:r w:rsidR="009F47C4">
        <w:rPr>
          <w:rFonts w:ascii="Tahoma" w:hAnsi="Tahoma" w:cs="Tahoma"/>
        </w:rPr>
        <w:fldChar w:fldCharType="begin" w:fldLock="1"/>
      </w:r>
      <w:r w:rsidR="000524BA">
        <w:rPr>
          <w:rFonts w:ascii="Tahoma" w:hAnsi="Tahoma" w:cs="Tahoma"/>
        </w:rPr>
        <w:instrText>ADDIN CSL_CITATION {"citationItems":[{"id":"ITEM-1","itemData":{"abstract":"Written by authors above for the Ministry of Housing, Communities and Local Government. The Indices of Deprivation are an important tool for identifying the most deprived areas in England. Local policy makers and communities can also use this tool to ensure that their activities prioritise the areas with greatest need for services. The English Indices of Deprivation 2019 is the sixth release in a series of statistics produced to measure multiple forms of deprivation at the small spatial scale. This report outlines the main results from the Indices of Deprivation 2019, including the overall Index of Multiple Deprivation 2019, and provides examples and guidance on how to use and interpret the data sets. The accompanying Technical Report presents the conceptual framework of the new Indices of Deprivation 2019; the methodology for creating the domains and the overall Index of Multiple Deprivation; the quality assurance carried out to ensure reliability of the data outputs; and the component indicators and domains. The datasets underpinning the Indices of Deprivation 2019 can be accessed at: https://www.gov.uk/government/statistics/english-indices-of-deprivation-2019","author":[{"dropping-particle":"","family":"Ministry of Housing Communities and Local Government","given":"","non-dropping-particle":"","parse-names":false,"suffix":""}],"id":"ITEM-1","issue":"September","issued":{"date-parts":[["2019"]]},"page":"1-86","title":"The English Indices of Deprivation 2019: Research report","type":"article-journal"},"uris":["http://www.mendeley.com/documents/?uuid=a83e8d69-b3c8-4e75-82b2-2f50dc20cb12"]}],"mendeley":{"formattedCitation":"(Ministry of Housing Communities and Local Government, 2019)","manualFormatting":"Ministry of Housing Communities and Local Government (2019)","plainTextFormattedCitation":"(Ministry of Housing Communities and Local Government, 2019)","previouslyFormattedCitation":"(Ministry of Housing Communities and Local Government, 2019)"},"properties":{"noteIndex":0},"schema":"https://github.com/citation-style-language/schema/raw/master/csl-citation.json"}</w:instrText>
      </w:r>
      <w:r w:rsidR="009F47C4">
        <w:rPr>
          <w:rFonts w:ascii="Tahoma" w:hAnsi="Tahoma" w:cs="Tahoma"/>
        </w:rPr>
        <w:fldChar w:fldCharType="separate"/>
      </w:r>
      <w:r w:rsidR="009F47C4" w:rsidRPr="009F47C4">
        <w:rPr>
          <w:rFonts w:ascii="Tahoma" w:hAnsi="Tahoma" w:cs="Tahoma"/>
        </w:rPr>
        <w:t xml:space="preserve">Ministry of Housing Communities and Local Government </w:t>
      </w:r>
      <w:r w:rsidR="00361F8E">
        <w:rPr>
          <w:rFonts w:ascii="Tahoma" w:hAnsi="Tahoma" w:cs="Tahoma"/>
        </w:rPr>
        <w:t>(</w:t>
      </w:r>
      <w:r w:rsidR="009F47C4" w:rsidRPr="009F47C4">
        <w:rPr>
          <w:rFonts w:ascii="Tahoma" w:hAnsi="Tahoma" w:cs="Tahoma"/>
        </w:rPr>
        <w:t>2019)</w:t>
      </w:r>
      <w:r w:rsidR="009F47C4">
        <w:rPr>
          <w:rFonts w:ascii="Tahoma" w:hAnsi="Tahoma" w:cs="Tahoma"/>
        </w:rPr>
        <w:fldChar w:fldCharType="end"/>
      </w:r>
      <w:r w:rsidR="009F47C4">
        <w:rPr>
          <w:rFonts w:ascii="Tahoma" w:hAnsi="Tahoma" w:cs="Tahoma"/>
        </w:rPr>
        <w:t>.</w:t>
      </w:r>
      <w:r w:rsidR="00361F8E">
        <w:rPr>
          <w:rFonts w:ascii="Tahoma" w:hAnsi="Tahoma" w:cs="Tahoma"/>
        </w:rPr>
        <w:t xml:space="preserve"> The first column is the short names of our input variables, the second one is the domain that our variables belong to. </w:t>
      </w:r>
      <w:r w:rsidR="002D1D04">
        <w:rPr>
          <w:rFonts w:ascii="Tahoma" w:hAnsi="Tahoma" w:cs="Tahoma"/>
        </w:rPr>
        <w:t>Next to</w:t>
      </w:r>
      <w:r w:rsidR="00361F8E">
        <w:rPr>
          <w:rFonts w:ascii="Tahoma" w:hAnsi="Tahoma" w:cs="Tahoma"/>
        </w:rPr>
        <w:t xml:space="preserve"> it is the description of correspond</w:t>
      </w:r>
      <w:r w:rsidR="002D1D04">
        <w:rPr>
          <w:rFonts w:ascii="Tahoma" w:hAnsi="Tahoma" w:cs="Tahoma"/>
        </w:rPr>
        <w:t>ing</w:t>
      </w:r>
      <w:r w:rsidR="00361F8E">
        <w:rPr>
          <w:rFonts w:ascii="Tahoma" w:hAnsi="Tahoma" w:cs="Tahoma"/>
        </w:rPr>
        <w:t xml:space="preserve"> domain</w:t>
      </w:r>
      <w:r w:rsidR="002D1D04">
        <w:rPr>
          <w:rFonts w:ascii="Tahoma" w:hAnsi="Tahoma" w:cs="Tahoma"/>
        </w:rPr>
        <w:t>s</w:t>
      </w:r>
      <w:r w:rsidR="00361F8E">
        <w:rPr>
          <w:rFonts w:ascii="Tahoma" w:hAnsi="Tahoma" w:cs="Tahoma"/>
        </w:rPr>
        <w:t>.</w:t>
      </w:r>
      <w:r w:rsidR="002D1D04">
        <w:rPr>
          <w:rFonts w:ascii="Tahoma" w:hAnsi="Tahoma" w:cs="Tahoma"/>
        </w:rPr>
        <w:t xml:space="preserve"> The last column lists their official weight.</w:t>
      </w:r>
    </w:p>
    <w:p w14:paraId="263C5115" w14:textId="72FF5516" w:rsidR="00361F8E" w:rsidDel="00EF424D" w:rsidRDefault="00361F8E" w:rsidP="001E258C">
      <w:pPr>
        <w:spacing w:before="156"/>
        <w:rPr>
          <w:del w:id="130" w:author="LI Junjie" w:date="2021-08-30T10:16:00Z"/>
          <w:rFonts w:ascii="Tahoma" w:hAnsi="Tahoma" w:cs="Tahoma"/>
        </w:rPr>
      </w:pPr>
    </w:p>
    <w:p w14:paraId="4870319D" w14:textId="77777777" w:rsidR="00361F8E" w:rsidRPr="001E258C" w:rsidRDefault="00361F8E" w:rsidP="001E258C">
      <w:pPr>
        <w:spacing w:before="156"/>
        <w:rPr>
          <w:rFonts w:ascii="Tahoma" w:hAnsi="Tahoma" w:cs="Tahoma"/>
        </w:rPr>
      </w:pPr>
    </w:p>
    <w:p w14:paraId="689AFDC9" w14:textId="7598C587" w:rsidR="0037321A" w:rsidRPr="001E258C" w:rsidRDefault="0037321A" w:rsidP="001E258C">
      <w:pPr>
        <w:pStyle w:val="Caption"/>
        <w:keepNext/>
        <w:spacing w:before="156"/>
        <w:rPr>
          <w:rFonts w:cs="Times New Roman"/>
        </w:rPr>
      </w:pPr>
      <w:bookmarkStart w:id="131" w:name="_Toc81228978"/>
      <w:r w:rsidRPr="001E258C">
        <w:rPr>
          <w:rFonts w:cs="Times New Roman"/>
        </w:rPr>
        <w:t xml:space="preserve">Table </w:t>
      </w:r>
      <w:r w:rsidR="00315CC4" w:rsidRPr="001E258C">
        <w:rPr>
          <w:rFonts w:cs="Times New Roman"/>
        </w:rPr>
        <w:fldChar w:fldCharType="begin"/>
      </w:r>
      <w:r w:rsidR="00315CC4" w:rsidRPr="001E258C">
        <w:rPr>
          <w:rFonts w:cs="Times New Roman"/>
        </w:rPr>
        <w:instrText xml:space="preserve"> SEQ Table \* ARABIC </w:instrText>
      </w:r>
      <w:r w:rsidR="00315CC4" w:rsidRPr="001E258C">
        <w:rPr>
          <w:rFonts w:cs="Times New Roman"/>
        </w:rPr>
        <w:fldChar w:fldCharType="separate"/>
      </w:r>
      <w:r w:rsidR="002513AB">
        <w:rPr>
          <w:rFonts w:cs="Times New Roman"/>
        </w:rPr>
        <w:t>1</w:t>
      </w:r>
      <w:r w:rsidR="00315CC4" w:rsidRPr="001E258C">
        <w:rPr>
          <w:rFonts w:cs="Times New Roman"/>
        </w:rPr>
        <w:fldChar w:fldCharType="end"/>
      </w:r>
      <w:r w:rsidRPr="001E258C">
        <w:rPr>
          <w:rFonts w:cs="Times New Roman"/>
        </w:rPr>
        <w:t xml:space="preserve"> variable description</w:t>
      </w:r>
      <w:bookmarkEnd w:id="131"/>
    </w:p>
    <w:tbl>
      <w:tblPr>
        <w:tblStyle w:val="TableGrid"/>
        <w:tblpPr w:leftFromText="180" w:rightFromText="180" w:vertAnchor="text" w:horzAnchor="margin" w:tblpY="92"/>
        <w:tblW w:w="9351" w:type="dxa"/>
        <w:tblLayout w:type="fixed"/>
        <w:tblLook w:val="04A0" w:firstRow="1" w:lastRow="0" w:firstColumn="1" w:lastColumn="0" w:noHBand="0" w:noVBand="1"/>
        <w:tblPrChange w:id="132" w:author="LI Junjie" w:date="2021-08-30T10:17:00Z">
          <w:tblPr>
            <w:tblStyle w:val="TableGrid"/>
            <w:tblpPr w:leftFromText="180" w:rightFromText="180" w:vertAnchor="text" w:horzAnchor="margin" w:tblpY="92"/>
            <w:tblW w:w="9493" w:type="dxa"/>
            <w:tblLayout w:type="fixed"/>
            <w:tblLook w:val="04A0" w:firstRow="1" w:lastRow="0" w:firstColumn="1" w:lastColumn="0" w:noHBand="0" w:noVBand="1"/>
          </w:tblPr>
        </w:tblPrChange>
      </w:tblPr>
      <w:tblGrid>
        <w:gridCol w:w="1555"/>
        <w:gridCol w:w="2409"/>
        <w:gridCol w:w="4395"/>
        <w:gridCol w:w="992"/>
        <w:tblGridChange w:id="133">
          <w:tblGrid>
            <w:gridCol w:w="1696"/>
            <w:gridCol w:w="2410"/>
            <w:gridCol w:w="4394"/>
            <w:gridCol w:w="993"/>
          </w:tblGrid>
        </w:tblGridChange>
      </w:tblGrid>
      <w:tr w:rsidR="0037321A" w14:paraId="62D39248" w14:textId="77777777" w:rsidTr="00EF424D">
        <w:tc>
          <w:tcPr>
            <w:tcW w:w="1555" w:type="dxa"/>
            <w:tcPrChange w:id="134" w:author="LI Junjie" w:date="2021-08-30T10:17:00Z">
              <w:tcPr>
                <w:tcW w:w="1696" w:type="dxa"/>
              </w:tcPr>
            </w:tcPrChange>
          </w:tcPr>
          <w:p w14:paraId="3545A551" w14:textId="21251410" w:rsidR="0037321A" w:rsidRPr="00D14DF1" w:rsidRDefault="00170B9A">
            <w:pPr>
              <w:spacing w:before="156"/>
              <w:jc w:val="center"/>
              <w:rPr>
                <w:rFonts w:ascii="Times New Roman" w:hAnsi="Times New Roman" w:cs="Times New Roman"/>
                <w:b/>
                <w:bCs/>
                <w:color w:val="000000"/>
                <w:szCs w:val="21"/>
                <w:shd w:val="clear" w:color="auto" w:fill="FFFFFF"/>
                <w:rPrChange w:id="135" w:author="冯 晓涵" w:date="2021-08-29T23:44:00Z">
                  <w:rPr>
                    <w:rFonts w:ascii="Helvetica" w:hAnsi="Helvetica"/>
                    <w:color w:val="000000"/>
                    <w:szCs w:val="21"/>
                    <w:shd w:val="clear" w:color="auto" w:fill="FFFFFF"/>
                  </w:rPr>
                </w:rPrChange>
              </w:rPr>
              <w:pPrChange w:id="136" w:author="LI Junjie" w:date="2021-08-30T10:17:00Z">
                <w:pPr>
                  <w:framePr w:hSpace="180" w:wrap="around" w:vAnchor="text" w:hAnchor="margin" w:y="92"/>
                  <w:spacing w:before="156"/>
                </w:pPr>
              </w:pPrChange>
            </w:pPr>
            <w:r w:rsidRPr="00D14DF1">
              <w:rPr>
                <w:rFonts w:ascii="Times New Roman" w:hAnsi="Times New Roman" w:cs="Times New Roman"/>
                <w:b/>
                <w:bCs/>
                <w:color w:val="000000"/>
                <w:szCs w:val="21"/>
                <w:shd w:val="clear" w:color="auto" w:fill="FFFFFF"/>
                <w:rPrChange w:id="137" w:author="冯 晓涵" w:date="2021-08-29T23:44:00Z">
                  <w:rPr>
                    <w:rFonts w:ascii="Helvetica" w:hAnsi="Helvetica"/>
                    <w:color w:val="000000"/>
                    <w:szCs w:val="21"/>
                    <w:shd w:val="clear" w:color="auto" w:fill="FFFFFF"/>
                  </w:rPr>
                </w:rPrChange>
              </w:rPr>
              <w:t>Input variable</w:t>
            </w:r>
          </w:p>
        </w:tc>
        <w:tc>
          <w:tcPr>
            <w:tcW w:w="2409" w:type="dxa"/>
            <w:tcPrChange w:id="138" w:author="LI Junjie" w:date="2021-08-30T10:17:00Z">
              <w:tcPr>
                <w:tcW w:w="2410" w:type="dxa"/>
              </w:tcPr>
            </w:tcPrChange>
          </w:tcPr>
          <w:p w14:paraId="4BE3E233" w14:textId="77777777" w:rsidR="0037321A" w:rsidRPr="00D14DF1" w:rsidRDefault="0037321A" w:rsidP="00EF424D">
            <w:pPr>
              <w:spacing w:before="156"/>
              <w:jc w:val="center"/>
              <w:rPr>
                <w:rFonts w:ascii="Times New Roman" w:hAnsi="Times New Roman" w:cs="Times New Roman"/>
                <w:b/>
                <w:bCs/>
                <w:color w:val="000000"/>
                <w:szCs w:val="21"/>
                <w:shd w:val="clear" w:color="auto" w:fill="FFFFFF"/>
                <w:rPrChange w:id="139" w:author="冯 晓涵" w:date="2021-08-29T23:44:00Z">
                  <w:rPr>
                    <w:rFonts w:ascii="Helvetica" w:hAnsi="Helvetica"/>
                    <w:color w:val="000000"/>
                    <w:szCs w:val="21"/>
                    <w:shd w:val="clear" w:color="auto" w:fill="FFFFFF"/>
                  </w:rPr>
                </w:rPrChange>
              </w:rPr>
            </w:pPr>
            <w:r w:rsidRPr="00D14DF1">
              <w:rPr>
                <w:rFonts w:ascii="Times New Roman" w:hAnsi="Times New Roman" w:cs="Times New Roman"/>
                <w:b/>
                <w:bCs/>
                <w:color w:val="000000"/>
                <w:szCs w:val="21"/>
                <w:shd w:val="clear" w:color="auto" w:fill="FFFFFF"/>
                <w:rPrChange w:id="140" w:author="冯 晓涵" w:date="2021-08-29T23:44:00Z">
                  <w:rPr>
                    <w:rFonts w:ascii="Helvetica" w:hAnsi="Helvetica"/>
                    <w:color w:val="000000"/>
                    <w:szCs w:val="21"/>
                    <w:shd w:val="clear" w:color="auto" w:fill="FFFFFF"/>
                  </w:rPr>
                </w:rPrChange>
              </w:rPr>
              <w:t>Deprivation Domain</w:t>
            </w:r>
          </w:p>
        </w:tc>
        <w:tc>
          <w:tcPr>
            <w:tcW w:w="4395" w:type="dxa"/>
            <w:tcPrChange w:id="141" w:author="LI Junjie" w:date="2021-08-30T10:17:00Z">
              <w:tcPr>
                <w:tcW w:w="4394" w:type="dxa"/>
              </w:tcPr>
            </w:tcPrChange>
          </w:tcPr>
          <w:p w14:paraId="0069AD33" w14:textId="77777777" w:rsidR="0037321A" w:rsidRPr="00D14DF1" w:rsidRDefault="0037321A">
            <w:pPr>
              <w:spacing w:before="156"/>
              <w:jc w:val="center"/>
              <w:rPr>
                <w:rFonts w:ascii="Times New Roman" w:hAnsi="Times New Roman" w:cs="Times New Roman"/>
                <w:b/>
                <w:bCs/>
                <w:color w:val="000000"/>
                <w:szCs w:val="21"/>
                <w:shd w:val="clear" w:color="auto" w:fill="FFFFFF"/>
                <w:rPrChange w:id="142" w:author="冯 晓涵" w:date="2021-08-29T23:44:00Z">
                  <w:rPr>
                    <w:rFonts w:ascii="Helvetica" w:hAnsi="Helvetica"/>
                    <w:color w:val="000000"/>
                    <w:szCs w:val="21"/>
                    <w:shd w:val="clear" w:color="auto" w:fill="FFFFFF"/>
                  </w:rPr>
                </w:rPrChange>
              </w:rPr>
              <w:pPrChange w:id="143" w:author="LI Junjie" w:date="2021-08-30T10:17:00Z">
                <w:pPr>
                  <w:framePr w:hSpace="180" w:wrap="around" w:vAnchor="text" w:hAnchor="margin" w:y="92"/>
                  <w:spacing w:before="156"/>
                </w:pPr>
              </w:pPrChange>
            </w:pPr>
            <w:r w:rsidRPr="00D14DF1">
              <w:rPr>
                <w:rFonts w:ascii="Times New Roman" w:hAnsi="Times New Roman" w:cs="Times New Roman"/>
                <w:b/>
                <w:bCs/>
                <w:color w:val="000000"/>
                <w:szCs w:val="21"/>
                <w:shd w:val="clear" w:color="auto" w:fill="FFFFFF"/>
                <w:rPrChange w:id="144" w:author="冯 晓涵" w:date="2021-08-29T23:44:00Z">
                  <w:rPr>
                    <w:rFonts w:ascii="Helvetica" w:hAnsi="Helvetica"/>
                    <w:color w:val="000000"/>
                    <w:szCs w:val="21"/>
                    <w:shd w:val="clear" w:color="auto" w:fill="FFFFFF"/>
                  </w:rPr>
                </w:rPrChange>
              </w:rPr>
              <w:t>Description</w:t>
            </w:r>
          </w:p>
        </w:tc>
        <w:tc>
          <w:tcPr>
            <w:tcW w:w="992" w:type="dxa"/>
            <w:tcPrChange w:id="145" w:author="LI Junjie" w:date="2021-08-30T10:17:00Z">
              <w:tcPr>
                <w:tcW w:w="993" w:type="dxa"/>
              </w:tcPr>
            </w:tcPrChange>
          </w:tcPr>
          <w:p w14:paraId="71263BDD" w14:textId="77777777" w:rsidR="0037321A" w:rsidRPr="00D14DF1" w:rsidRDefault="0037321A">
            <w:pPr>
              <w:widowControl/>
              <w:spacing w:before="156"/>
              <w:jc w:val="center"/>
              <w:rPr>
                <w:rFonts w:ascii="Times New Roman" w:hAnsi="Times New Roman" w:cs="Times New Roman"/>
                <w:b/>
                <w:bCs/>
                <w:rPrChange w:id="146" w:author="冯 晓涵" w:date="2021-08-29T23:44:00Z">
                  <w:rPr/>
                </w:rPrChange>
              </w:rPr>
              <w:pPrChange w:id="147" w:author="LI Junjie" w:date="2021-08-30T10:17:00Z">
                <w:pPr>
                  <w:framePr w:hSpace="180" w:wrap="around" w:vAnchor="text" w:hAnchor="margin" w:y="92"/>
                  <w:widowControl/>
                  <w:spacing w:before="156"/>
                  <w:jc w:val="left"/>
                </w:pPr>
              </w:pPrChange>
            </w:pPr>
            <w:r w:rsidRPr="00D14DF1">
              <w:rPr>
                <w:rFonts w:ascii="Times New Roman" w:hAnsi="Times New Roman" w:cs="Times New Roman"/>
                <w:b/>
                <w:bCs/>
                <w:color w:val="000000"/>
                <w:szCs w:val="21"/>
                <w:shd w:val="clear" w:color="auto" w:fill="FFFFFF"/>
                <w:rPrChange w:id="148" w:author="冯 晓涵" w:date="2021-08-29T23:44:00Z">
                  <w:rPr>
                    <w:rFonts w:ascii="Helvetica" w:hAnsi="Helvetica"/>
                    <w:color w:val="000000"/>
                    <w:szCs w:val="21"/>
                    <w:shd w:val="clear" w:color="auto" w:fill="FFFFFF"/>
                  </w:rPr>
                </w:rPrChange>
              </w:rPr>
              <w:t>Weight</w:t>
            </w:r>
          </w:p>
        </w:tc>
      </w:tr>
      <w:tr w:rsidR="0037321A" w14:paraId="37E6D5F5" w14:textId="77777777" w:rsidTr="00EF424D">
        <w:tc>
          <w:tcPr>
            <w:tcW w:w="1555" w:type="dxa"/>
            <w:tcPrChange w:id="149" w:author="LI Junjie" w:date="2021-08-30T10:17:00Z">
              <w:tcPr>
                <w:tcW w:w="1696" w:type="dxa"/>
              </w:tcPr>
            </w:tcPrChange>
          </w:tcPr>
          <w:p w14:paraId="699FCC44" w14:textId="07470164" w:rsidR="0037321A" w:rsidRPr="00D14DF1" w:rsidRDefault="0037321A" w:rsidP="0037321A">
            <w:pPr>
              <w:spacing w:before="156"/>
              <w:rPr>
                <w:rFonts w:ascii="Times New Roman" w:eastAsiaTheme="majorEastAsia" w:hAnsi="Times New Roman" w:cs="Times New Roman"/>
                <w:color w:val="000000"/>
                <w:sz w:val="22"/>
                <w:shd w:val="clear" w:color="auto" w:fill="FFFFFF"/>
                <w:rPrChange w:id="150" w:author="冯 晓涵" w:date="2021-08-29T23:41:00Z">
                  <w:rPr>
                    <w:rFonts w:ascii="Times New Roman" w:eastAsiaTheme="majorEastAsia" w:hAnsi="Times New Roman" w:cs="Times New Roman"/>
                    <w:color w:val="000000"/>
                    <w:sz w:val="18"/>
                    <w:szCs w:val="18"/>
                    <w:shd w:val="clear" w:color="auto" w:fill="FFFFFF"/>
                  </w:rPr>
                </w:rPrChange>
              </w:rPr>
            </w:pPr>
            <w:proofErr w:type="spellStart"/>
            <w:r w:rsidRPr="00D14DF1">
              <w:rPr>
                <w:rFonts w:ascii="Times New Roman" w:eastAsiaTheme="majorEastAsia" w:hAnsi="Times New Roman" w:cs="Times New Roman"/>
                <w:color w:val="000000"/>
                <w:sz w:val="22"/>
                <w:shd w:val="clear" w:color="auto" w:fill="FFFFFF"/>
                <w:rPrChange w:id="151" w:author="冯 晓涵" w:date="2021-08-29T23:41:00Z">
                  <w:rPr>
                    <w:rFonts w:ascii="Times New Roman" w:eastAsiaTheme="majorEastAsia" w:hAnsi="Times New Roman" w:cs="Times New Roman"/>
                    <w:color w:val="000000"/>
                    <w:sz w:val="18"/>
                    <w:szCs w:val="18"/>
                    <w:shd w:val="clear" w:color="auto" w:fill="FFFFFF"/>
                  </w:rPr>
                </w:rPrChange>
              </w:rPr>
              <w:t>income_score</w:t>
            </w:r>
            <w:proofErr w:type="spellEnd"/>
          </w:p>
        </w:tc>
        <w:tc>
          <w:tcPr>
            <w:tcW w:w="2409" w:type="dxa"/>
            <w:tcPrChange w:id="152" w:author="LI Junjie" w:date="2021-08-30T10:17:00Z">
              <w:tcPr>
                <w:tcW w:w="2410" w:type="dxa"/>
              </w:tcPr>
            </w:tcPrChange>
          </w:tcPr>
          <w:p w14:paraId="326C2D10" w14:textId="77777777" w:rsidR="0037321A" w:rsidRPr="00D14DF1" w:rsidRDefault="0037321A" w:rsidP="0037321A">
            <w:pPr>
              <w:spacing w:before="156"/>
              <w:jc w:val="center"/>
              <w:rPr>
                <w:rFonts w:ascii="Times New Roman" w:eastAsiaTheme="majorEastAsia" w:hAnsi="Times New Roman" w:cs="Times New Roman"/>
                <w:color w:val="000000"/>
                <w:sz w:val="18"/>
                <w:szCs w:val="18"/>
                <w:shd w:val="clear" w:color="auto" w:fill="FFFFFF"/>
              </w:rPr>
            </w:pPr>
            <w:r w:rsidRPr="00D14DF1">
              <w:rPr>
                <w:rFonts w:ascii="Times New Roman" w:eastAsiaTheme="majorEastAsia" w:hAnsi="Times New Roman" w:cs="Times New Roman"/>
                <w:color w:val="000000"/>
                <w:sz w:val="18"/>
                <w:szCs w:val="18"/>
                <w:shd w:val="clear" w:color="auto" w:fill="FFFFFF"/>
              </w:rPr>
              <w:t>Income Deprivation Domain</w:t>
            </w:r>
          </w:p>
        </w:tc>
        <w:tc>
          <w:tcPr>
            <w:tcW w:w="4395" w:type="dxa"/>
            <w:tcPrChange w:id="153" w:author="LI Junjie" w:date="2021-08-30T10:17:00Z">
              <w:tcPr>
                <w:tcW w:w="4394" w:type="dxa"/>
              </w:tcPr>
            </w:tcPrChange>
          </w:tcPr>
          <w:p w14:paraId="7B0988EA" w14:textId="77777777" w:rsidR="0037321A" w:rsidRPr="00D14DF1" w:rsidRDefault="0037321A" w:rsidP="00EF424D">
            <w:pPr>
              <w:spacing w:before="156"/>
              <w:jc w:val="left"/>
              <w:rPr>
                <w:rFonts w:ascii="Times New Roman" w:eastAsiaTheme="majorEastAsia" w:hAnsi="Times New Roman" w:cs="Times New Roman"/>
                <w:color w:val="000000"/>
                <w:sz w:val="18"/>
                <w:szCs w:val="18"/>
                <w:shd w:val="clear" w:color="auto" w:fill="FFFFFF"/>
              </w:rPr>
            </w:pPr>
            <w:r w:rsidRPr="00D14DF1">
              <w:rPr>
                <w:rFonts w:ascii="Times New Roman" w:eastAsiaTheme="majorEastAsia" w:hAnsi="Times New Roman" w:cs="Times New Roman"/>
                <w:color w:val="000000"/>
                <w:sz w:val="18"/>
                <w:szCs w:val="18"/>
                <w:shd w:val="clear" w:color="auto" w:fill="FFFFFF"/>
              </w:rPr>
              <w:t>Domain measures the proportion of the population experiencing deprivation relating to low income.</w:t>
            </w:r>
          </w:p>
        </w:tc>
        <w:tc>
          <w:tcPr>
            <w:tcW w:w="992" w:type="dxa"/>
            <w:tcPrChange w:id="154" w:author="LI Junjie" w:date="2021-08-30T10:17:00Z">
              <w:tcPr>
                <w:tcW w:w="993" w:type="dxa"/>
              </w:tcPr>
            </w:tcPrChange>
          </w:tcPr>
          <w:p w14:paraId="37D66B80" w14:textId="77777777" w:rsidR="0037321A" w:rsidRPr="00D14DF1" w:rsidRDefault="0037321A" w:rsidP="0037321A">
            <w:pPr>
              <w:widowControl/>
              <w:spacing w:before="156"/>
              <w:jc w:val="left"/>
              <w:rPr>
                <w:sz w:val="18"/>
                <w:szCs w:val="18"/>
                <w:rPrChange w:id="155" w:author="冯 晓涵" w:date="2021-08-29T23:42:00Z">
                  <w:rPr/>
                </w:rPrChange>
              </w:rPr>
            </w:pPr>
            <w:r w:rsidRPr="00D14DF1">
              <w:rPr>
                <w:rFonts w:ascii="Times New Roman" w:eastAsiaTheme="majorEastAsia" w:hAnsi="Times New Roman" w:cs="Times New Roman"/>
                <w:color w:val="000000"/>
                <w:sz w:val="18"/>
                <w:szCs w:val="18"/>
                <w:shd w:val="clear" w:color="auto" w:fill="FFFFFF"/>
              </w:rPr>
              <w:t>22.5%</w:t>
            </w:r>
          </w:p>
        </w:tc>
      </w:tr>
      <w:tr w:rsidR="0037321A" w14:paraId="67796240" w14:textId="77777777" w:rsidTr="00EF424D">
        <w:tc>
          <w:tcPr>
            <w:tcW w:w="1555" w:type="dxa"/>
            <w:tcPrChange w:id="156" w:author="LI Junjie" w:date="2021-08-30T10:17:00Z">
              <w:tcPr>
                <w:tcW w:w="1696" w:type="dxa"/>
              </w:tcPr>
            </w:tcPrChange>
          </w:tcPr>
          <w:p w14:paraId="2DAAE448" w14:textId="4A0D0C6E" w:rsidR="0037321A" w:rsidRPr="00D14DF1" w:rsidRDefault="0037321A" w:rsidP="0037321A">
            <w:pPr>
              <w:spacing w:before="156"/>
              <w:rPr>
                <w:rFonts w:ascii="Times New Roman" w:eastAsiaTheme="majorEastAsia" w:hAnsi="Times New Roman" w:cs="Times New Roman"/>
                <w:color w:val="000000"/>
                <w:sz w:val="22"/>
                <w:shd w:val="clear" w:color="auto" w:fill="FFFFFF"/>
                <w:rPrChange w:id="157" w:author="冯 晓涵" w:date="2021-08-29T23:41:00Z">
                  <w:rPr>
                    <w:rFonts w:ascii="Times New Roman" w:eastAsiaTheme="majorEastAsia" w:hAnsi="Times New Roman" w:cs="Times New Roman"/>
                    <w:color w:val="000000"/>
                    <w:sz w:val="18"/>
                    <w:szCs w:val="18"/>
                    <w:shd w:val="clear" w:color="auto" w:fill="FFFFFF"/>
                  </w:rPr>
                </w:rPrChange>
              </w:rPr>
            </w:pPr>
            <w:r w:rsidRPr="00D14DF1">
              <w:rPr>
                <w:rFonts w:ascii="Times New Roman" w:eastAsiaTheme="majorEastAsia" w:hAnsi="Times New Roman" w:cs="Times New Roman"/>
                <w:color w:val="000000"/>
                <w:sz w:val="22"/>
                <w:shd w:val="clear" w:color="auto" w:fill="FFFFFF"/>
                <w:rPrChange w:id="158" w:author="冯 晓涵" w:date="2021-08-29T23:41:00Z">
                  <w:rPr>
                    <w:rFonts w:ascii="Times New Roman" w:eastAsiaTheme="majorEastAsia" w:hAnsi="Times New Roman" w:cs="Times New Roman"/>
                    <w:color w:val="000000"/>
                    <w:sz w:val="18"/>
                    <w:szCs w:val="18"/>
                    <w:shd w:val="clear" w:color="auto" w:fill="FFFFFF"/>
                  </w:rPr>
                </w:rPrChange>
              </w:rPr>
              <w:t>employment_</w:t>
            </w:r>
            <w:ins w:id="159" w:author="冯 晓涵" w:date="2021-08-29T23:41:00Z">
              <w:r w:rsidR="00D14DF1">
                <w:rPr>
                  <w:rFonts w:ascii="Times New Roman" w:eastAsiaTheme="majorEastAsia" w:hAnsi="Times New Roman" w:cs="Times New Roman" w:hint="eastAsia"/>
                  <w:color w:val="000000"/>
                  <w:sz w:val="22"/>
                  <w:shd w:val="clear" w:color="auto" w:fill="FFFFFF"/>
                </w:rPr>
                <w:t xml:space="preserve"> </w:t>
              </w:r>
            </w:ins>
            <w:r w:rsidRPr="00D14DF1">
              <w:rPr>
                <w:rFonts w:ascii="Times New Roman" w:eastAsiaTheme="majorEastAsia" w:hAnsi="Times New Roman" w:cs="Times New Roman"/>
                <w:color w:val="000000"/>
                <w:sz w:val="22"/>
                <w:shd w:val="clear" w:color="auto" w:fill="FFFFFF"/>
                <w:rPrChange w:id="160" w:author="冯 晓涵" w:date="2021-08-29T23:41:00Z">
                  <w:rPr>
                    <w:rFonts w:ascii="Times New Roman" w:eastAsiaTheme="majorEastAsia" w:hAnsi="Times New Roman" w:cs="Times New Roman"/>
                    <w:color w:val="000000"/>
                    <w:sz w:val="18"/>
                    <w:szCs w:val="18"/>
                    <w:shd w:val="clear" w:color="auto" w:fill="FFFFFF"/>
                  </w:rPr>
                </w:rPrChange>
              </w:rPr>
              <w:t>score</w:t>
            </w:r>
          </w:p>
        </w:tc>
        <w:tc>
          <w:tcPr>
            <w:tcW w:w="2409" w:type="dxa"/>
            <w:tcPrChange w:id="161" w:author="LI Junjie" w:date="2021-08-30T10:17:00Z">
              <w:tcPr>
                <w:tcW w:w="2410" w:type="dxa"/>
              </w:tcPr>
            </w:tcPrChange>
          </w:tcPr>
          <w:p w14:paraId="1004748D" w14:textId="77777777" w:rsidR="0037321A" w:rsidRPr="00D14DF1" w:rsidRDefault="0037321A" w:rsidP="0037321A">
            <w:pPr>
              <w:spacing w:before="156"/>
              <w:jc w:val="center"/>
              <w:rPr>
                <w:rFonts w:ascii="Times New Roman" w:eastAsiaTheme="majorEastAsia" w:hAnsi="Times New Roman" w:cs="Times New Roman"/>
                <w:color w:val="000000"/>
                <w:sz w:val="18"/>
                <w:szCs w:val="18"/>
                <w:shd w:val="clear" w:color="auto" w:fill="FFFFFF"/>
              </w:rPr>
            </w:pPr>
            <w:r w:rsidRPr="00D14DF1">
              <w:rPr>
                <w:rFonts w:ascii="Times New Roman" w:eastAsiaTheme="majorEastAsia" w:hAnsi="Times New Roman" w:cs="Times New Roman"/>
                <w:color w:val="000000"/>
                <w:sz w:val="18"/>
                <w:szCs w:val="18"/>
                <w:shd w:val="clear" w:color="auto" w:fill="FFFFFF"/>
              </w:rPr>
              <w:t>Employment Deprivation Domain</w:t>
            </w:r>
          </w:p>
        </w:tc>
        <w:tc>
          <w:tcPr>
            <w:tcW w:w="4395" w:type="dxa"/>
            <w:tcPrChange w:id="162" w:author="LI Junjie" w:date="2021-08-30T10:17:00Z">
              <w:tcPr>
                <w:tcW w:w="4394" w:type="dxa"/>
              </w:tcPr>
            </w:tcPrChange>
          </w:tcPr>
          <w:p w14:paraId="15F80943" w14:textId="2C4EAA37" w:rsidR="0037321A" w:rsidRPr="000E6855" w:rsidRDefault="0037321A" w:rsidP="00EF424D">
            <w:pPr>
              <w:spacing w:before="156"/>
              <w:jc w:val="left"/>
              <w:rPr>
                <w:rFonts w:ascii="Times New Roman" w:eastAsiaTheme="majorEastAsia" w:hAnsi="Times New Roman" w:cs="Times New Roman"/>
                <w:color w:val="000000"/>
                <w:sz w:val="18"/>
                <w:szCs w:val="18"/>
                <w:shd w:val="clear" w:color="auto" w:fill="FFFFFF"/>
              </w:rPr>
            </w:pPr>
            <w:r w:rsidRPr="00D14DF1">
              <w:rPr>
                <w:rFonts w:ascii="Times New Roman" w:eastAsiaTheme="majorEastAsia" w:hAnsi="Times New Roman" w:cs="Times New Roman"/>
                <w:color w:val="000000"/>
                <w:sz w:val="18"/>
                <w:szCs w:val="18"/>
                <w:shd w:val="clear" w:color="auto" w:fill="FFFFFF"/>
              </w:rPr>
              <w:t>Domain measures the proportion of the working-age population in an area involuntarily excluded from the labor market.</w:t>
            </w:r>
          </w:p>
        </w:tc>
        <w:tc>
          <w:tcPr>
            <w:tcW w:w="992" w:type="dxa"/>
            <w:tcPrChange w:id="163" w:author="LI Junjie" w:date="2021-08-30T10:17:00Z">
              <w:tcPr>
                <w:tcW w:w="993" w:type="dxa"/>
              </w:tcPr>
            </w:tcPrChange>
          </w:tcPr>
          <w:p w14:paraId="6788001E" w14:textId="77777777" w:rsidR="0037321A" w:rsidRPr="00D14DF1" w:rsidRDefault="0037321A" w:rsidP="0037321A">
            <w:pPr>
              <w:widowControl/>
              <w:spacing w:before="156"/>
              <w:jc w:val="left"/>
              <w:rPr>
                <w:sz w:val="18"/>
                <w:szCs w:val="18"/>
                <w:rPrChange w:id="164" w:author="冯 晓涵" w:date="2021-08-29T23:42:00Z">
                  <w:rPr/>
                </w:rPrChange>
              </w:rPr>
            </w:pPr>
            <w:r w:rsidRPr="000E6855">
              <w:rPr>
                <w:rFonts w:ascii="Times New Roman" w:eastAsiaTheme="majorEastAsia" w:hAnsi="Times New Roman" w:cs="Times New Roman"/>
                <w:color w:val="000000"/>
                <w:sz w:val="18"/>
                <w:szCs w:val="18"/>
                <w:shd w:val="clear" w:color="auto" w:fill="FFFFFF"/>
              </w:rPr>
              <w:t>22.5%</w:t>
            </w:r>
          </w:p>
        </w:tc>
      </w:tr>
      <w:tr w:rsidR="0037321A" w14:paraId="7E0F1918" w14:textId="77777777" w:rsidTr="00EF424D">
        <w:tc>
          <w:tcPr>
            <w:tcW w:w="1555" w:type="dxa"/>
            <w:tcPrChange w:id="165" w:author="LI Junjie" w:date="2021-08-30T10:17:00Z">
              <w:tcPr>
                <w:tcW w:w="1696" w:type="dxa"/>
              </w:tcPr>
            </w:tcPrChange>
          </w:tcPr>
          <w:p w14:paraId="36BB2BE9" w14:textId="71A2AD27" w:rsidR="0037321A" w:rsidRPr="00D14DF1" w:rsidRDefault="0037321A" w:rsidP="0037321A">
            <w:pPr>
              <w:spacing w:before="156"/>
              <w:rPr>
                <w:rFonts w:ascii="Times New Roman" w:eastAsiaTheme="majorEastAsia" w:hAnsi="Times New Roman" w:cs="Times New Roman"/>
                <w:color w:val="000000"/>
                <w:sz w:val="22"/>
                <w:shd w:val="clear" w:color="auto" w:fill="FFFFFF"/>
                <w:rPrChange w:id="166" w:author="冯 晓涵" w:date="2021-08-29T23:41:00Z">
                  <w:rPr>
                    <w:rFonts w:ascii="Times New Roman" w:eastAsiaTheme="majorEastAsia" w:hAnsi="Times New Roman" w:cs="Times New Roman"/>
                    <w:color w:val="000000"/>
                    <w:sz w:val="18"/>
                    <w:szCs w:val="18"/>
                    <w:shd w:val="clear" w:color="auto" w:fill="FFFFFF"/>
                  </w:rPr>
                </w:rPrChange>
              </w:rPr>
            </w:pPr>
            <w:proofErr w:type="spellStart"/>
            <w:r w:rsidRPr="00D14DF1">
              <w:rPr>
                <w:rFonts w:ascii="Times New Roman" w:eastAsiaTheme="majorEastAsia" w:hAnsi="Times New Roman" w:cs="Times New Roman"/>
                <w:color w:val="000000"/>
                <w:sz w:val="22"/>
                <w:shd w:val="clear" w:color="auto" w:fill="FFFFFF"/>
                <w:rPrChange w:id="167" w:author="冯 晓涵" w:date="2021-08-29T23:41:00Z">
                  <w:rPr>
                    <w:rFonts w:ascii="Times New Roman" w:eastAsiaTheme="majorEastAsia" w:hAnsi="Times New Roman" w:cs="Times New Roman"/>
                    <w:color w:val="000000"/>
                    <w:sz w:val="18"/>
                    <w:szCs w:val="18"/>
                    <w:shd w:val="clear" w:color="auto" w:fill="FFFFFF"/>
                  </w:rPr>
                </w:rPrChange>
              </w:rPr>
              <w:t>edu_score</w:t>
            </w:r>
            <w:proofErr w:type="spellEnd"/>
          </w:p>
        </w:tc>
        <w:tc>
          <w:tcPr>
            <w:tcW w:w="2409" w:type="dxa"/>
            <w:tcPrChange w:id="168" w:author="LI Junjie" w:date="2021-08-30T10:17:00Z">
              <w:tcPr>
                <w:tcW w:w="2410" w:type="dxa"/>
              </w:tcPr>
            </w:tcPrChange>
          </w:tcPr>
          <w:p w14:paraId="45904A62" w14:textId="77777777" w:rsidR="0037321A" w:rsidRPr="00D14DF1" w:rsidRDefault="0037321A" w:rsidP="0037321A">
            <w:pPr>
              <w:spacing w:before="156"/>
              <w:jc w:val="center"/>
              <w:rPr>
                <w:rFonts w:ascii="Times New Roman" w:eastAsiaTheme="majorEastAsia" w:hAnsi="Times New Roman" w:cs="Times New Roman"/>
                <w:color w:val="000000"/>
                <w:sz w:val="18"/>
                <w:szCs w:val="18"/>
                <w:shd w:val="clear" w:color="auto" w:fill="FFFFFF"/>
              </w:rPr>
            </w:pPr>
            <w:r w:rsidRPr="00D14DF1">
              <w:rPr>
                <w:rFonts w:ascii="Times New Roman" w:eastAsiaTheme="majorEastAsia" w:hAnsi="Times New Roman" w:cs="Times New Roman"/>
                <w:color w:val="000000"/>
                <w:sz w:val="18"/>
                <w:szCs w:val="18"/>
                <w:shd w:val="clear" w:color="auto" w:fill="FFFFFF"/>
              </w:rPr>
              <w:t>Education, Skills and Training Deprivation Domain</w:t>
            </w:r>
          </w:p>
        </w:tc>
        <w:tc>
          <w:tcPr>
            <w:tcW w:w="4395" w:type="dxa"/>
            <w:tcPrChange w:id="169" w:author="LI Junjie" w:date="2021-08-30T10:17:00Z">
              <w:tcPr>
                <w:tcW w:w="4394" w:type="dxa"/>
              </w:tcPr>
            </w:tcPrChange>
          </w:tcPr>
          <w:p w14:paraId="4B82690B" w14:textId="77777777" w:rsidR="0037321A" w:rsidRPr="000E6855" w:rsidRDefault="0037321A" w:rsidP="00EF424D">
            <w:pPr>
              <w:spacing w:before="156"/>
              <w:jc w:val="left"/>
              <w:rPr>
                <w:rFonts w:ascii="Times New Roman" w:eastAsiaTheme="majorEastAsia" w:hAnsi="Times New Roman" w:cs="Times New Roman"/>
                <w:color w:val="000000"/>
                <w:sz w:val="18"/>
                <w:szCs w:val="18"/>
                <w:shd w:val="clear" w:color="auto" w:fill="FFFFFF"/>
              </w:rPr>
            </w:pPr>
            <w:r w:rsidRPr="00D14DF1">
              <w:rPr>
                <w:rFonts w:ascii="Times New Roman" w:eastAsiaTheme="majorEastAsia" w:hAnsi="Times New Roman" w:cs="Times New Roman"/>
                <w:color w:val="000000"/>
                <w:sz w:val="18"/>
                <w:szCs w:val="18"/>
                <w:shd w:val="clear" w:color="auto" w:fill="FFFFFF"/>
              </w:rPr>
              <w:t>Domain measures the lack of attainment and skills in the local population.</w:t>
            </w:r>
          </w:p>
        </w:tc>
        <w:tc>
          <w:tcPr>
            <w:tcW w:w="992" w:type="dxa"/>
            <w:tcPrChange w:id="170" w:author="LI Junjie" w:date="2021-08-30T10:17:00Z">
              <w:tcPr>
                <w:tcW w:w="993" w:type="dxa"/>
              </w:tcPr>
            </w:tcPrChange>
          </w:tcPr>
          <w:p w14:paraId="6504A3DC" w14:textId="77777777" w:rsidR="0037321A" w:rsidRPr="00D14DF1" w:rsidRDefault="0037321A" w:rsidP="0037321A">
            <w:pPr>
              <w:widowControl/>
              <w:spacing w:before="156"/>
              <w:jc w:val="left"/>
              <w:rPr>
                <w:sz w:val="18"/>
                <w:szCs w:val="18"/>
                <w:rPrChange w:id="171" w:author="冯 晓涵" w:date="2021-08-29T23:42:00Z">
                  <w:rPr/>
                </w:rPrChange>
              </w:rPr>
            </w:pPr>
            <w:r w:rsidRPr="000E6855">
              <w:rPr>
                <w:rFonts w:ascii="Times New Roman" w:eastAsiaTheme="majorEastAsia" w:hAnsi="Times New Roman" w:cs="Times New Roman"/>
                <w:color w:val="000000"/>
                <w:sz w:val="18"/>
                <w:szCs w:val="18"/>
                <w:shd w:val="clear" w:color="auto" w:fill="FFFFFF"/>
              </w:rPr>
              <w:t>13.5%</w:t>
            </w:r>
          </w:p>
        </w:tc>
      </w:tr>
      <w:tr w:rsidR="0037321A" w14:paraId="3A553F23" w14:textId="77777777" w:rsidTr="00EF424D">
        <w:tc>
          <w:tcPr>
            <w:tcW w:w="1555" w:type="dxa"/>
            <w:tcPrChange w:id="172" w:author="LI Junjie" w:date="2021-08-30T10:17:00Z">
              <w:tcPr>
                <w:tcW w:w="1696" w:type="dxa"/>
              </w:tcPr>
            </w:tcPrChange>
          </w:tcPr>
          <w:p w14:paraId="24429652" w14:textId="08D99F2B" w:rsidR="0037321A" w:rsidRPr="00D14DF1" w:rsidRDefault="0037321A" w:rsidP="0037321A">
            <w:pPr>
              <w:spacing w:before="156"/>
              <w:rPr>
                <w:rFonts w:ascii="Times New Roman" w:eastAsiaTheme="majorEastAsia" w:hAnsi="Times New Roman" w:cs="Times New Roman"/>
                <w:color w:val="000000"/>
                <w:sz w:val="22"/>
                <w:shd w:val="clear" w:color="auto" w:fill="FFFFFF"/>
                <w:rPrChange w:id="173" w:author="冯 晓涵" w:date="2021-08-29T23:41:00Z">
                  <w:rPr>
                    <w:rFonts w:ascii="Times New Roman" w:eastAsiaTheme="majorEastAsia" w:hAnsi="Times New Roman" w:cs="Times New Roman"/>
                    <w:color w:val="000000"/>
                    <w:sz w:val="18"/>
                    <w:szCs w:val="18"/>
                    <w:shd w:val="clear" w:color="auto" w:fill="FFFFFF"/>
                  </w:rPr>
                </w:rPrChange>
              </w:rPr>
            </w:pPr>
            <w:proofErr w:type="spellStart"/>
            <w:r w:rsidRPr="00D14DF1">
              <w:rPr>
                <w:rFonts w:ascii="Times New Roman" w:eastAsiaTheme="majorEastAsia" w:hAnsi="Times New Roman" w:cs="Times New Roman"/>
                <w:color w:val="000000"/>
                <w:sz w:val="22"/>
                <w:shd w:val="clear" w:color="auto" w:fill="FFFFFF"/>
                <w:rPrChange w:id="174" w:author="冯 晓涵" w:date="2021-08-29T23:41:00Z">
                  <w:rPr>
                    <w:rFonts w:ascii="Times New Roman" w:eastAsiaTheme="majorEastAsia" w:hAnsi="Times New Roman" w:cs="Times New Roman"/>
                    <w:color w:val="000000"/>
                    <w:sz w:val="18"/>
                    <w:szCs w:val="18"/>
                    <w:shd w:val="clear" w:color="auto" w:fill="FFFFFF"/>
                  </w:rPr>
                </w:rPrChange>
              </w:rPr>
              <w:t>health_score</w:t>
            </w:r>
            <w:proofErr w:type="spellEnd"/>
          </w:p>
        </w:tc>
        <w:tc>
          <w:tcPr>
            <w:tcW w:w="2409" w:type="dxa"/>
            <w:tcPrChange w:id="175" w:author="LI Junjie" w:date="2021-08-30T10:17:00Z">
              <w:tcPr>
                <w:tcW w:w="2410" w:type="dxa"/>
              </w:tcPr>
            </w:tcPrChange>
          </w:tcPr>
          <w:p w14:paraId="298D9125" w14:textId="77777777" w:rsidR="0037321A" w:rsidRPr="00D14DF1" w:rsidRDefault="0037321A" w:rsidP="0037321A">
            <w:pPr>
              <w:spacing w:before="156"/>
              <w:jc w:val="center"/>
              <w:rPr>
                <w:rFonts w:ascii="Times New Roman" w:eastAsiaTheme="majorEastAsia" w:hAnsi="Times New Roman" w:cs="Times New Roman"/>
                <w:color w:val="000000"/>
                <w:sz w:val="18"/>
                <w:szCs w:val="18"/>
                <w:shd w:val="clear" w:color="auto" w:fill="FFFFFF"/>
              </w:rPr>
            </w:pPr>
            <w:r w:rsidRPr="00D14DF1">
              <w:rPr>
                <w:rFonts w:ascii="Times New Roman" w:eastAsiaTheme="majorEastAsia" w:hAnsi="Times New Roman" w:cs="Times New Roman"/>
                <w:color w:val="000000"/>
                <w:sz w:val="18"/>
                <w:szCs w:val="18"/>
                <w:shd w:val="clear" w:color="auto" w:fill="FFFFFF"/>
              </w:rPr>
              <w:t xml:space="preserve">Health Deprivation and </w:t>
            </w:r>
            <w:r w:rsidRPr="00D14DF1">
              <w:rPr>
                <w:rFonts w:ascii="Times New Roman" w:eastAsiaTheme="majorEastAsia" w:hAnsi="Times New Roman" w:cs="Times New Roman"/>
                <w:color w:val="000000"/>
                <w:sz w:val="18"/>
                <w:szCs w:val="18"/>
                <w:shd w:val="clear" w:color="auto" w:fill="FFFFFF"/>
              </w:rPr>
              <w:lastRenderedPageBreak/>
              <w:t>Disability Domain</w:t>
            </w:r>
          </w:p>
        </w:tc>
        <w:tc>
          <w:tcPr>
            <w:tcW w:w="4395" w:type="dxa"/>
            <w:tcPrChange w:id="176" w:author="LI Junjie" w:date="2021-08-30T10:17:00Z">
              <w:tcPr>
                <w:tcW w:w="4394" w:type="dxa"/>
              </w:tcPr>
            </w:tcPrChange>
          </w:tcPr>
          <w:p w14:paraId="37060B9D" w14:textId="77777777" w:rsidR="0037321A" w:rsidRPr="000E6855" w:rsidRDefault="0037321A" w:rsidP="00EF424D">
            <w:pPr>
              <w:tabs>
                <w:tab w:val="left" w:pos="713"/>
              </w:tabs>
              <w:spacing w:before="156"/>
              <w:jc w:val="left"/>
              <w:rPr>
                <w:rFonts w:ascii="Times New Roman" w:eastAsiaTheme="majorEastAsia" w:hAnsi="Times New Roman" w:cs="Times New Roman"/>
                <w:color w:val="000000"/>
                <w:sz w:val="18"/>
                <w:szCs w:val="18"/>
                <w:shd w:val="clear" w:color="auto" w:fill="FFFFFF"/>
              </w:rPr>
            </w:pPr>
            <w:r w:rsidRPr="00D14DF1">
              <w:rPr>
                <w:rFonts w:ascii="Times New Roman" w:eastAsiaTheme="majorEastAsia" w:hAnsi="Times New Roman" w:cs="Times New Roman"/>
                <w:color w:val="000000"/>
                <w:sz w:val="18"/>
                <w:szCs w:val="18"/>
                <w:shd w:val="clear" w:color="auto" w:fill="FFFFFF"/>
              </w:rPr>
              <w:lastRenderedPageBreak/>
              <w:t xml:space="preserve">Domain measures the risk of premature death and the </w:t>
            </w:r>
            <w:r w:rsidRPr="00D14DF1">
              <w:rPr>
                <w:rFonts w:ascii="Times New Roman" w:eastAsiaTheme="majorEastAsia" w:hAnsi="Times New Roman" w:cs="Times New Roman"/>
                <w:color w:val="000000"/>
                <w:sz w:val="18"/>
                <w:szCs w:val="18"/>
                <w:shd w:val="clear" w:color="auto" w:fill="FFFFFF"/>
              </w:rPr>
              <w:lastRenderedPageBreak/>
              <w:t>impairment of quality of life through poor physical or mental health.</w:t>
            </w:r>
            <w:r w:rsidRPr="00D14DF1">
              <w:rPr>
                <w:rFonts w:ascii="Times New Roman" w:eastAsiaTheme="majorEastAsia" w:hAnsi="Times New Roman" w:cs="Times New Roman"/>
                <w:color w:val="000000"/>
                <w:sz w:val="18"/>
                <w:szCs w:val="18"/>
                <w:shd w:val="clear" w:color="auto" w:fill="FFFFFF"/>
              </w:rPr>
              <w:tab/>
            </w:r>
          </w:p>
        </w:tc>
        <w:tc>
          <w:tcPr>
            <w:tcW w:w="992" w:type="dxa"/>
            <w:tcPrChange w:id="177" w:author="LI Junjie" w:date="2021-08-30T10:17:00Z">
              <w:tcPr>
                <w:tcW w:w="993" w:type="dxa"/>
              </w:tcPr>
            </w:tcPrChange>
          </w:tcPr>
          <w:p w14:paraId="7DF85156" w14:textId="77777777" w:rsidR="0037321A" w:rsidRPr="00D14DF1" w:rsidRDefault="0037321A" w:rsidP="0037321A">
            <w:pPr>
              <w:widowControl/>
              <w:spacing w:before="156"/>
              <w:jc w:val="left"/>
              <w:rPr>
                <w:sz w:val="18"/>
                <w:szCs w:val="18"/>
                <w:rPrChange w:id="178" w:author="冯 晓涵" w:date="2021-08-29T23:42:00Z">
                  <w:rPr/>
                </w:rPrChange>
              </w:rPr>
            </w:pPr>
            <w:r w:rsidRPr="000E6855">
              <w:rPr>
                <w:rFonts w:ascii="Times New Roman" w:eastAsiaTheme="majorEastAsia" w:hAnsi="Times New Roman" w:cs="Times New Roman"/>
                <w:color w:val="000000"/>
                <w:sz w:val="18"/>
                <w:szCs w:val="18"/>
                <w:shd w:val="clear" w:color="auto" w:fill="FFFFFF"/>
              </w:rPr>
              <w:lastRenderedPageBreak/>
              <w:t>13.5%</w:t>
            </w:r>
          </w:p>
        </w:tc>
      </w:tr>
      <w:tr w:rsidR="0037321A" w14:paraId="2D2D9AF0" w14:textId="77777777" w:rsidTr="00EF424D">
        <w:tc>
          <w:tcPr>
            <w:tcW w:w="1555" w:type="dxa"/>
            <w:tcPrChange w:id="179" w:author="LI Junjie" w:date="2021-08-30T10:17:00Z">
              <w:tcPr>
                <w:tcW w:w="1696" w:type="dxa"/>
              </w:tcPr>
            </w:tcPrChange>
          </w:tcPr>
          <w:p w14:paraId="7363F4F5" w14:textId="1FBBDA9D" w:rsidR="0037321A" w:rsidRPr="00D14DF1" w:rsidRDefault="0037321A" w:rsidP="0037321A">
            <w:pPr>
              <w:spacing w:before="156"/>
              <w:rPr>
                <w:rFonts w:ascii="Times New Roman" w:eastAsiaTheme="majorEastAsia" w:hAnsi="Times New Roman" w:cs="Times New Roman"/>
                <w:color w:val="000000"/>
                <w:sz w:val="22"/>
                <w:shd w:val="clear" w:color="auto" w:fill="FFFFFF"/>
                <w:rPrChange w:id="180" w:author="冯 晓涵" w:date="2021-08-29T23:41:00Z">
                  <w:rPr>
                    <w:rFonts w:ascii="Times New Roman" w:eastAsiaTheme="majorEastAsia" w:hAnsi="Times New Roman" w:cs="Times New Roman"/>
                    <w:color w:val="000000"/>
                    <w:sz w:val="18"/>
                    <w:szCs w:val="18"/>
                    <w:shd w:val="clear" w:color="auto" w:fill="FFFFFF"/>
                  </w:rPr>
                </w:rPrChange>
              </w:rPr>
            </w:pPr>
            <w:proofErr w:type="spellStart"/>
            <w:r w:rsidRPr="00D14DF1">
              <w:rPr>
                <w:rFonts w:ascii="Times New Roman" w:eastAsiaTheme="majorEastAsia" w:hAnsi="Times New Roman" w:cs="Times New Roman"/>
                <w:color w:val="000000"/>
                <w:sz w:val="22"/>
                <w:shd w:val="clear" w:color="auto" w:fill="FFFFFF"/>
                <w:rPrChange w:id="181" w:author="冯 晓涵" w:date="2021-08-29T23:41:00Z">
                  <w:rPr>
                    <w:rFonts w:ascii="Times New Roman" w:eastAsiaTheme="majorEastAsia" w:hAnsi="Times New Roman" w:cs="Times New Roman"/>
                    <w:color w:val="000000"/>
                    <w:sz w:val="18"/>
                    <w:szCs w:val="18"/>
                    <w:shd w:val="clear" w:color="auto" w:fill="FFFFFF"/>
                  </w:rPr>
                </w:rPrChange>
              </w:rPr>
              <w:t>crime_score</w:t>
            </w:r>
            <w:proofErr w:type="spellEnd"/>
          </w:p>
        </w:tc>
        <w:tc>
          <w:tcPr>
            <w:tcW w:w="2409" w:type="dxa"/>
            <w:tcPrChange w:id="182" w:author="LI Junjie" w:date="2021-08-30T10:17:00Z">
              <w:tcPr>
                <w:tcW w:w="2410" w:type="dxa"/>
              </w:tcPr>
            </w:tcPrChange>
          </w:tcPr>
          <w:p w14:paraId="5CB953A3" w14:textId="77777777" w:rsidR="0037321A" w:rsidRPr="00D14DF1" w:rsidRDefault="0037321A" w:rsidP="0037321A">
            <w:pPr>
              <w:spacing w:before="156"/>
              <w:jc w:val="center"/>
              <w:rPr>
                <w:rFonts w:ascii="Times New Roman" w:eastAsiaTheme="majorEastAsia" w:hAnsi="Times New Roman" w:cs="Times New Roman"/>
                <w:color w:val="000000"/>
                <w:sz w:val="18"/>
                <w:szCs w:val="18"/>
                <w:shd w:val="clear" w:color="auto" w:fill="FFFFFF"/>
              </w:rPr>
            </w:pPr>
            <w:r w:rsidRPr="00D14DF1">
              <w:rPr>
                <w:rFonts w:ascii="Times New Roman" w:eastAsiaTheme="majorEastAsia" w:hAnsi="Times New Roman" w:cs="Times New Roman"/>
                <w:color w:val="000000"/>
                <w:sz w:val="18"/>
                <w:szCs w:val="18"/>
                <w:shd w:val="clear" w:color="auto" w:fill="FFFFFF"/>
              </w:rPr>
              <w:t>Crime Domain</w:t>
            </w:r>
          </w:p>
        </w:tc>
        <w:tc>
          <w:tcPr>
            <w:tcW w:w="4395" w:type="dxa"/>
            <w:tcPrChange w:id="183" w:author="LI Junjie" w:date="2021-08-30T10:17:00Z">
              <w:tcPr>
                <w:tcW w:w="4394" w:type="dxa"/>
              </w:tcPr>
            </w:tcPrChange>
          </w:tcPr>
          <w:p w14:paraId="4CCA7F23" w14:textId="0FA216EF" w:rsidR="0037321A" w:rsidRPr="00D14DF1" w:rsidRDefault="0037321A" w:rsidP="00EF424D">
            <w:pPr>
              <w:spacing w:before="156"/>
              <w:jc w:val="left"/>
              <w:rPr>
                <w:rFonts w:ascii="Times New Roman" w:eastAsiaTheme="majorEastAsia" w:hAnsi="Times New Roman" w:cs="Times New Roman"/>
                <w:color w:val="000000"/>
                <w:sz w:val="18"/>
                <w:szCs w:val="18"/>
                <w:shd w:val="clear" w:color="auto" w:fill="FFFFFF"/>
              </w:rPr>
            </w:pPr>
            <w:bookmarkStart w:id="184" w:name="OLE_LINK4"/>
            <w:r w:rsidRPr="00D14DF1">
              <w:rPr>
                <w:rFonts w:ascii="Times New Roman" w:eastAsiaTheme="majorEastAsia" w:hAnsi="Times New Roman" w:cs="Times New Roman"/>
                <w:color w:val="000000"/>
                <w:sz w:val="18"/>
                <w:szCs w:val="18"/>
                <w:shd w:val="clear" w:color="auto" w:fill="FFFFFF"/>
              </w:rPr>
              <w:t>measures the risk of personal and material victimi</w:t>
            </w:r>
            <w:r w:rsidR="00CD2B0B" w:rsidRPr="00D14DF1">
              <w:rPr>
                <w:rFonts w:ascii="Times New Roman" w:eastAsiaTheme="majorEastAsia" w:hAnsi="Times New Roman" w:cs="Times New Roman"/>
                <w:color w:val="000000"/>
                <w:sz w:val="18"/>
                <w:szCs w:val="18"/>
                <w:shd w:val="clear" w:color="auto" w:fill="FFFFFF"/>
              </w:rPr>
              <w:t>z</w:t>
            </w:r>
            <w:r w:rsidRPr="00D14DF1">
              <w:rPr>
                <w:rFonts w:ascii="Times New Roman" w:eastAsiaTheme="majorEastAsia" w:hAnsi="Times New Roman" w:cs="Times New Roman"/>
                <w:color w:val="000000"/>
                <w:sz w:val="18"/>
                <w:szCs w:val="18"/>
                <w:shd w:val="clear" w:color="auto" w:fill="FFFFFF"/>
              </w:rPr>
              <w:t xml:space="preserve">ation at </w:t>
            </w:r>
            <w:r w:rsidR="00CD2B0B" w:rsidRPr="00D14DF1">
              <w:rPr>
                <w:rFonts w:ascii="Times New Roman" w:eastAsiaTheme="majorEastAsia" w:hAnsi="Times New Roman" w:cs="Times New Roman"/>
                <w:color w:val="000000"/>
                <w:sz w:val="18"/>
                <w:szCs w:val="18"/>
                <w:shd w:val="clear" w:color="auto" w:fill="FFFFFF"/>
              </w:rPr>
              <w:t xml:space="preserve">the </w:t>
            </w:r>
            <w:r w:rsidRPr="00D14DF1">
              <w:rPr>
                <w:rFonts w:ascii="Times New Roman" w:eastAsiaTheme="majorEastAsia" w:hAnsi="Times New Roman" w:cs="Times New Roman"/>
                <w:color w:val="000000"/>
                <w:sz w:val="18"/>
                <w:szCs w:val="18"/>
                <w:shd w:val="clear" w:color="auto" w:fill="FFFFFF"/>
              </w:rPr>
              <w:t>local level.</w:t>
            </w:r>
            <w:bookmarkEnd w:id="184"/>
          </w:p>
        </w:tc>
        <w:tc>
          <w:tcPr>
            <w:tcW w:w="992" w:type="dxa"/>
            <w:tcPrChange w:id="185" w:author="LI Junjie" w:date="2021-08-30T10:17:00Z">
              <w:tcPr>
                <w:tcW w:w="993" w:type="dxa"/>
              </w:tcPr>
            </w:tcPrChange>
          </w:tcPr>
          <w:p w14:paraId="0F7C4346" w14:textId="77777777" w:rsidR="0037321A" w:rsidRPr="00D14DF1" w:rsidRDefault="0037321A" w:rsidP="0037321A">
            <w:pPr>
              <w:widowControl/>
              <w:spacing w:before="156"/>
              <w:jc w:val="left"/>
              <w:rPr>
                <w:sz w:val="18"/>
                <w:szCs w:val="18"/>
                <w:rPrChange w:id="186" w:author="冯 晓涵" w:date="2021-08-29T23:42:00Z">
                  <w:rPr/>
                </w:rPrChange>
              </w:rPr>
            </w:pPr>
            <w:r w:rsidRPr="00D14DF1">
              <w:rPr>
                <w:rFonts w:ascii="Times New Roman" w:eastAsiaTheme="majorEastAsia" w:hAnsi="Times New Roman" w:cs="Times New Roman"/>
                <w:color w:val="000000"/>
                <w:sz w:val="18"/>
                <w:szCs w:val="18"/>
                <w:shd w:val="clear" w:color="auto" w:fill="FFFFFF"/>
              </w:rPr>
              <w:t>9.3%</w:t>
            </w:r>
          </w:p>
        </w:tc>
      </w:tr>
      <w:tr w:rsidR="0037321A" w14:paraId="3D778919" w14:textId="77777777" w:rsidTr="00EF424D">
        <w:tc>
          <w:tcPr>
            <w:tcW w:w="1555" w:type="dxa"/>
            <w:tcPrChange w:id="187" w:author="LI Junjie" w:date="2021-08-30T10:17:00Z">
              <w:tcPr>
                <w:tcW w:w="1696" w:type="dxa"/>
              </w:tcPr>
            </w:tcPrChange>
          </w:tcPr>
          <w:p w14:paraId="499DC01B" w14:textId="04BE7009" w:rsidR="0037321A" w:rsidRPr="00D14DF1" w:rsidRDefault="0037321A" w:rsidP="0037321A">
            <w:pPr>
              <w:spacing w:before="156"/>
              <w:rPr>
                <w:rFonts w:ascii="Times New Roman" w:eastAsiaTheme="majorEastAsia" w:hAnsi="Times New Roman" w:cs="Times New Roman"/>
                <w:color w:val="000000"/>
                <w:sz w:val="22"/>
                <w:shd w:val="clear" w:color="auto" w:fill="FFFFFF"/>
                <w:rPrChange w:id="188" w:author="冯 晓涵" w:date="2021-08-29T23:41:00Z">
                  <w:rPr>
                    <w:rFonts w:ascii="Times New Roman" w:eastAsiaTheme="majorEastAsia" w:hAnsi="Times New Roman" w:cs="Times New Roman"/>
                    <w:color w:val="000000"/>
                    <w:sz w:val="18"/>
                    <w:szCs w:val="18"/>
                    <w:shd w:val="clear" w:color="auto" w:fill="FFFFFF"/>
                  </w:rPr>
                </w:rPrChange>
              </w:rPr>
            </w:pPr>
            <w:proofErr w:type="spellStart"/>
            <w:r w:rsidRPr="00D14DF1">
              <w:rPr>
                <w:rFonts w:ascii="Times New Roman" w:eastAsiaTheme="majorEastAsia" w:hAnsi="Times New Roman" w:cs="Times New Roman"/>
                <w:color w:val="000000"/>
                <w:sz w:val="22"/>
                <w:shd w:val="clear" w:color="auto" w:fill="FFFFFF"/>
                <w:rPrChange w:id="189" w:author="冯 晓涵" w:date="2021-08-29T23:41:00Z">
                  <w:rPr>
                    <w:rFonts w:ascii="Times New Roman" w:eastAsiaTheme="majorEastAsia" w:hAnsi="Times New Roman" w:cs="Times New Roman"/>
                    <w:color w:val="000000"/>
                    <w:sz w:val="18"/>
                    <w:szCs w:val="18"/>
                    <w:shd w:val="clear" w:color="auto" w:fill="FFFFFF"/>
                  </w:rPr>
                </w:rPrChange>
              </w:rPr>
              <w:t>house_score</w:t>
            </w:r>
            <w:proofErr w:type="spellEnd"/>
          </w:p>
        </w:tc>
        <w:tc>
          <w:tcPr>
            <w:tcW w:w="2409" w:type="dxa"/>
            <w:tcPrChange w:id="190" w:author="LI Junjie" w:date="2021-08-30T10:17:00Z">
              <w:tcPr>
                <w:tcW w:w="2410" w:type="dxa"/>
              </w:tcPr>
            </w:tcPrChange>
          </w:tcPr>
          <w:p w14:paraId="43DF9A42" w14:textId="77777777" w:rsidR="0037321A" w:rsidRPr="00D14DF1" w:rsidRDefault="0037321A" w:rsidP="0037321A">
            <w:pPr>
              <w:spacing w:before="156"/>
              <w:jc w:val="center"/>
              <w:rPr>
                <w:rFonts w:ascii="Times New Roman" w:eastAsiaTheme="majorEastAsia" w:hAnsi="Times New Roman" w:cs="Times New Roman"/>
                <w:color w:val="000000"/>
                <w:sz w:val="18"/>
                <w:szCs w:val="18"/>
                <w:shd w:val="clear" w:color="auto" w:fill="FFFFFF"/>
              </w:rPr>
            </w:pPr>
            <w:r w:rsidRPr="00D14DF1">
              <w:rPr>
                <w:rFonts w:ascii="Times New Roman" w:eastAsiaTheme="majorEastAsia" w:hAnsi="Times New Roman" w:cs="Times New Roman"/>
                <w:color w:val="000000"/>
                <w:sz w:val="18"/>
                <w:szCs w:val="18"/>
                <w:shd w:val="clear" w:color="auto" w:fill="FFFFFF"/>
              </w:rPr>
              <w:t>Barriers to Housing and Services Domain</w:t>
            </w:r>
          </w:p>
        </w:tc>
        <w:tc>
          <w:tcPr>
            <w:tcW w:w="4395" w:type="dxa"/>
            <w:tcPrChange w:id="191" w:author="LI Junjie" w:date="2021-08-30T10:17:00Z">
              <w:tcPr>
                <w:tcW w:w="4394" w:type="dxa"/>
              </w:tcPr>
            </w:tcPrChange>
          </w:tcPr>
          <w:p w14:paraId="742DB6A2" w14:textId="77777777" w:rsidR="0037321A" w:rsidRPr="000E6855" w:rsidRDefault="0037321A" w:rsidP="00EF424D">
            <w:pPr>
              <w:tabs>
                <w:tab w:val="left" w:pos="345"/>
              </w:tabs>
              <w:spacing w:before="156"/>
              <w:jc w:val="left"/>
              <w:rPr>
                <w:rFonts w:ascii="Times New Roman" w:eastAsiaTheme="majorEastAsia" w:hAnsi="Times New Roman" w:cs="Times New Roman"/>
                <w:color w:val="000000"/>
                <w:sz w:val="18"/>
                <w:szCs w:val="18"/>
                <w:shd w:val="clear" w:color="auto" w:fill="FFFFFF"/>
              </w:rPr>
            </w:pPr>
            <w:r w:rsidRPr="00D14DF1">
              <w:rPr>
                <w:rFonts w:ascii="Times New Roman" w:eastAsiaTheme="majorEastAsia" w:hAnsi="Times New Roman" w:cs="Times New Roman"/>
                <w:color w:val="000000"/>
                <w:sz w:val="18"/>
                <w:szCs w:val="18"/>
                <w:shd w:val="clear" w:color="auto" w:fill="FFFFFF"/>
              </w:rPr>
              <w:t>Domain measures the physical and financial accessibility of housing and local services.</w:t>
            </w:r>
          </w:p>
        </w:tc>
        <w:tc>
          <w:tcPr>
            <w:tcW w:w="992" w:type="dxa"/>
            <w:tcPrChange w:id="192" w:author="LI Junjie" w:date="2021-08-30T10:17:00Z">
              <w:tcPr>
                <w:tcW w:w="993" w:type="dxa"/>
              </w:tcPr>
            </w:tcPrChange>
          </w:tcPr>
          <w:p w14:paraId="18C44AD5" w14:textId="77777777" w:rsidR="0037321A" w:rsidRPr="00D14DF1" w:rsidRDefault="0037321A" w:rsidP="0037321A">
            <w:pPr>
              <w:widowControl/>
              <w:spacing w:before="156"/>
              <w:jc w:val="left"/>
              <w:rPr>
                <w:sz w:val="18"/>
                <w:szCs w:val="18"/>
                <w:rPrChange w:id="193" w:author="冯 晓涵" w:date="2021-08-29T23:42:00Z">
                  <w:rPr/>
                </w:rPrChange>
              </w:rPr>
            </w:pPr>
            <w:r w:rsidRPr="000E6855">
              <w:rPr>
                <w:rFonts w:ascii="Times New Roman" w:eastAsiaTheme="majorEastAsia" w:hAnsi="Times New Roman" w:cs="Times New Roman"/>
                <w:color w:val="000000"/>
                <w:sz w:val="18"/>
                <w:szCs w:val="18"/>
                <w:shd w:val="clear" w:color="auto" w:fill="FFFFFF"/>
              </w:rPr>
              <w:t>9.3%</w:t>
            </w:r>
          </w:p>
        </w:tc>
      </w:tr>
      <w:tr w:rsidR="0037321A" w14:paraId="5369D375" w14:textId="77777777" w:rsidTr="00EF424D">
        <w:tc>
          <w:tcPr>
            <w:tcW w:w="1555" w:type="dxa"/>
            <w:tcPrChange w:id="194" w:author="LI Junjie" w:date="2021-08-30T10:17:00Z">
              <w:tcPr>
                <w:tcW w:w="1696" w:type="dxa"/>
              </w:tcPr>
            </w:tcPrChange>
          </w:tcPr>
          <w:p w14:paraId="2DD35502" w14:textId="18DCC930" w:rsidR="0037321A" w:rsidRPr="00D14DF1" w:rsidRDefault="0037321A" w:rsidP="0037321A">
            <w:pPr>
              <w:spacing w:before="156"/>
              <w:rPr>
                <w:rFonts w:ascii="Times New Roman" w:eastAsiaTheme="majorEastAsia" w:hAnsi="Times New Roman" w:cs="Times New Roman"/>
                <w:color w:val="000000"/>
                <w:sz w:val="22"/>
                <w:shd w:val="clear" w:color="auto" w:fill="FFFFFF"/>
                <w:rPrChange w:id="195" w:author="冯 晓涵" w:date="2021-08-29T23:41:00Z">
                  <w:rPr>
                    <w:rFonts w:ascii="Times New Roman" w:eastAsiaTheme="majorEastAsia" w:hAnsi="Times New Roman" w:cs="Times New Roman"/>
                    <w:color w:val="000000"/>
                    <w:sz w:val="18"/>
                    <w:szCs w:val="18"/>
                    <w:shd w:val="clear" w:color="auto" w:fill="FFFFFF"/>
                  </w:rPr>
                </w:rPrChange>
              </w:rPr>
            </w:pPr>
            <w:proofErr w:type="spellStart"/>
            <w:r w:rsidRPr="00D14DF1">
              <w:rPr>
                <w:rFonts w:ascii="Times New Roman" w:eastAsiaTheme="majorEastAsia" w:hAnsi="Times New Roman" w:cs="Times New Roman"/>
                <w:color w:val="000000"/>
                <w:sz w:val="22"/>
                <w:shd w:val="clear" w:color="auto" w:fill="FFFFFF"/>
                <w:rPrChange w:id="196" w:author="冯 晓涵" w:date="2021-08-29T23:41:00Z">
                  <w:rPr>
                    <w:rFonts w:ascii="Times New Roman" w:eastAsiaTheme="majorEastAsia" w:hAnsi="Times New Roman" w:cs="Times New Roman"/>
                    <w:color w:val="000000"/>
                    <w:sz w:val="18"/>
                    <w:szCs w:val="18"/>
                    <w:shd w:val="clear" w:color="auto" w:fill="FFFFFF"/>
                  </w:rPr>
                </w:rPrChange>
              </w:rPr>
              <w:t>live_score</w:t>
            </w:r>
            <w:proofErr w:type="spellEnd"/>
          </w:p>
        </w:tc>
        <w:tc>
          <w:tcPr>
            <w:tcW w:w="2409" w:type="dxa"/>
            <w:tcPrChange w:id="197" w:author="LI Junjie" w:date="2021-08-30T10:17:00Z">
              <w:tcPr>
                <w:tcW w:w="2410" w:type="dxa"/>
              </w:tcPr>
            </w:tcPrChange>
          </w:tcPr>
          <w:p w14:paraId="1F70E7CC" w14:textId="77777777" w:rsidR="0037321A" w:rsidRPr="00D14DF1" w:rsidRDefault="0037321A" w:rsidP="0037321A">
            <w:pPr>
              <w:spacing w:before="156"/>
              <w:jc w:val="center"/>
              <w:rPr>
                <w:rFonts w:ascii="Times New Roman" w:eastAsiaTheme="majorEastAsia" w:hAnsi="Times New Roman" w:cs="Times New Roman"/>
                <w:color w:val="000000"/>
                <w:sz w:val="18"/>
                <w:szCs w:val="18"/>
                <w:shd w:val="clear" w:color="auto" w:fill="FFFFFF"/>
              </w:rPr>
            </w:pPr>
            <w:r w:rsidRPr="00D14DF1">
              <w:rPr>
                <w:rFonts w:ascii="Times New Roman" w:eastAsiaTheme="majorEastAsia" w:hAnsi="Times New Roman" w:cs="Times New Roman"/>
                <w:color w:val="000000"/>
                <w:sz w:val="18"/>
                <w:szCs w:val="18"/>
                <w:shd w:val="clear" w:color="auto" w:fill="FFFFFF"/>
              </w:rPr>
              <w:t>Living Environment Deprivation Domain</w:t>
            </w:r>
          </w:p>
        </w:tc>
        <w:tc>
          <w:tcPr>
            <w:tcW w:w="4395" w:type="dxa"/>
            <w:tcPrChange w:id="198" w:author="LI Junjie" w:date="2021-08-30T10:17:00Z">
              <w:tcPr>
                <w:tcW w:w="4394" w:type="dxa"/>
              </w:tcPr>
            </w:tcPrChange>
          </w:tcPr>
          <w:p w14:paraId="49794E2E" w14:textId="77777777" w:rsidR="0037321A" w:rsidRPr="00D14DF1" w:rsidRDefault="0037321A" w:rsidP="00EF424D">
            <w:pPr>
              <w:spacing w:before="156"/>
              <w:jc w:val="left"/>
              <w:rPr>
                <w:rFonts w:ascii="Times New Roman" w:eastAsiaTheme="majorEastAsia" w:hAnsi="Times New Roman" w:cs="Times New Roman"/>
                <w:color w:val="000000"/>
                <w:sz w:val="18"/>
                <w:szCs w:val="18"/>
                <w:shd w:val="clear" w:color="auto" w:fill="FFFFFF"/>
              </w:rPr>
            </w:pPr>
            <w:r w:rsidRPr="00D14DF1">
              <w:rPr>
                <w:rFonts w:ascii="Times New Roman" w:eastAsiaTheme="majorEastAsia" w:hAnsi="Times New Roman" w:cs="Times New Roman"/>
                <w:color w:val="000000"/>
                <w:sz w:val="18"/>
                <w:szCs w:val="18"/>
                <w:shd w:val="clear" w:color="auto" w:fill="FFFFFF"/>
              </w:rPr>
              <w:t xml:space="preserve">Domain measures the quality of the local environment. </w:t>
            </w:r>
          </w:p>
        </w:tc>
        <w:tc>
          <w:tcPr>
            <w:tcW w:w="992" w:type="dxa"/>
            <w:tcPrChange w:id="199" w:author="LI Junjie" w:date="2021-08-30T10:17:00Z">
              <w:tcPr>
                <w:tcW w:w="993" w:type="dxa"/>
              </w:tcPr>
            </w:tcPrChange>
          </w:tcPr>
          <w:p w14:paraId="4DB92914" w14:textId="77777777" w:rsidR="0037321A" w:rsidRPr="00D14DF1" w:rsidRDefault="0037321A" w:rsidP="0037321A">
            <w:pPr>
              <w:widowControl/>
              <w:spacing w:before="156"/>
              <w:jc w:val="left"/>
              <w:rPr>
                <w:sz w:val="18"/>
                <w:szCs w:val="18"/>
                <w:rPrChange w:id="200" w:author="冯 晓涵" w:date="2021-08-29T23:42:00Z">
                  <w:rPr/>
                </w:rPrChange>
              </w:rPr>
            </w:pPr>
            <w:r w:rsidRPr="00D14DF1">
              <w:rPr>
                <w:rFonts w:ascii="Times New Roman" w:eastAsiaTheme="majorEastAsia" w:hAnsi="Times New Roman" w:cs="Times New Roman"/>
                <w:color w:val="000000"/>
                <w:sz w:val="18"/>
                <w:szCs w:val="18"/>
                <w:shd w:val="clear" w:color="auto" w:fill="FFFFFF"/>
              </w:rPr>
              <w:t>9.3%</w:t>
            </w:r>
          </w:p>
        </w:tc>
      </w:tr>
    </w:tbl>
    <w:p w14:paraId="65B4C5FB" w14:textId="77777777" w:rsidR="00DB2C96" w:rsidRPr="00DB2C96" w:rsidRDefault="00DB2C96" w:rsidP="0037321A">
      <w:pPr>
        <w:widowControl/>
        <w:shd w:val="clear" w:color="auto" w:fill="FFFFFF"/>
        <w:spacing w:before="156" w:beforeAutospacing="1" w:afterAutospacing="1"/>
        <w:jc w:val="left"/>
        <w:rPr>
          <w:rFonts w:ascii="Tahoma" w:hAnsi="Tahoma" w:cs="Tahoma"/>
        </w:rPr>
      </w:pPr>
    </w:p>
    <w:p w14:paraId="1F7E5284" w14:textId="2414B0C5" w:rsidR="00111A54" w:rsidRDefault="00111A54" w:rsidP="00CD2B0B">
      <w:pPr>
        <w:widowControl/>
        <w:numPr>
          <w:ilvl w:val="0"/>
          <w:numId w:val="4"/>
        </w:numPr>
        <w:shd w:val="clear" w:color="auto" w:fill="FFFFFF"/>
        <w:spacing w:before="156" w:beforeAutospacing="1" w:afterAutospacing="1"/>
        <w:rPr>
          <w:rFonts w:ascii="Tahoma" w:hAnsi="Tahoma" w:cs="Tahoma"/>
        </w:rPr>
      </w:pPr>
      <w:r w:rsidRPr="00A162AD">
        <w:rPr>
          <w:rFonts w:ascii="Tahoma" w:hAnsi="Tahoma" w:cs="Tahoma"/>
        </w:rPr>
        <w:t>Compute the weight for each </w:t>
      </w:r>
      <m:oMath>
        <m:sSubSup>
          <m:sSubSupPr>
            <m:ctrlPr>
              <w:rPr>
                <w:rFonts w:ascii="Cambria Math" w:hAnsi="Cambria Math" w:cs="Tahoma"/>
              </w:rPr>
            </m:ctrlPr>
          </m:sSubSupPr>
          <m:e>
            <m:r>
              <w:rPr>
                <w:rFonts w:ascii="Cambria Math" w:hAnsi="Cambria Math" w:cs="Tahoma"/>
              </w:rPr>
              <m:t>z</m:t>
            </m:r>
          </m:e>
          <m:sub>
            <m:r>
              <w:rPr>
                <w:rFonts w:ascii="Cambria Math" w:hAnsi="Cambria Math" w:cs="Tahoma"/>
              </w:rPr>
              <m:t>k</m:t>
            </m:r>
          </m:sub>
          <m:sup>
            <m:r>
              <m:rPr>
                <m:sty m:val="p"/>
              </m:rPr>
              <w:rPr>
                <w:rFonts w:ascii="Cambria Math" w:hAnsi="Cambria Math" w:cs="Tahoma"/>
              </w:rPr>
              <m:t>'</m:t>
            </m:r>
          </m:sup>
        </m:sSubSup>
      </m:oMath>
      <w:r w:rsidRPr="00A162AD">
        <w:rPr>
          <w:rFonts w:ascii="Tahoma" w:hAnsi="Tahoma" w:cs="Tahoma"/>
        </w:rPr>
        <w:t> with the SHAP kernel.</w:t>
      </w:r>
      <w:r w:rsidR="007876AF" w:rsidRPr="00A162AD">
        <w:rPr>
          <w:rFonts w:ascii="Tahoma" w:hAnsi="Tahoma" w:cs="Tahoma"/>
        </w:rPr>
        <w:t xml:space="preserve"> </w:t>
      </w:r>
      <w:r w:rsidR="007F0EE6" w:rsidRPr="007F0EE6">
        <w:rPr>
          <w:rFonts w:ascii="Tahoma" w:hAnsi="Tahoma" w:cs="Tahoma"/>
        </w:rPr>
        <w:t>The mechanism is that for coalitions that contain few 1's or many 1's, they would get the larger weights. For example, the weight for coalitions (1, 1, 1, 0) is the same as (0, 0, 0, 1) and they have larger weight than (0, 0, 1, 1).</w:t>
      </w:r>
      <w:commentRangeStart w:id="201"/>
      <w:r w:rsidR="007876AF" w:rsidRPr="00A162AD">
        <w:rPr>
          <w:rFonts w:ascii="Tahoma" w:hAnsi="Tahoma" w:cs="Tahoma"/>
        </w:rPr>
        <w:t xml:space="preserve"> It </w:t>
      </w:r>
      <w:commentRangeEnd w:id="201"/>
      <w:r w:rsidR="004A5B35">
        <w:rPr>
          <w:rStyle w:val="CommentReference"/>
        </w:rPr>
        <w:commentReference w:id="201"/>
      </w:r>
      <w:r w:rsidR="007876AF" w:rsidRPr="00A162AD">
        <w:rPr>
          <w:rFonts w:ascii="Tahoma" w:hAnsi="Tahoma" w:cs="Tahoma"/>
        </w:rPr>
        <w:t xml:space="preserve">is </w:t>
      </w:r>
      <w:r w:rsidR="00A162AD" w:rsidRPr="00A162AD">
        <w:rPr>
          <w:rFonts w:ascii="Tahoma" w:hAnsi="Tahoma" w:cs="Tahoma"/>
        </w:rPr>
        <w:t xml:space="preserve">easy to understand since we can learn more about </w:t>
      </w:r>
      <w:r w:rsidR="007876AF" w:rsidRPr="00A162AD">
        <w:rPr>
          <w:rFonts w:ascii="Tahoma" w:hAnsi="Tahoma" w:cs="Tahoma"/>
        </w:rPr>
        <w:t xml:space="preserve">individual features if we can </w:t>
      </w:r>
      <w:r w:rsidR="00A162AD">
        <w:rPr>
          <w:rFonts w:ascii="Tahoma" w:hAnsi="Tahoma" w:cs="Tahoma"/>
        </w:rPr>
        <w:t>observe</w:t>
      </w:r>
      <w:r w:rsidR="007876AF" w:rsidRPr="00A162AD">
        <w:rPr>
          <w:rFonts w:ascii="Tahoma" w:hAnsi="Tahoma" w:cs="Tahoma"/>
        </w:rPr>
        <w:t xml:space="preserve"> their effects in isolation. </w:t>
      </w:r>
      <w:r w:rsidR="007F0EE6">
        <w:rPr>
          <w:rFonts w:ascii="Tahoma" w:hAnsi="Tahoma" w:cs="Tahoma"/>
        </w:rPr>
        <w:t>However</w:t>
      </w:r>
      <w:r w:rsidR="00A162AD">
        <w:rPr>
          <w:rFonts w:ascii="Tahoma" w:hAnsi="Tahoma" w:cs="Tahoma"/>
        </w:rPr>
        <w:t xml:space="preserve">, we can learn little of the contribution </w:t>
      </w:r>
      <w:r w:rsidR="00CD2B0B">
        <w:rPr>
          <w:rFonts w:ascii="Tahoma" w:hAnsi="Tahoma" w:cs="Tahoma"/>
        </w:rPr>
        <w:t xml:space="preserve">of </w:t>
      </w:r>
      <w:r w:rsidR="00A162AD" w:rsidRPr="00A162AD">
        <w:rPr>
          <w:rFonts w:ascii="Tahoma" w:hAnsi="Tahoma" w:cs="Tahoma"/>
        </w:rPr>
        <w:t>an individual feature</w:t>
      </w:r>
      <w:r w:rsidR="00A162AD">
        <w:rPr>
          <w:rFonts w:ascii="Tahoma" w:hAnsi="Tahoma" w:cs="Tahoma"/>
        </w:rPr>
        <w:t xml:space="preserve"> </w:t>
      </w:r>
      <w:r w:rsidR="007876AF" w:rsidRPr="00A162AD">
        <w:rPr>
          <w:rFonts w:ascii="Tahoma" w:hAnsi="Tahoma" w:cs="Tahoma"/>
        </w:rPr>
        <w:t>If a coalition consists of</w:t>
      </w:r>
      <w:r w:rsidR="00A162AD" w:rsidRPr="00A162AD">
        <w:rPr>
          <w:rFonts w:ascii="Tahoma" w:hAnsi="Tahoma" w:cs="Tahoma"/>
        </w:rPr>
        <w:t xml:space="preserve"> almost</w:t>
      </w:r>
      <w:r w:rsidR="007876AF" w:rsidRPr="00A162AD">
        <w:rPr>
          <w:rFonts w:ascii="Tahoma" w:hAnsi="Tahoma" w:cs="Tahoma"/>
        </w:rPr>
        <w:t xml:space="preserve"> half </w:t>
      </w:r>
      <w:r w:rsidR="00A162AD" w:rsidRPr="00A162AD">
        <w:rPr>
          <w:rFonts w:ascii="Tahoma" w:hAnsi="Tahoma" w:cs="Tahoma"/>
        </w:rPr>
        <w:t xml:space="preserve">of </w:t>
      </w:r>
      <w:r w:rsidR="007876AF" w:rsidRPr="00A162AD">
        <w:rPr>
          <w:rFonts w:ascii="Tahoma" w:hAnsi="Tahoma" w:cs="Tahoma"/>
        </w:rPr>
        <w:t>the feature</w:t>
      </w:r>
      <w:r w:rsidR="00A162AD" w:rsidRPr="00A162AD">
        <w:rPr>
          <w:rFonts w:ascii="Tahoma" w:hAnsi="Tahoma" w:cs="Tahoma"/>
        </w:rPr>
        <w:t>s</w:t>
      </w:r>
      <w:r w:rsidR="007876AF" w:rsidRPr="00A162AD">
        <w:rPr>
          <w:rFonts w:ascii="Tahoma" w:hAnsi="Tahoma" w:cs="Tahoma"/>
        </w:rPr>
        <w:t>,</w:t>
      </w:r>
      <w:r w:rsidR="00A162AD" w:rsidRPr="00A162AD">
        <w:rPr>
          <w:rFonts w:ascii="Tahoma" w:hAnsi="Tahoma" w:cs="Tahoma"/>
        </w:rPr>
        <w:t xml:space="preserve"> be</w:t>
      </w:r>
      <w:r w:rsidR="00CD2B0B">
        <w:rPr>
          <w:rFonts w:ascii="Tahoma" w:hAnsi="Tahoma" w:cs="Tahoma"/>
        </w:rPr>
        <w:t>ca</w:t>
      </w:r>
      <w:r w:rsidR="00A162AD" w:rsidRPr="00A162AD">
        <w:rPr>
          <w:rFonts w:ascii="Tahoma" w:hAnsi="Tahoma" w:cs="Tahoma"/>
        </w:rPr>
        <w:t>use</w:t>
      </w:r>
      <w:r w:rsidR="007876AF" w:rsidRPr="00A162AD">
        <w:rPr>
          <w:rFonts w:ascii="Tahoma" w:hAnsi="Tahoma" w:cs="Tahoma"/>
        </w:rPr>
        <w:t xml:space="preserve"> there </w:t>
      </w:r>
      <w:r w:rsidR="00A162AD" w:rsidRPr="00A162AD">
        <w:rPr>
          <w:rFonts w:ascii="Tahoma" w:hAnsi="Tahoma" w:cs="Tahoma"/>
        </w:rPr>
        <w:t>would be</w:t>
      </w:r>
      <w:r w:rsidR="007876AF" w:rsidRPr="00A162AD">
        <w:rPr>
          <w:rFonts w:ascii="Tahoma" w:hAnsi="Tahoma" w:cs="Tahoma"/>
        </w:rPr>
        <w:t xml:space="preserve"> many possible coalitions</w:t>
      </w:r>
      <w:r w:rsidR="00A162AD" w:rsidRPr="00A162AD">
        <w:rPr>
          <w:rFonts w:ascii="Tahoma" w:hAnsi="Tahoma" w:cs="Tahoma"/>
        </w:rPr>
        <w:t>.</w:t>
      </w:r>
      <w:r w:rsidR="00A162AD">
        <w:rPr>
          <w:rFonts w:ascii="Tahoma" w:hAnsi="Tahoma" w:cs="Tahoma"/>
        </w:rPr>
        <w:t xml:space="preserve"> Based on it, </w:t>
      </w:r>
      <w:r w:rsidR="00475283">
        <w:rPr>
          <w:rFonts w:ascii="Tahoma" w:hAnsi="Tahoma" w:cs="Tahoma"/>
        </w:rPr>
        <w:fldChar w:fldCharType="begin" w:fldLock="1"/>
      </w:r>
      <w:r w:rsidR="006471CB">
        <w:rPr>
          <w:rFonts w:ascii="Tahoma" w:hAnsi="Tahoma" w:cs="Tahoma"/>
        </w:rPr>
        <w:instrText>ADDIN CSL_CITATION {"citationItems":[{"id":"ITEM-1","itemData":{"ISSN":"10495258","abstract":"Understanding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approaches.","author":[{"dropping-particle":"","family":"Lundberg","given":"Scott M.","non-dropping-particle":"","parse-names":false,"suffix":""},{"dropping-particle":"","family":"Lee","given":"Su In","non-dropping-particle":"","parse-names":false,"suffix":""}],"container-title":"Advances in Neural Information Processing Systems","id":"ITEM-1","issue":"Section 2","issued":{"date-parts":[["2017"]]},"page":"4766-4775","title":"A unified approach to interpreting model predictions","type":"article-journal","volume":"2017-Decem"},"uris":["http://www.mendeley.com/documents/?uuid=9b6df363-8666-43ee-8dad-cab7d4a6ff91"]}],"mendeley":{"formattedCitation":"(Lundberg and Lee, 2017)","manualFormatting":"Lundberg and Lee (2017)","plainTextFormattedCitation":"(Lundberg and Lee, 2017)","previouslyFormattedCitation":"(Lundberg and Lee, 2017)"},"properties":{"noteIndex":0},"schema":"https://github.com/citation-style-language/schema/raw/master/csl-citation.json"}</w:instrText>
      </w:r>
      <w:r w:rsidR="00475283">
        <w:rPr>
          <w:rFonts w:ascii="Tahoma" w:hAnsi="Tahoma" w:cs="Tahoma"/>
        </w:rPr>
        <w:fldChar w:fldCharType="separate"/>
      </w:r>
      <w:r w:rsidR="00475283" w:rsidRPr="00475283">
        <w:rPr>
          <w:rFonts w:ascii="Tahoma" w:hAnsi="Tahoma" w:cs="Tahoma"/>
        </w:rPr>
        <w:t xml:space="preserve">Lundberg and Lee </w:t>
      </w:r>
      <w:r w:rsidR="00475283">
        <w:rPr>
          <w:rFonts w:ascii="Tahoma" w:hAnsi="Tahoma" w:cs="Tahoma"/>
        </w:rPr>
        <w:t>(</w:t>
      </w:r>
      <w:r w:rsidR="00475283" w:rsidRPr="00475283">
        <w:rPr>
          <w:rFonts w:ascii="Tahoma" w:hAnsi="Tahoma" w:cs="Tahoma"/>
        </w:rPr>
        <w:t>2017)</w:t>
      </w:r>
      <w:r w:rsidR="00475283">
        <w:rPr>
          <w:rFonts w:ascii="Tahoma" w:hAnsi="Tahoma" w:cs="Tahoma"/>
        </w:rPr>
        <w:fldChar w:fldCharType="end"/>
      </w:r>
      <w:r w:rsidR="00475283">
        <w:rPr>
          <w:rFonts w:ascii="Tahoma" w:hAnsi="Tahoma" w:cs="Tahoma"/>
        </w:rPr>
        <w:t xml:space="preserve"> propose the SHAP kernel:</w:t>
      </w:r>
    </w:p>
    <w:p w14:paraId="0C7A5990" w14:textId="20ED095B" w:rsidR="00475283" w:rsidRPr="00456640" w:rsidRDefault="003F5C6C" w:rsidP="00DB7FE5">
      <w:pPr>
        <w:spacing w:before="156"/>
        <w:rPr>
          <w:rFonts w:ascii="Tahoma" w:hAnsi="Tahoma" w:cs="Tahoma"/>
        </w:rPr>
      </w:pPr>
      <m:oMathPara>
        <m:oMath>
          <m:sSub>
            <m:sSubPr>
              <m:ctrlPr>
                <w:rPr>
                  <w:rFonts w:ascii="Cambria Math" w:hAnsi="Cambria Math" w:cs="Tahoma"/>
                </w:rPr>
              </m:ctrlPr>
            </m:sSubPr>
            <m:e>
              <m:r>
                <w:rPr>
                  <w:rFonts w:ascii="Cambria Math" w:hAnsi="Cambria Math" w:cs="Tahoma"/>
                </w:rPr>
                <m:t>π</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r>
            <m:rPr>
              <m:sty m:val="p"/>
            </m:rPr>
            <w:rPr>
              <w:rFonts w:ascii="Cambria Math" w:hAnsi="Cambria Math" w:cs="Tahoma"/>
            </w:rPr>
            <m:t>=</m:t>
          </m:r>
          <m:f>
            <m:fPr>
              <m:ctrlPr>
                <w:rPr>
                  <w:rFonts w:ascii="Cambria Math" w:hAnsi="Cambria Math" w:cs="Tahoma"/>
                </w:rPr>
              </m:ctrlPr>
            </m:fPr>
            <m:num>
              <m:d>
                <m:dPr>
                  <m:ctrlPr>
                    <w:rPr>
                      <w:rFonts w:ascii="Cambria Math" w:hAnsi="Cambria Math" w:cs="Tahoma"/>
                    </w:rPr>
                  </m:ctrlPr>
                </m:dPr>
                <m:e>
                  <m:r>
                    <w:rPr>
                      <w:rFonts w:ascii="Cambria Math" w:hAnsi="Cambria Math" w:cs="Tahoma"/>
                    </w:rPr>
                    <m:t>M</m:t>
                  </m:r>
                  <m:r>
                    <m:rPr>
                      <m:sty m:val="p"/>
                    </m:rPr>
                    <w:rPr>
                      <w:rFonts w:ascii="Cambria Math" w:hAnsi="Cambria Math" w:cs="Tahoma"/>
                    </w:rPr>
                    <m:t>-1</m:t>
                  </m:r>
                </m:e>
              </m:d>
            </m:num>
            <m:den>
              <m:d>
                <m:dPr>
                  <m:ctrlPr>
                    <w:rPr>
                      <w:rFonts w:ascii="Cambria Math" w:hAnsi="Cambria Math" w:cs="Tahoma"/>
                    </w:rPr>
                  </m:ctrlPr>
                </m:dPr>
                <m:e>
                  <m:eqArr>
                    <m:eqArrPr>
                      <m:ctrlPr>
                        <w:rPr>
                          <w:rFonts w:ascii="Cambria Math" w:hAnsi="Cambria Math" w:cs="Tahoma"/>
                        </w:rPr>
                      </m:ctrlPr>
                    </m:eqArrPr>
                    <m:e>
                      <m:r>
                        <w:rPr>
                          <w:rFonts w:ascii="Cambria Math" w:hAnsi="Cambria Math" w:cs="Tahoma"/>
                        </w:rPr>
                        <m:t>M</m:t>
                      </m:r>
                    </m:e>
                    <m:e>
                      <m:r>
                        <m:rPr>
                          <m:sty m:val="p"/>
                        </m:rPr>
                        <w:rPr>
                          <w:rFonts w:ascii="Cambria Math" w:hAnsi="Cambria Math" w:cs="Tahoma"/>
                        </w:rPr>
                        <m:t>|</m:t>
                      </m:r>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m:t>
                      </m:r>
                    </m:e>
                  </m:eqArr>
                </m:e>
              </m:d>
              <m:r>
                <m:rPr>
                  <m:sty m:val="p"/>
                </m:rPr>
                <w:rPr>
                  <w:rFonts w:ascii="Cambria Math" w:hAnsi="Cambria Math" w:cs="Tahoma"/>
                </w:rPr>
                <m:t>|</m:t>
              </m:r>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m:t>
              </m:r>
              <m:r>
                <w:rPr>
                  <w:rFonts w:ascii="Cambria Math" w:hAnsi="Cambria Math" w:cs="Tahoma"/>
                </w:rPr>
                <m:t>M</m:t>
              </m:r>
              <m:r>
                <m:rPr>
                  <m:sty m:val="p"/>
                </m:rPr>
                <w:rPr>
                  <w:rFonts w:ascii="Cambria Math" w:hAnsi="Cambria Math" w:cs="Tahoma"/>
                </w:rPr>
                <m:t>-|</m:t>
              </m:r>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m:rPr>
                  <m:sty m:val="p"/>
                </m:rPr>
                <w:rPr>
                  <w:rFonts w:ascii="Cambria Math" w:hAnsi="Cambria Math" w:cs="Tahoma"/>
                </w:rPr>
                <m:t>|)</m:t>
              </m:r>
            </m:den>
          </m:f>
          <m:r>
            <w:rPr>
              <w:rFonts w:ascii="Cambria Math" w:hAnsi="Cambria Math" w:cs="Tahoma"/>
            </w:rPr>
            <m:t xml:space="preserve">          (5)</m:t>
          </m:r>
        </m:oMath>
      </m:oMathPara>
    </w:p>
    <w:p w14:paraId="2126AE65" w14:textId="7A5AA125" w:rsidR="00456640" w:rsidRDefault="00456640" w:rsidP="00CD2B0B">
      <w:pPr>
        <w:widowControl/>
        <w:shd w:val="clear" w:color="auto" w:fill="FFFFFF"/>
        <w:spacing w:before="156" w:beforeAutospacing="1" w:afterAutospacing="1"/>
        <w:ind w:left="720"/>
        <w:rPr>
          <w:rFonts w:ascii="Tahoma" w:hAnsi="Tahoma" w:cs="Tahoma"/>
        </w:rPr>
      </w:pPr>
      <w:r>
        <w:rPr>
          <w:rFonts w:ascii="Tahoma" w:hAnsi="Tahoma" w:cs="Tahoma" w:hint="eastAsia"/>
        </w:rPr>
        <w:t>Where</w:t>
      </w:r>
      <w:r w:rsidR="00CD2B0B" w:rsidRPr="00CD2B0B">
        <w:rPr>
          <w:rFonts w:ascii="Tahoma" w:hAnsi="Tahoma" w:cs="Tahoma"/>
        </w:rPr>
        <w:t xml:space="preserve"> </w:t>
      </w:r>
      <w:r w:rsidR="00CD2B0B">
        <w:rPr>
          <w:rFonts w:ascii="Tahoma" w:hAnsi="Tahoma" w:cs="Tahoma"/>
        </w:rPr>
        <w:t xml:space="preserve">M </w:t>
      </w:r>
      <w:r w:rsidR="00CD2B0B" w:rsidRPr="00456640">
        <w:rPr>
          <w:rFonts w:ascii="Tahoma" w:hAnsi="Tahoma" w:cs="Tahoma"/>
        </w:rPr>
        <w:t>is the maximum coalition size</w:t>
      </w:r>
      <w:r w:rsidR="00CD2B0B">
        <w:rPr>
          <w:rFonts w:ascii="Tahoma" w:hAnsi="Tahoma" w:cs="Tahoma"/>
        </w:rPr>
        <w:t xml:space="preserve"> and </w:t>
      </w:r>
      <m:oMath>
        <m:d>
          <m:dPr>
            <m:begChr m:val="|"/>
            <m:endChr m:val="|"/>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oMath>
      <w:r w:rsidRPr="00456640">
        <w:rPr>
          <w:rFonts w:ascii="Tahoma" w:hAnsi="Tahoma" w:cs="Tahoma" w:hint="eastAsia"/>
        </w:rPr>
        <w:t xml:space="preserve"> is</w:t>
      </w:r>
      <w:r w:rsidRPr="00456640">
        <w:rPr>
          <w:rFonts w:ascii="Tahoma" w:hAnsi="Tahoma" w:cs="Tahoma"/>
        </w:rPr>
        <w:t xml:space="preserve"> the number of present features in instance z'</w:t>
      </w:r>
      <w:r>
        <w:rPr>
          <w:rFonts w:ascii="Tahoma" w:hAnsi="Tahoma" w:cs="Tahoma"/>
        </w:rPr>
        <w:t xml:space="preserve"> </w:t>
      </w:r>
      <w:r>
        <w:rPr>
          <w:rFonts w:ascii="Tahoma" w:hAnsi="Tahoma" w:cs="Tahoma" w:hint="eastAsia"/>
        </w:rPr>
        <w:t>and</w:t>
      </w:r>
      <w:r>
        <w:rPr>
          <w:rFonts w:ascii="Tahoma" w:hAnsi="Tahoma" w:cs="Tahoma"/>
        </w:rPr>
        <w:t xml:space="preserve"> M </w:t>
      </w:r>
      <w:r w:rsidRPr="00456640">
        <w:rPr>
          <w:rFonts w:ascii="Tahoma" w:hAnsi="Tahoma" w:cs="Tahoma"/>
        </w:rPr>
        <w:t>is the maximum coalition size</w:t>
      </w:r>
      <w:r w:rsidR="001E7672">
        <w:rPr>
          <w:rFonts w:ascii="Tahoma" w:hAnsi="Tahoma" w:cs="Tahoma" w:hint="eastAsia"/>
        </w:rPr>
        <w:t>.</w:t>
      </w:r>
    </w:p>
    <w:p w14:paraId="4C305A1C" w14:textId="38E26553" w:rsidR="00111A54" w:rsidRDefault="00111A54" w:rsidP="00CD2B0B">
      <w:pPr>
        <w:widowControl/>
        <w:numPr>
          <w:ilvl w:val="0"/>
          <w:numId w:val="4"/>
        </w:numPr>
        <w:shd w:val="clear" w:color="auto" w:fill="FFFFFF"/>
        <w:spacing w:before="156" w:beforeAutospacing="1" w:after="100" w:afterAutospacing="1"/>
        <w:rPr>
          <w:rFonts w:ascii="Tahoma" w:hAnsi="Tahoma" w:cs="Tahoma"/>
        </w:rPr>
      </w:pPr>
      <w:r w:rsidRPr="00456640">
        <w:rPr>
          <w:rFonts w:ascii="Tahoma" w:hAnsi="Tahoma" w:cs="Tahoma"/>
        </w:rPr>
        <w:t xml:space="preserve">Fit </w:t>
      </w:r>
      <w:r w:rsidR="00456640">
        <w:rPr>
          <w:rFonts w:ascii="Tahoma" w:hAnsi="Tahoma" w:cs="Tahoma" w:hint="eastAsia"/>
        </w:rPr>
        <w:t>the</w:t>
      </w:r>
      <w:r w:rsidR="00456640">
        <w:rPr>
          <w:rFonts w:ascii="Tahoma" w:hAnsi="Tahoma" w:cs="Tahoma"/>
        </w:rPr>
        <w:t xml:space="preserve"> </w:t>
      </w:r>
      <w:r w:rsidRPr="00456640">
        <w:rPr>
          <w:rFonts w:ascii="Tahoma" w:hAnsi="Tahoma" w:cs="Tahoma"/>
        </w:rPr>
        <w:t xml:space="preserve">linear </w:t>
      </w:r>
      <w:r w:rsidR="00456640">
        <w:rPr>
          <w:rFonts w:ascii="Tahoma" w:hAnsi="Tahoma" w:cs="Tahoma" w:hint="eastAsia"/>
        </w:rPr>
        <w:t>re</w:t>
      </w:r>
      <w:r w:rsidR="00456640">
        <w:rPr>
          <w:rFonts w:ascii="Tahoma" w:hAnsi="Tahoma" w:cs="Tahoma"/>
        </w:rPr>
        <w:t xml:space="preserve">gression </w:t>
      </w:r>
      <w:r w:rsidRPr="00456640">
        <w:rPr>
          <w:rFonts w:ascii="Tahoma" w:hAnsi="Tahoma" w:cs="Tahoma"/>
        </w:rPr>
        <w:t>model</w:t>
      </w:r>
      <w:r w:rsidR="00456640">
        <w:rPr>
          <w:rFonts w:ascii="Tahoma" w:hAnsi="Tahoma" w:cs="Tahoma"/>
        </w:rPr>
        <w:t xml:space="preserve"> </w:t>
      </w:r>
      <w:r w:rsidR="00DB7FE5">
        <w:rPr>
          <w:rFonts w:ascii="Tahoma" w:hAnsi="Tahoma" w:cs="Tahoma"/>
        </w:rPr>
        <w:t xml:space="preserve">in (2) </w:t>
      </w:r>
      <w:r w:rsidR="00456640">
        <w:rPr>
          <w:rFonts w:ascii="Tahoma" w:hAnsi="Tahoma" w:cs="Tahoma"/>
        </w:rPr>
        <w:t>with the kernel weight</w:t>
      </w:r>
      <w:r w:rsidR="00DB7FE5">
        <w:rPr>
          <w:rFonts w:ascii="Tahoma" w:hAnsi="Tahoma" w:cs="Tahoma"/>
        </w:rPr>
        <w:t xml:space="preserve"> by optimizing the loss function as follows</w:t>
      </w:r>
      <w:r w:rsidR="00E34215">
        <w:rPr>
          <w:rFonts w:ascii="Tahoma" w:hAnsi="Tahoma" w:cs="Tahoma"/>
        </w:rPr>
        <w:t xml:space="preserve"> and get the </w:t>
      </w:r>
      <w:r w:rsidR="001E7672">
        <w:rPr>
          <w:rFonts w:ascii="Tahoma" w:hAnsi="Tahoma" w:cs="Tahoma"/>
        </w:rPr>
        <w:t>coefficients</w:t>
      </w:r>
      <w:r w:rsidR="00E34215">
        <w:rPr>
          <w:rFonts w:ascii="Tahoma" w:hAnsi="Tahoma" w:cs="Tahoma"/>
        </w:rPr>
        <w:t xml:space="preserve"> of the linear model </w:t>
      </w:r>
      <m:oMath>
        <m:sSub>
          <m:sSubPr>
            <m:ctrlPr>
              <w:rPr>
                <w:rFonts w:ascii="Cambria Math" w:hAnsi="Cambria Math" w:cs="Tahoma"/>
                <w:i/>
              </w:rPr>
            </m:ctrlPr>
          </m:sSubPr>
          <m:e>
            <m:r>
              <w:rPr>
                <w:rFonts w:ascii="Cambria Math" w:hAnsi="Cambria Math" w:cs="Tahoma"/>
              </w:rPr>
              <m:t>Φ</m:t>
            </m:r>
          </m:e>
          <m:sub>
            <m:r>
              <w:rPr>
                <w:rFonts w:ascii="Cambria Math" w:hAnsi="Cambria Math" w:cs="Tahoma"/>
              </w:rPr>
              <m:t>k</m:t>
            </m:r>
          </m:sub>
        </m:sSub>
      </m:oMath>
      <w:r w:rsidR="00E34215">
        <w:rPr>
          <w:rFonts w:ascii="Tahoma" w:hAnsi="Tahoma" w:cs="Tahoma" w:hint="eastAsia"/>
        </w:rPr>
        <w:t>,</w:t>
      </w:r>
      <w:r w:rsidR="00E34215">
        <w:rPr>
          <w:rFonts w:ascii="Tahoma" w:hAnsi="Tahoma" w:cs="Tahoma"/>
        </w:rPr>
        <w:t xml:space="preserve"> which is the Shapley value we required.</w:t>
      </w:r>
    </w:p>
    <w:p w14:paraId="2AAA2698" w14:textId="31451D62" w:rsidR="00DB7FE5" w:rsidRDefault="00DB7FE5" w:rsidP="00DB7FE5">
      <w:pPr>
        <w:spacing w:before="156"/>
        <w:rPr>
          <w:rFonts w:ascii="Tahoma" w:hAnsi="Tahoma" w:cs="Tahoma"/>
        </w:rPr>
      </w:pPr>
      <m:oMathPara>
        <m:oMath>
          <m:r>
            <w:rPr>
              <w:rFonts w:ascii="Cambria Math" w:hAnsi="Cambria Math" w:cs="Tahoma"/>
            </w:rPr>
            <m:t>L</m:t>
          </m:r>
          <m:d>
            <m:dPr>
              <m:ctrlPr>
                <w:rPr>
                  <w:rFonts w:ascii="Cambria Math" w:hAnsi="Cambria Math" w:cs="Tahoma"/>
                  <w:i/>
                </w:rPr>
              </m:ctrlPr>
            </m:dPr>
            <m:e>
              <m:r>
                <w:rPr>
                  <w:rFonts w:ascii="Cambria Math" w:hAnsi="Cambria Math" w:cs="Tahoma"/>
                </w:rPr>
                <m:t>f,g,</m:t>
              </m:r>
              <m:sSub>
                <m:sSubPr>
                  <m:ctrlPr>
                    <w:rPr>
                      <w:rFonts w:ascii="Cambria Math" w:hAnsi="Cambria Math" w:cs="Tahoma"/>
                      <w:i/>
                    </w:rPr>
                  </m:ctrlPr>
                </m:sSubPr>
                <m:e>
                  <m:r>
                    <w:rPr>
                      <w:rFonts w:ascii="Cambria Math" w:hAnsi="Cambria Math" w:cs="Tahoma"/>
                    </w:rPr>
                    <m:t>π</m:t>
                  </m:r>
                </m:e>
                <m:sub>
                  <m:r>
                    <w:rPr>
                      <w:rFonts w:ascii="Cambria Math" w:hAnsi="Cambria Math" w:cs="Tahoma"/>
                    </w:rPr>
                    <m:t>x</m:t>
                  </m:r>
                </m:sub>
              </m:sSub>
            </m:e>
          </m:d>
          <m:r>
            <w:rPr>
              <w:rFonts w:ascii="Cambria Math" w:hAnsi="Cambria Math" w:cs="Tahoma"/>
            </w:rPr>
            <m:t>=</m:t>
          </m:r>
          <m:nary>
            <m:naryPr>
              <m:chr m:val="∑"/>
              <m:limLoc m:val="undOvr"/>
              <m:grow m:val="1"/>
              <m:supHide m:val="1"/>
              <m:ctrlPr>
                <w:rPr>
                  <w:rFonts w:ascii="Cambria Math" w:hAnsi="Cambria Math" w:cs="Tahoma"/>
                  <w:i/>
                </w:rPr>
              </m:ctrlPr>
            </m:naryPr>
            <m:sub>
              <m:sSup>
                <m:sSupPr>
                  <m:ctrlPr>
                    <w:rPr>
                      <w:rFonts w:ascii="Cambria Math" w:hAnsi="Cambria Math" w:cs="Tahoma"/>
                      <w:i/>
                    </w:rPr>
                  </m:ctrlPr>
                </m:sSupPr>
                <m:e>
                  <m:r>
                    <w:rPr>
                      <w:rFonts w:ascii="Cambria Math" w:hAnsi="Cambria Math" w:cs="Tahoma"/>
                    </w:rPr>
                    <m:t>z</m:t>
                  </m:r>
                </m:e>
                <m:sup>
                  <m:r>
                    <w:rPr>
                      <w:rFonts w:ascii="Cambria Math" w:hAnsi="Cambria Math" w:cs="Tahoma"/>
                    </w:rPr>
                    <m:t>'</m:t>
                  </m:r>
                </m:sup>
              </m:sSup>
              <m:r>
                <w:rPr>
                  <w:rFonts w:ascii="Cambria Math" w:hAnsi="Cambria Math" w:cs="Tahoma"/>
                </w:rPr>
                <m:t>∈ Z</m:t>
              </m:r>
            </m:sub>
            <m:sup/>
            <m:e>
              <m:sSup>
                <m:sSupPr>
                  <m:ctrlPr>
                    <w:rPr>
                      <w:rFonts w:ascii="Cambria Math" w:hAnsi="Cambria Math" w:cs="Tahoma"/>
                      <w:i/>
                    </w:rPr>
                  </m:ctrlPr>
                </m:sSupPr>
                <m:e>
                  <m:d>
                    <m:dPr>
                      <m:begChr m:val="["/>
                      <m:endChr m:val="]"/>
                      <m:ctrlPr>
                        <w:rPr>
                          <w:rFonts w:ascii="Cambria Math" w:hAnsi="Cambria Math" w:cs="Tahoma"/>
                          <w:i/>
                        </w:rPr>
                      </m:ctrlPr>
                    </m:dPr>
                    <m:e>
                      <m:r>
                        <w:rPr>
                          <w:rFonts w:ascii="Cambria Math" w:hAnsi="Cambria Math" w:cs="Tahoma"/>
                        </w:rPr>
                        <m:t>f</m:t>
                      </m:r>
                      <m:d>
                        <m:dPr>
                          <m:ctrlPr>
                            <w:rPr>
                              <w:rFonts w:ascii="Cambria Math" w:hAnsi="Cambria Math" w:cs="Tahoma"/>
                            </w:rPr>
                          </m:ctrlPr>
                        </m:dPr>
                        <m:e>
                          <m:sSub>
                            <m:sSubPr>
                              <m:ctrlPr>
                                <w:rPr>
                                  <w:rFonts w:ascii="Cambria Math" w:hAnsi="Cambria Math" w:cs="Tahoma"/>
                                </w:rPr>
                              </m:ctrlPr>
                            </m:sSubPr>
                            <m:e>
                              <m:r>
                                <w:rPr>
                                  <w:rFonts w:ascii="Cambria Math" w:hAnsi="Cambria Math" w:cs="Tahoma"/>
                                </w:rPr>
                                <m:t>h</m:t>
                              </m:r>
                            </m:e>
                            <m:sub>
                              <m:r>
                                <w:rPr>
                                  <w:rFonts w:ascii="Cambria Math" w:hAnsi="Cambria Math" w:cs="Tahoma"/>
                                </w:rPr>
                                <m:t>x</m:t>
                              </m:r>
                            </m:sub>
                          </m:sSub>
                          <m:d>
                            <m:dPr>
                              <m:ctrlPr>
                                <w:rPr>
                                  <w:rFonts w:ascii="Cambria Math" w:hAnsi="Cambria Math" w:cs="Tahoma"/>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e>
                      </m:d>
                      <m:r>
                        <w:rPr>
                          <w:rFonts w:ascii="Cambria Math" w:hAnsi="Cambria Math" w:cs="Tahoma"/>
                        </w:rPr>
                        <m:t>-g</m:t>
                      </m:r>
                      <m:d>
                        <m:dPr>
                          <m:ctrlPr>
                            <w:rPr>
                              <w:rFonts w:ascii="Cambria Math" w:hAnsi="Cambria Math" w:cs="Tahoma"/>
                              <w:i/>
                            </w:rPr>
                          </m:ctrlPr>
                        </m:dPr>
                        <m:e>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e>
                      </m:d>
                    </m:e>
                  </m:d>
                </m:e>
                <m:sup>
                  <m:r>
                    <w:rPr>
                      <w:rFonts w:ascii="Cambria Math" w:hAnsi="Cambria Math" w:cs="Tahoma"/>
                    </w:rPr>
                    <m:t>2</m:t>
                  </m:r>
                </m:sup>
              </m:sSup>
            </m:e>
          </m:nary>
          <m:sSub>
            <m:sSubPr>
              <m:ctrlPr>
                <w:rPr>
                  <w:rFonts w:ascii="Cambria Math" w:hAnsi="Cambria Math" w:cs="Tahoma"/>
                  <w:i/>
                </w:rPr>
              </m:ctrlPr>
            </m:sSubPr>
            <m:e>
              <m:r>
                <w:rPr>
                  <w:rFonts w:ascii="Cambria Math" w:hAnsi="Cambria Math" w:cs="Tahoma"/>
                </w:rPr>
                <m:t>π</m:t>
              </m:r>
            </m:e>
            <m:sub>
              <m:r>
                <w:rPr>
                  <w:rFonts w:ascii="Cambria Math" w:hAnsi="Cambria Math" w:cs="Tahoma"/>
                </w:rPr>
                <m:t>x</m:t>
              </m:r>
            </m:sub>
          </m:sSub>
          <m:r>
            <w:rPr>
              <w:rFonts w:ascii="Cambria Math" w:hAnsi="Cambria Math" w:cs="Tahoma"/>
            </w:rPr>
            <m:t>(</m:t>
          </m:r>
          <m:sSup>
            <m:sSupPr>
              <m:ctrlPr>
                <w:rPr>
                  <w:rFonts w:ascii="Cambria Math" w:hAnsi="Cambria Math" w:cs="Tahoma"/>
                </w:rPr>
              </m:ctrlPr>
            </m:sSupPr>
            <m:e>
              <m:r>
                <w:rPr>
                  <w:rFonts w:ascii="Cambria Math" w:hAnsi="Cambria Math" w:cs="Tahoma"/>
                </w:rPr>
                <m:t>z</m:t>
              </m:r>
            </m:e>
            <m:sup>
              <m:r>
                <m:rPr>
                  <m:sty m:val="p"/>
                </m:rPr>
                <w:rPr>
                  <w:rFonts w:ascii="Cambria Math" w:hAnsi="Cambria Math" w:cs="Tahoma"/>
                </w:rPr>
                <m:t>'</m:t>
              </m:r>
            </m:sup>
          </m:sSup>
          <m:r>
            <w:rPr>
              <w:rFonts w:ascii="Cambria Math" w:hAnsi="Cambria Math" w:cs="Tahoma"/>
            </w:rPr>
            <m:t>)          (6)</m:t>
          </m:r>
        </m:oMath>
      </m:oMathPara>
    </w:p>
    <w:p w14:paraId="34C647EE" w14:textId="24AAF17A" w:rsidR="00DB2C96" w:rsidRPr="00456640" w:rsidRDefault="00DB7FE5" w:rsidP="00CD2B0B">
      <w:pPr>
        <w:widowControl/>
        <w:shd w:val="clear" w:color="auto" w:fill="FFFFFF"/>
        <w:spacing w:before="156" w:beforeAutospacing="1" w:after="100" w:afterAutospacing="1"/>
        <w:ind w:left="720"/>
        <w:rPr>
          <w:rFonts w:ascii="Tahoma" w:hAnsi="Tahoma" w:cs="Tahoma"/>
        </w:rPr>
      </w:pPr>
      <w:r>
        <w:rPr>
          <w:rFonts w:ascii="Tahoma" w:hAnsi="Tahoma" w:cs="Tahoma"/>
        </w:rPr>
        <w:t>Where Z is the training data</w:t>
      </w:r>
    </w:p>
    <w:p w14:paraId="7EA23A98" w14:textId="6FA90B67" w:rsidR="00111A54" w:rsidRPr="0081590A" w:rsidDel="00EF424D" w:rsidRDefault="00111A54" w:rsidP="0081590A">
      <w:pPr>
        <w:pStyle w:val="Heading3"/>
        <w:numPr>
          <w:ilvl w:val="1"/>
          <w:numId w:val="1"/>
        </w:numPr>
        <w:spacing w:before="156"/>
        <w:rPr>
          <w:del w:id="202" w:author="LI Junjie" w:date="2021-08-30T10:18:00Z"/>
          <w:rFonts w:ascii="Tahoma" w:hAnsi="Tahoma" w:cs="Tahoma"/>
        </w:rPr>
      </w:pPr>
      <w:bookmarkStart w:id="203" w:name="_Toc81214124"/>
      <w:r w:rsidRPr="0081590A">
        <w:rPr>
          <w:rFonts w:ascii="Tahoma" w:hAnsi="Tahoma" w:cs="Tahoma"/>
        </w:rPr>
        <w:t>K</w:t>
      </w:r>
      <w:r w:rsidR="000F0F73" w:rsidRPr="0081590A">
        <w:rPr>
          <w:rFonts w:ascii="Tahoma" w:hAnsi="Tahoma" w:cs="Tahoma"/>
        </w:rPr>
        <w:t>-</w:t>
      </w:r>
      <w:r w:rsidRPr="0081590A">
        <w:rPr>
          <w:rFonts w:ascii="Tahoma" w:hAnsi="Tahoma" w:cs="Tahoma"/>
        </w:rPr>
        <w:t>M</w:t>
      </w:r>
      <w:r w:rsidR="000F0F73" w:rsidRPr="0081590A">
        <w:rPr>
          <w:rFonts w:ascii="Tahoma" w:hAnsi="Tahoma" w:cs="Tahoma"/>
        </w:rPr>
        <w:t>ean</w:t>
      </w:r>
      <w:r w:rsidRPr="0081590A">
        <w:rPr>
          <w:rFonts w:ascii="Tahoma" w:hAnsi="Tahoma" w:cs="Tahoma"/>
        </w:rPr>
        <w:t xml:space="preserve"> </w:t>
      </w:r>
      <w:r w:rsidR="000F0F73" w:rsidRPr="0081590A">
        <w:rPr>
          <w:rFonts w:ascii="Tahoma" w:hAnsi="Tahoma" w:cs="Tahoma"/>
        </w:rPr>
        <w:t>Clustering</w:t>
      </w:r>
      <w:bookmarkEnd w:id="203"/>
    </w:p>
    <w:p w14:paraId="21DB34C5" w14:textId="64C3E35B" w:rsidR="00111A54" w:rsidRDefault="00111A54">
      <w:pPr>
        <w:pStyle w:val="Heading3"/>
        <w:numPr>
          <w:ilvl w:val="1"/>
          <w:numId w:val="1"/>
        </w:numPr>
        <w:spacing w:before="156"/>
        <w:pPrChange w:id="204" w:author="LI Junjie" w:date="2021-08-30T10:18:00Z">
          <w:pPr>
            <w:spacing w:before="156"/>
          </w:pPr>
        </w:pPrChange>
      </w:pPr>
      <w:bookmarkStart w:id="205" w:name="_Toc81214125"/>
      <w:bookmarkEnd w:id="205"/>
    </w:p>
    <w:p w14:paraId="4D5E1700" w14:textId="7BA9F248" w:rsidR="000F0F73" w:rsidRDefault="000F0F73" w:rsidP="00CD2B0B">
      <w:pPr>
        <w:widowControl/>
        <w:shd w:val="clear" w:color="auto" w:fill="FFFFFF"/>
        <w:spacing w:before="156" w:after="150"/>
        <w:rPr>
          <w:rFonts w:ascii="Tahoma" w:hAnsi="Tahoma" w:cs="Tahoma"/>
        </w:rPr>
      </w:pPr>
      <w:r w:rsidRPr="000F0F73">
        <w:rPr>
          <w:rFonts w:ascii="Tahoma" w:hAnsi="Tahoma" w:cs="Tahoma"/>
        </w:rPr>
        <w:t>K-Means is one of the most popular "clustering" algorithms. I</w:t>
      </w:r>
      <w:r w:rsidRPr="000F0F73">
        <w:rPr>
          <w:rFonts w:ascii="Tahoma" w:hAnsi="Tahoma" w:cs="Tahoma" w:hint="eastAsia"/>
        </w:rPr>
        <w:t>t</w:t>
      </w:r>
      <w:r w:rsidRPr="000F0F73">
        <w:rPr>
          <w:rFonts w:ascii="Tahoma" w:hAnsi="Tahoma" w:cs="Tahoma"/>
        </w:rPr>
        <w:t xml:space="preserve"> searches</w:t>
      </w:r>
      <w:r w:rsidR="00CD2B0B" w:rsidRPr="00CD2B0B">
        <w:rPr>
          <w:rFonts w:ascii="Tahoma" w:hAnsi="Tahoma" w:cs="Tahoma"/>
        </w:rPr>
        <w:t xml:space="preserve"> </w:t>
      </w:r>
      <w:r w:rsidR="00CD2B0B" w:rsidRPr="000F0F73">
        <w:rPr>
          <w:rFonts w:ascii="Tahoma" w:hAnsi="Tahoma" w:cs="Tahoma"/>
        </w:rPr>
        <w:t>within a multidimensional dataset</w:t>
      </w:r>
      <w:r w:rsidR="00CD2B0B">
        <w:rPr>
          <w:rFonts w:ascii="Tahoma" w:hAnsi="Tahoma" w:cs="Tahoma"/>
        </w:rPr>
        <w:t xml:space="preserve"> that is </w:t>
      </w:r>
      <w:r w:rsidR="00CD2B0B" w:rsidRPr="000F0F73">
        <w:rPr>
          <w:rFonts w:ascii="Tahoma" w:hAnsi="Tahoma" w:cs="Tahoma"/>
        </w:rPr>
        <w:t>unlabeled</w:t>
      </w:r>
      <w:r w:rsidRPr="000F0F73">
        <w:rPr>
          <w:rFonts w:ascii="Tahoma" w:hAnsi="Tahoma" w:cs="Tahoma"/>
        </w:rPr>
        <w:t xml:space="preserve"> for a pre-determined number of clusters. A point </w:t>
      </w:r>
      <w:r w:rsidR="00CD2B0B">
        <w:rPr>
          <w:rFonts w:ascii="Tahoma" w:hAnsi="Tahoma" w:cs="Tahoma"/>
        </w:rPr>
        <w:t>will be</w:t>
      </w:r>
      <w:r w:rsidRPr="000F0F73">
        <w:rPr>
          <w:rFonts w:ascii="Tahoma" w:hAnsi="Tahoma" w:cs="Tahoma"/>
        </w:rPr>
        <w:t xml:space="preserve"> c</w:t>
      </w:r>
      <w:r w:rsidR="00CD2B0B">
        <w:rPr>
          <w:rFonts w:ascii="Tahoma" w:hAnsi="Tahoma" w:cs="Tahoma"/>
        </w:rPr>
        <w:t>lassified</w:t>
      </w:r>
      <w:r w:rsidRPr="000F0F73">
        <w:rPr>
          <w:rFonts w:ascii="Tahoma" w:hAnsi="Tahoma" w:cs="Tahoma"/>
        </w:rPr>
        <w:t xml:space="preserve"> to a particular cluster if it is closer to that cluster's cent</w:t>
      </w:r>
      <w:r w:rsidR="00CD2B0B">
        <w:rPr>
          <w:rFonts w:ascii="Tahoma" w:hAnsi="Tahoma" w:cs="Tahoma"/>
        </w:rPr>
        <w:t>er</w:t>
      </w:r>
      <w:r w:rsidRPr="000F0F73">
        <w:rPr>
          <w:rFonts w:ascii="Tahoma" w:hAnsi="Tahoma" w:cs="Tahoma"/>
        </w:rPr>
        <w:t xml:space="preserve"> than other </w:t>
      </w:r>
      <w:r>
        <w:rPr>
          <w:rFonts w:ascii="Tahoma" w:hAnsi="Tahoma" w:cs="Tahoma"/>
        </w:rPr>
        <w:t>cluster</w:t>
      </w:r>
      <w:r w:rsidR="00CD2B0B">
        <w:rPr>
          <w:rFonts w:ascii="Tahoma" w:hAnsi="Tahoma" w:cs="Tahoma"/>
        </w:rPr>
        <w:t>s’</w:t>
      </w:r>
      <w:r>
        <w:rPr>
          <w:rFonts w:ascii="Tahoma" w:hAnsi="Tahoma" w:cs="Tahoma"/>
        </w:rPr>
        <w:t xml:space="preserve"> center</w:t>
      </w:r>
      <w:r w:rsidR="00CD2B0B">
        <w:rPr>
          <w:rFonts w:ascii="Tahoma" w:hAnsi="Tahoma" w:cs="Tahoma"/>
        </w:rPr>
        <w:t>s</w:t>
      </w:r>
      <w:r w:rsidRPr="000F0F73">
        <w:rPr>
          <w:rFonts w:ascii="Tahoma" w:hAnsi="Tahoma" w:cs="Tahoma"/>
        </w:rPr>
        <w:t>.</w:t>
      </w:r>
      <w:r w:rsidR="00E60EEB">
        <w:rPr>
          <w:rFonts w:ascii="Tahoma" w:hAnsi="Tahoma" w:cs="Tahoma"/>
        </w:rPr>
        <w:t xml:space="preserve"> </w:t>
      </w:r>
    </w:p>
    <w:p w14:paraId="650E29AA" w14:textId="1B1F4B41" w:rsidR="00E60EEB" w:rsidRPr="00D6408B" w:rsidRDefault="00096D20" w:rsidP="0081590A">
      <w:pPr>
        <w:pStyle w:val="Heading4"/>
        <w:numPr>
          <w:ilvl w:val="2"/>
          <w:numId w:val="1"/>
        </w:numPr>
        <w:spacing w:before="156"/>
        <w:rPr>
          <w:rFonts w:ascii="Tahoma" w:hAnsi="Tahoma" w:cs="Tahoma"/>
          <w:b w:val="0"/>
          <w:bCs w:val="0"/>
        </w:rPr>
      </w:pPr>
      <w:bookmarkStart w:id="206" w:name="_Toc81214126"/>
      <w:r>
        <w:rPr>
          <w:rFonts w:ascii="Tahoma" w:hAnsi="Tahoma" w:cs="Tahoma"/>
          <w:b w:val="0"/>
          <w:bCs w:val="0"/>
        </w:rPr>
        <w:lastRenderedPageBreak/>
        <w:t>K</w:t>
      </w:r>
      <w:r w:rsidR="00E60EEB" w:rsidRPr="00E60EEB">
        <w:rPr>
          <w:rFonts w:ascii="Tahoma" w:hAnsi="Tahoma" w:cs="Tahoma"/>
          <w:b w:val="0"/>
          <w:bCs w:val="0"/>
        </w:rPr>
        <w:t>-Means Algorithm: Expectation–Maximization</w:t>
      </w:r>
      <w:bookmarkEnd w:id="206"/>
    </w:p>
    <w:p w14:paraId="514772A0" w14:textId="4BFC42EE" w:rsidR="00E60EEB" w:rsidRPr="00096D20" w:rsidRDefault="00AB171E" w:rsidP="00CD2B0B">
      <w:pPr>
        <w:widowControl/>
        <w:shd w:val="clear" w:color="auto" w:fill="FFFFFF"/>
        <w:spacing w:before="156" w:after="150"/>
        <w:rPr>
          <w:rFonts w:ascii="Tahoma" w:hAnsi="Tahoma" w:cs="Tahoma"/>
        </w:rPr>
      </w:pPr>
      <w:r w:rsidRPr="00096D20">
        <w:rPr>
          <w:rFonts w:ascii="Tahoma" w:hAnsi="Tahoma" w:cs="Tahoma"/>
        </w:rPr>
        <w:t xml:space="preserve">Given a training set </w:t>
      </w:r>
      <m:oMath>
        <m:sSup>
          <m:sSupPr>
            <m:ctrlPr>
              <w:rPr>
                <w:rFonts w:ascii="Cambria Math" w:hAnsi="Cambria Math" w:cs="Tahoma"/>
              </w:rPr>
            </m:ctrlPr>
          </m:sSupPr>
          <m:e>
            <m:r>
              <w:rPr>
                <w:rFonts w:ascii="Cambria Math" w:hAnsi="Cambria Math" w:cs="Tahoma"/>
              </w:rPr>
              <m:t>x</m:t>
            </m:r>
          </m:e>
          <m:sup>
            <m:d>
              <m:dPr>
                <m:ctrlPr>
                  <w:rPr>
                    <w:rFonts w:ascii="Cambria Math" w:hAnsi="Cambria Math" w:cs="Tahoma"/>
                  </w:rPr>
                </m:ctrlPr>
              </m:dPr>
              <m:e>
                <m:r>
                  <m:rPr>
                    <m:sty m:val="p"/>
                  </m:rPr>
                  <w:rPr>
                    <w:rFonts w:ascii="Cambria Math" w:hAnsi="Cambria Math" w:cs="Tahoma"/>
                  </w:rPr>
                  <m:t>1</m:t>
                </m:r>
              </m:e>
            </m:d>
          </m:sup>
        </m:sSup>
        <m:r>
          <m:rPr>
            <m:sty m:val="p"/>
          </m:rPr>
          <w:rPr>
            <w:rFonts w:ascii="Cambria Math" w:hAnsi="Cambria Math" w:cs="Tahoma"/>
          </w:rPr>
          <m:t xml:space="preserve">, </m:t>
        </m:r>
        <m:sSup>
          <m:sSupPr>
            <m:ctrlPr>
              <w:rPr>
                <w:rFonts w:ascii="Cambria Math" w:hAnsi="Cambria Math" w:cs="Tahoma"/>
              </w:rPr>
            </m:ctrlPr>
          </m:sSupPr>
          <m:e>
            <m:r>
              <w:rPr>
                <w:rFonts w:ascii="Cambria Math" w:hAnsi="Cambria Math" w:cs="Tahoma"/>
              </w:rPr>
              <m:t>x</m:t>
            </m:r>
          </m:e>
          <m:sup>
            <m:d>
              <m:dPr>
                <m:ctrlPr>
                  <w:rPr>
                    <w:rFonts w:ascii="Cambria Math" w:hAnsi="Cambria Math" w:cs="Tahoma"/>
                  </w:rPr>
                </m:ctrlPr>
              </m:dPr>
              <m:e>
                <m:r>
                  <m:rPr>
                    <m:sty m:val="p"/>
                  </m:rPr>
                  <w:rPr>
                    <w:rFonts w:ascii="Cambria Math" w:hAnsi="Cambria Math" w:cs="Tahoma"/>
                  </w:rPr>
                  <m:t>2</m:t>
                </m:r>
              </m:e>
            </m:d>
          </m:sup>
        </m:sSup>
        <m:r>
          <m:rPr>
            <m:sty m:val="p"/>
          </m:rPr>
          <w:rPr>
            <w:rFonts w:ascii="Cambria Math" w:hAnsi="Cambria Math" w:cs="Tahoma"/>
          </w:rPr>
          <m:t xml:space="preserve">, …, </m:t>
        </m:r>
        <m:sSup>
          <m:sSupPr>
            <m:ctrlPr>
              <w:rPr>
                <w:rFonts w:ascii="Cambria Math" w:hAnsi="Cambria Math" w:cs="Tahoma"/>
              </w:rPr>
            </m:ctrlPr>
          </m:sSupPr>
          <m:e>
            <m:r>
              <w:rPr>
                <w:rFonts w:ascii="Cambria Math" w:hAnsi="Cambria Math" w:cs="Tahoma"/>
              </w:rPr>
              <m:t>x</m:t>
            </m:r>
          </m:e>
          <m:sup>
            <m:d>
              <m:dPr>
                <m:ctrlPr>
                  <w:rPr>
                    <w:rFonts w:ascii="Cambria Math" w:hAnsi="Cambria Math" w:cs="Tahoma"/>
                  </w:rPr>
                </m:ctrlPr>
              </m:dPr>
              <m:e>
                <m:r>
                  <w:rPr>
                    <w:rFonts w:ascii="Cambria Math" w:hAnsi="Cambria Math" w:cs="Tahoma"/>
                  </w:rPr>
                  <m:t>m</m:t>
                </m:r>
              </m:e>
            </m:d>
          </m:sup>
        </m:sSup>
      </m:oMath>
      <w:r w:rsidRPr="00096D20">
        <w:rPr>
          <w:rFonts w:ascii="Tahoma" w:hAnsi="Tahoma" w:cs="Tahoma" w:hint="eastAsia"/>
        </w:rPr>
        <w:t>,</w:t>
      </w:r>
      <w:r w:rsidRPr="00096D20">
        <w:rPr>
          <w:rFonts w:ascii="Tahoma" w:hAnsi="Tahoma" w:cs="Tahoma"/>
        </w:rPr>
        <w:t xml:space="preserve"> </w:t>
      </w:r>
      <w:r w:rsidR="00E60EEB" w:rsidRPr="00096D20">
        <w:rPr>
          <w:rFonts w:ascii="Tahoma" w:hAnsi="Tahoma" w:cs="Tahoma"/>
        </w:rPr>
        <w:t>the expectation</w:t>
      </w:r>
      <w:r w:rsidR="00CD2B0B">
        <w:rPr>
          <w:rFonts w:ascii="Tahoma" w:hAnsi="Tahoma" w:cs="Tahoma"/>
        </w:rPr>
        <w:t>-</w:t>
      </w:r>
      <w:r w:rsidR="00E60EEB" w:rsidRPr="00096D20">
        <w:rPr>
          <w:rFonts w:ascii="Tahoma" w:hAnsi="Tahoma" w:cs="Tahoma"/>
        </w:rPr>
        <w:t>maximization approach here consists of the following procedure:</w:t>
      </w:r>
    </w:p>
    <w:p w14:paraId="07AD8EC6" w14:textId="6C7A5FEC" w:rsidR="00E60EEB" w:rsidRDefault="00E60EEB" w:rsidP="00E60EEB">
      <w:pPr>
        <w:pStyle w:val="ListParagraph"/>
        <w:widowControl/>
        <w:numPr>
          <w:ilvl w:val="0"/>
          <w:numId w:val="6"/>
        </w:numPr>
        <w:shd w:val="clear" w:color="auto" w:fill="FFFFFF"/>
        <w:spacing w:before="156" w:after="150"/>
        <w:ind w:firstLineChars="0"/>
        <w:jc w:val="left"/>
        <w:rPr>
          <w:rFonts w:ascii="Tahoma" w:hAnsi="Tahoma" w:cs="Tahoma"/>
        </w:rPr>
      </w:pPr>
      <w:r>
        <w:rPr>
          <w:rFonts w:ascii="Tahoma" w:hAnsi="Tahoma" w:cs="Tahoma" w:hint="eastAsia"/>
        </w:rPr>
        <w:t>I</w:t>
      </w:r>
      <w:r>
        <w:rPr>
          <w:rFonts w:ascii="Tahoma" w:hAnsi="Tahoma" w:cs="Tahoma"/>
        </w:rPr>
        <w:t>nitialize cluster centroids</w:t>
      </w:r>
      <w:r w:rsidR="00AB171E">
        <w:rPr>
          <w:rFonts w:ascii="Tahoma" w:hAnsi="Tahoma" w:cs="Tahoma"/>
        </w:rPr>
        <w:t xml:space="preserve"> </w:t>
      </w:r>
      <m:oMath>
        <m:sSub>
          <m:sSubPr>
            <m:ctrlPr>
              <w:rPr>
                <w:rFonts w:ascii="Cambria Math" w:hAnsi="Cambria Math" w:cs="Tahoma"/>
                <w:i/>
              </w:rPr>
            </m:ctrlPr>
          </m:sSubPr>
          <m:e>
            <m:r>
              <w:rPr>
                <w:rFonts w:ascii="Cambria Math" w:hAnsi="Cambria Math" w:cs="Tahoma"/>
              </w:rPr>
              <m:t>μ</m:t>
            </m:r>
          </m:e>
          <m:sub>
            <m:r>
              <w:rPr>
                <w:rFonts w:ascii="Cambria Math" w:hAnsi="Cambria Math" w:cs="Tahoma"/>
              </w:rPr>
              <m:t>1</m:t>
            </m:r>
          </m:sub>
        </m:sSub>
        <m:r>
          <w:rPr>
            <w:rFonts w:ascii="Cambria Math" w:hAnsi="Cambria Math" w:cs="Tahoma"/>
          </w:rPr>
          <m:t>,</m:t>
        </m:r>
        <m:sSub>
          <m:sSubPr>
            <m:ctrlPr>
              <w:rPr>
                <w:rFonts w:ascii="Cambria Math" w:hAnsi="Cambria Math" w:cs="Tahoma"/>
                <w:i/>
              </w:rPr>
            </m:ctrlPr>
          </m:sSubPr>
          <m:e>
            <m:r>
              <w:rPr>
                <w:rFonts w:ascii="Cambria Math" w:hAnsi="Cambria Math" w:cs="Tahoma"/>
              </w:rPr>
              <m:t>μ</m:t>
            </m:r>
          </m:e>
          <m:sub>
            <m:r>
              <w:rPr>
                <w:rFonts w:ascii="Cambria Math" w:hAnsi="Cambria Math" w:cs="Tahoma"/>
              </w:rPr>
              <m:t>2</m:t>
            </m:r>
          </m:sub>
        </m:sSub>
        <m:r>
          <w:rPr>
            <w:rFonts w:ascii="Cambria Math" w:hAnsi="Cambria Math" w:cs="Tahoma"/>
          </w:rPr>
          <m:t>,</m:t>
        </m:r>
        <m:sSub>
          <m:sSubPr>
            <m:ctrlPr>
              <w:rPr>
                <w:rFonts w:ascii="Cambria Math" w:hAnsi="Cambria Math" w:cs="Tahoma"/>
                <w:i/>
              </w:rPr>
            </m:ctrlPr>
          </m:sSubPr>
          <m:e>
            <m:r>
              <w:rPr>
                <w:rFonts w:ascii="Cambria Math" w:hAnsi="Cambria Math" w:cs="Tahoma"/>
              </w:rPr>
              <m:t>…, μ</m:t>
            </m:r>
          </m:e>
          <m:sub>
            <m:r>
              <w:rPr>
                <w:rFonts w:ascii="Cambria Math" w:hAnsi="Cambria Math" w:cs="Tahoma"/>
              </w:rPr>
              <m:t>k</m:t>
            </m:r>
          </m:sub>
        </m:sSub>
        <m:r>
          <w:rPr>
            <w:rFonts w:ascii="Cambria Math" w:hAnsi="Cambria Math" w:cs="Tahoma"/>
          </w:rPr>
          <m:t>ϵ</m:t>
        </m:r>
        <m:sSup>
          <m:sSupPr>
            <m:ctrlPr>
              <w:rPr>
                <w:rFonts w:ascii="Cambria Math" w:hAnsi="Cambria Math" w:cs="Tahoma"/>
                <w:i/>
              </w:rPr>
            </m:ctrlPr>
          </m:sSupPr>
          <m:e>
            <m:r>
              <w:rPr>
                <w:rFonts w:ascii="Cambria Math" w:hAnsi="Cambria Math" w:cs="Tahoma"/>
              </w:rPr>
              <m:t>R</m:t>
            </m:r>
          </m:e>
          <m:sup>
            <m:r>
              <w:rPr>
                <w:rFonts w:ascii="Cambria Math" w:hAnsi="Cambria Math" w:cs="Tahoma"/>
              </w:rPr>
              <m:t>n</m:t>
            </m:r>
          </m:sup>
        </m:sSup>
      </m:oMath>
      <w:r w:rsidR="00AB171E">
        <w:rPr>
          <w:rFonts w:ascii="Tahoma" w:hAnsi="Tahoma" w:cs="Tahoma" w:hint="eastAsia"/>
        </w:rPr>
        <w:t xml:space="preserve"> </w:t>
      </w:r>
      <w:r w:rsidR="00AB171E">
        <w:rPr>
          <w:rFonts w:ascii="Tahoma" w:hAnsi="Tahoma" w:cs="Tahoma"/>
        </w:rPr>
        <w:t>randomly</w:t>
      </w:r>
    </w:p>
    <w:p w14:paraId="3B2812A7" w14:textId="5BC9D913" w:rsidR="00E60EEB" w:rsidRDefault="00E60EEB" w:rsidP="00CD2B0B">
      <w:pPr>
        <w:pStyle w:val="ListParagraph"/>
        <w:widowControl/>
        <w:numPr>
          <w:ilvl w:val="0"/>
          <w:numId w:val="6"/>
        </w:numPr>
        <w:shd w:val="clear" w:color="auto" w:fill="FFFFFF"/>
        <w:spacing w:before="156" w:after="150"/>
        <w:ind w:firstLineChars="0"/>
        <w:rPr>
          <w:rFonts w:ascii="Tahoma" w:hAnsi="Tahoma" w:cs="Tahoma"/>
        </w:rPr>
      </w:pPr>
      <w:r>
        <w:rPr>
          <w:rFonts w:ascii="Tahoma" w:hAnsi="Tahoma" w:cs="Tahoma"/>
        </w:rPr>
        <w:t>Repeat until converged</w:t>
      </w:r>
    </w:p>
    <w:p w14:paraId="10DABC2C" w14:textId="2709AFC8" w:rsidR="00E60EEB" w:rsidRPr="0037321A" w:rsidRDefault="00E60EEB" w:rsidP="00CD2B0B">
      <w:pPr>
        <w:pStyle w:val="ListParagraph"/>
        <w:widowControl/>
        <w:numPr>
          <w:ilvl w:val="0"/>
          <w:numId w:val="22"/>
        </w:numPr>
        <w:shd w:val="clear" w:color="auto" w:fill="FFFFFF"/>
        <w:spacing w:before="156" w:after="150"/>
        <w:ind w:firstLineChars="0"/>
        <w:rPr>
          <w:rFonts w:ascii="Tahoma" w:hAnsi="Tahoma" w:cs="Tahoma"/>
        </w:rPr>
      </w:pPr>
      <w:r w:rsidRPr="0037321A">
        <w:rPr>
          <w:rFonts w:ascii="Tahoma" w:hAnsi="Tahoma" w:cs="Tahoma"/>
        </w:rPr>
        <w:t xml:space="preserve">E-Step: assign </w:t>
      </w:r>
      <w:r w:rsidR="00F804EB" w:rsidRPr="0037321A">
        <w:rPr>
          <w:rFonts w:ascii="Tahoma" w:hAnsi="Tahoma" w:cs="Tahoma"/>
        </w:rPr>
        <w:t xml:space="preserve">each </w:t>
      </w:r>
      <w:r w:rsidRPr="0037321A">
        <w:rPr>
          <w:rFonts w:ascii="Tahoma" w:hAnsi="Tahoma" w:cs="Tahoma"/>
        </w:rPr>
        <w:t xml:space="preserve">point </w:t>
      </w:r>
      <m:oMath>
        <m:sSup>
          <m:sSupPr>
            <m:ctrlPr>
              <w:rPr>
                <w:rFonts w:ascii="Cambria Math" w:hAnsi="Cambria Math" w:cs="Tahoma"/>
                <w:i/>
                <w:color w:val="000000"/>
                <w:shd w:val="clear" w:color="auto" w:fill="FFFFFF"/>
              </w:rPr>
            </m:ctrlPr>
          </m:sSupPr>
          <m:e>
            <m:r>
              <w:rPr>
                <w:rFonts w:ascii="Cambria Math" w:hAnsi="Cambria Math" w:cs="Tahoma"/>
                <w:color w:val="000000"/>
                <w:shd w:val="clear" w:color="auto" w:fill="FFFFFF"/>
              </w:rPr>
              <m:t>x</m:t>
            </m:r>
          </m:e>
          <m:sup>
            <m:d>
              <m:dPr>
                <m:ctrlPr>
                  <w:rPr>
                    <w:rFonts w:ascii="Cambria Math" w:hAnsi="Cambria Math" w:cs="Tahoma"/>
                    <w:i/>
                    <w:color w:val="000000"/>
                    <w:shd w:val="clear" w:color="auto" w:fill="FFFFFF"/>
                  </w:rPr>
                </m:ctrlPr>
              </m:dPr>
              <m:e>
                <m:r>
                  <w:rPr>
                    <w:rFonts w:ascii="Cambria Math" w:hAnsi="Cambria Math" w:cs="Tahoma"/>
                    <w:color w:val="000000"/>
                    <w:shd w:val="clear" w:color="auto" w:fill="FFFFFF"/>
                  </w:rPr>
                  <m:t>i</m:t>
                </m:r>
              </m:e>
            </m:d>
          </m:sup>
        </m:sSup>
      </m:oMath>
      <w:r w:rsidR="00F804EB" w:rsidRPr="0037321A">
        <w:rPr>
          <w:rFonts w:ascii="Tahoma" w:hAnsi="Tahoma" w:cs="Tahoma"/>
          <w:color w:val="000000"/>
          <w:shd w:val="clear" w:color="auto" w:fill="FFFFFF"/>
        </w:rPr>
        <w:t xml:space="preserve"> </w:t>
      </w:r>
      <w:r w:rsidRPr="0037321A">
        <w:rPr>
          <w:rFonts w:ascii="Tahoma" w:hAnsi="Tahoma" w:cs="Tahoma"/>
        </w:rPr>
        <w:t>to the nearest cluster center</w:t>
      </w:r>
      <w:r w:rsidR="00F804EB" w:rsidRPr="0037321A">
        <w:rPr>
          <w:rFonts w:ascii="Tahoma" w:hAnsi="Tahoma" w:cs="Tahoma"/>
        </w:rPr>
        <w:t xml:space="preserve"> </w:t>
      </w:r>
      <m:oMath>
        <m:sSub>
          <m:sSubPr>
            <m:ctrlPr>
              <w:rPr>
                <w:rFonts w:ascii="Cambria Math" w:hAnsi="Cambria Math" w:cs="Tahoma"/>
                <w:i/>
              </w:rPr>
            </m:ctrlPr>
          </m:sSubPr>
          <m:e>
            <m:r>
              <w:rPr>
                <w:rFonts w:ascii="Cambria Math" w:hAnsi="Cambria Math" w:cs="Tahoma"/>
              </w:rPr>
              <m:t>μ</m:t>
            </m:r>
          </m:e>
          <m:sub>
            <m:r>
              <w:rPr>
                <w:rFonts w:ascii="Cambria Math" w:hAnsi="Cambria Math" w:cs="Tahoma"/>
              </w:rPr>
              <m:t>j</m:t>
            </m:r>
          </m:sub>
        </m:sSub>
      </m:oMath>
    </w:p>
    <w:p w14:paraId="20D14DA2" w14:textId="5A56A833" w:rsidR="005D3BFB" w:rsidDel="00EF424D" w:rsidRDefault="003F5C6C" w:rsidP="005D3BFB">
      <w:pPr>
        <w:spacing w:before="156"/>
        <w:rPr>
          <w:del w:id="207" w:author="LI Junjie" w:date="2021-08-30T10:18:00Z"/>
          <w:rFonts w:ascii="Tahoma" w:hAnsi="Tahoma" w:cs="Tahoma"/>
        </w:rPr>
      </w:pPr>
      <m:oMathPara>
        <m:oMath>
          <m:sSup>
            <m:sSupPr>
              <m:ctrlPr>
                <w:rPr>
                  <w:rFonts w:ascii="Cambria Math" w:hAnsi="Cambria Math" w:cs="Tahoma"/>
                  <w:i/>
                </w:rPr>
              </m:ctrlPr>
            </m:sSupPr>
            <m:e>
              <m:r>
                <w:rPr>
                  <w:rFonts w:ascii="Cambria Math" w:hAnsi="Cambria Math" w:cs="Tahoma"/>
                </w:rPr>
                <m:t>c</m:t>
              </m:r>
            </m:e>
            <m:sup>
              <m:d>
                <m:dPr>
                  <m:ctrlPr>
                    <w:rPr>
                      <w:rFonts w:ascii="Cambria Math" w:hAnsi="Cambria Math" w:cs="Tahoma"/>
                      <w:i/>
                    </w:rPr>
                  </m:ctrlPr>
                </m:dPr>
                <m:e>
                  <m:r>
                    <w:rPr>
                      <w:rFonts w:ascii="Cambria Math" w:hAnsi="Cambria Math" w:cs="Tahoma"/>
                    </w:rPr>
                    <m:t>ⅈ</m:t>
                  </m:r>
                </m:e>
              </m:d>
            </m:sup>
          </m:sSup>
          <m:r>
            <w:rPr>
              <w:rFonts w:ascii="Cambria Math" w:hAnsi="Cambria Math" w:cs="Tahoma"/>
            </w:rPr>
            <m:t>≔</m:t>
          </m:r>
          <m:func>
            <m:funcPr>
              <m:ctrlPr>
                <w:rPr>
                  <w:rFonts w:ascii="Cambria Math" w:hAnsi="Cambria Math" w:cs="Tahoma"/>
                  <w:i/>
                </w:rPr>
              </m:ctrlPr>
            </m:funcPr>
            <m:fName>
              <m:r>
                <w:rPr>
                  <w:rFonts w:ascii="Cambria Math" w:hAnsi="Cambria Math" w:cs="Tahoma"/>
                </w:rPr>
                <m:t>arg</m:t>
              </m:r>
            </m:fName>
            <m:e>
              <m:func>
                <m:funcPr>
                  <m:ctrlPr>
                    <w:rPr>
                      <w:rFonts w:ascii="Cambria Math" w:hAnsi="Cambria Math" w:cs="Tahoma"/>
                      <w:i/>
                    </w:rPr>
                  </m:ctrlPr>
                </m:funcPr>
                <m:fName>
                  <m:sSub>
                    <m:sSubPr>
                      <m:ctrlPr>
                        <w:rPr>
                          <w:rFonts w:ascii="Cambria Math" w:hAnsi="Cambria Math" w:cs="Tahoma"/>
                          <w:i/>
                        </w:rPr>
                      </m:ctrlPr>
                    </m:sSubPr>
                    <m:e>
                      <m:r>
                        <w:rPr>
                          <w:rFonts w:ascii="Cambria Math" w:hAnsi="Cambria Math" w:cs="Tahoma"/>
                        </w:rPr>
                        <m:t>min</m:t>
                      </m:r>
                    </m:e>
                    <m:sub>
                      <m:r>
                        <w:rPr>
                          <w:rFonts w:ascii="Cambria Math" w:hAnsi="Cambria Math" w:cs="Tahoma"/>
                        </w:rPr>
                        <m:t>j</m:t>
                      </m:r>
                    </m:sub>
                  </m:sSub>
                </m:fName>
                <m:e>
                  <m:sSup>
                    <m:sSupPr>
                      <m:ctrlPr>
                        <w:rPr>
                          <w:rFonts w:ascii="Cambria Math" w:hAnsi="Cambria Math" w:cs="Tahoma"/>
                          <w:i/>
                        </w:rPr>
                      </m:ctrlPr>
                    </m:sSupPr>
                    <m:e>
                      <m:r>
                        <w:rPr>
                          <w:rFonts w:ascii="Cambria Math" w:hAnsi="Cambria Math" w:cs="Tahoma"/>
                        </w:rPr>
                        <m:t>||</m:t>
                      </m:r>
                      <m:sSup>
                        <m:sSupPr>
                          <m:ctrlPr>
                            <w:rPr>
                              <w:rFonts w:ascii="Cambria Math" w:hAnsi="Cambria Math" w:cs="Tahoma"/>
                              <w:i/>
                              <w:color w:val="000000"/>
                              <w:shd w:val="clear" w:color="auto" w:fill="FFFFFF"/>
                            </w:rPr>
                          </m:ctrlPr>
                        </m:sSupPr>
                        <m:e>
                          <m:r>
                            <w:rPr>
                              <w:rFonts w:ascii="Cambria Math" w:hAnsi="Cambria Math" w:cs="Tahoma"/>
                              <w:color w:val="000000"/>
                              <w:shd w:val="clear" w:color="auto" w:fill="FFFFFF"/>
                            </w:rPr>
                            <m:t>x</m:t>
                          </m:r>
                        </m:e>
                        <m:sup>
                          <m:d>
                            <m:dPr>
                              <m:ctrlPr>
                                <w:rPr>
                                  <w:rFonts w:ascii="Cambria Math" w:hAnsi="Cambria Math" w:cs="Tahoma"/>
                                  <w:i/>
                                  <w:color w:val="000000"/>
                                  <w:shd w:val="clear" w:color="auto" w:fill="FFFFFF"/>
                                </w:rPr>
                              </m:ctrlPr>
                            </m:dPr>
                            <m:e>
                              <m:r>
                                <w:rPr>
                                  <w:rFonts w:ascii="Cambria Math" w:hAnsi="Cambria Math" w:cs="Tahoma"/>
                                  <w:color w:val="000000"/>
                                  <w:shd w:val="clear" w:color="auto" w:fill="FFFFFF"/>
                                </w:rPr>
                                <m:t>i</m:t>
                              </m:r>
                            </m:e>
                          </m:d>
                        </m:sup>
                      </m:sSup>
                      <m:r>
                        <w:rPr>
                          <w:rFonts w:ascii="Cambria Math" w:hAnsi="Cambria Math" w:cs="Tahoma"/>
                        </w:rPr>
                        <m:t>-</m:t>
                      </m:r>
                      <m:sSub>
                        <m:sSubPr>
                          <m:ctrlPr>
                            <w:rPr>
                              <w:rFonts w:ascii="Cambria Math" w:hAnsi="Cambria Math" w:cs="Tahoma"/>
                              <w:i/>
                            </w:rPr>
                          </m:ctrlPr>
                        </m:sSubPr>
                        <m:e>
                          <m:r>
                            <w:rPr>
                              <w:rFonts w:ascii="Cambria Math" w:hAnsi="Cambria Math" w:cs="Tahoma"/>
                            </w:rPr>
                            <m:t>μ</m:t>
                          </m:r>
                        </m:e>
                        <m:sub>
                          <m:r>
                            <w:rPr>
                              <w:rFonts w:ascii="Cambria Math" w:hAnsi="Cambria Math" w:cs="Tahoma"/>
                            </w:rPr>
                            <m:t>j</m:t>
                          </m:r>
                        </m:sub>
                      </m:sSub>
                      <m:r>
                        <w:rPr>
                          <w:rFonts w:ascii="Cambria Math" w:hAnsi="Cambria Math" w:cs="Tahoma"/>
                        </w:rPr>
                        <m:t>||</m:t>
                      </m:r>
                    </m:e>
                    <m:sup>
                      <m:r>
                        <w:rPr>
                          <w:rFonts w:ascii="Cambria Math" w:hAnsi="Cambria Math" w:cs="Tahoma"/>
                        </w:rPr>
                        <m:t>2</m:t>
                      </m:r>
                    </m:sup>
                  </m:sSup>
                </m:e>
              </m:func>
            </m:e>
          </m:func>
          <m:r>
            <w:rPr>
              <w:rFonts w:ascii="Cambria Math" w:hAnsi="Cambria Math" w:cs="Tahoma"/>
            </w:rPr>
            <m:t xml:space="preserve">          (7)</m:t>
          </m:r>
        </m:oMath>
      </m:oMathPara>
    </w:p>
    <w:p w14:paraId="79B21866" w14:textId="189C113A" w:rsidR="00E60EEB" w:rsidRPr="00EF424D" w:rsidRDefault="00E60EEB">
      <w:pPr>
        <w:spacing w:before="156"/>
        <w:rPr>
          <w:rFonts w:ascii="Tahoma" w:hAnsi="Tahoma" w:cs="Tahoma"/>
          <w:rPrChange w:id="208" w:author="LI Junjie" w:date="2021-08-30T10:18:00Z">
            <w:rPr/>
          </w:rPrChange>
        </w:rPr>
        <w:pPrChange w:id="209" w:author="LI Junjie" w:date="2021-08-30T10:18:00Z">
          <w:pPr>
            <w:pStyle w:val="ListParagraph"/>
            <w:widowControl/>
            <w:shd w:val="clear" w:color="auto" w:fill="FFFFFF"/>
            <w:spacing w:before="156" w:after="150"/>
            <w:ind w:left="720" w:firstLineChars="0" w:firstLine="0"/>
            <w:jc w:val="left"/>
          </w:pPr>
        </w:pPrChange>
      </w:pPr>
    </w:p>
    <w:p w14:paraId="471B638F" w14:textId="7A636FE6" w:rsidR="00E60EEB" w:rsidRPr="0037321A" w:rsidRDefault="00E60EEB" w:rsidP="0037321A">
      <w:pPr>
        <w:pStyle w:val="ListParagraph"/>
        <w:numPr>
          <w:ilvl w:val="0"/>
          <w:numId w:val="22"/>
        </w:numPr>
        <w:spacing w:before="156"/>
        <w:ind w:firstLineChars="0"/>
        <w:rPr>
          <w:rFonts w:ascii="Tahoma" w:hAnsi="Tahoma" w:cs="Tahoma"/>
        </w:rPr>
      </w:pPr>
      <w:r w:rsidRPr="0037321A">
        <w:rPr>
          <w:rFonts w:ascii="Tahoma" w:hAnsi="Tahoma" w:cs="Tahoma"/>
        </w:rPr>
        <w:t xml:space="preserve">M-Step: </w:t>
      </w:r>
      <w:r w:rsidR="00F804EB" w:rsidRPr="0037321A">
        <w:rPr>
          <w:rFonts w:ascii="Tahoma" w:hAnsi="Tahoma" w:cs="Tahoma"/>
        </w:rPr>
        <w:t xml:space="preserve">for each cluster </w:t>
      </w:r>
      <m:oMath>
        <m:sSup>
          <m:sSupPr>
            <m:ctrlPr>
              <w:rPr>
                <w:rFonts w:ascii="Cambria Math" w:hAnsi="Cambria Math" w:cs="Tahoma"/>
                <w:i/>
              </w:rPr>
            </m:ctrlPr>
          </m:sSupPr>
          <m:e>
            <m:r>
              <w:rPr>
                <w:rFonts w:ascii="Cambria Math" w:hAnsi="Cambria Math" w:cs="Tahoma"/>
              </w:rPr>
              <m:t>c</m:t>
            </m:r>
          </m:e>
          <m:sup>
            <m:d>
              <m:dPr>
                <m:ctrlPr>
                  <w:rPr>
                    <w:rFonts w:ascii="Cambria Math" w:hAnsi="Cambria Math" w:cs="Tahoma"/>
                    <w:i/>
                  </w:rPr>
                </m:ctrlPr>
              </m:dPr>
              <m:e>
                <m:r>
                  <w:rPr>
                    <w:rFonts w:ascii="Cambria Math" w:hAnsi="Cambria Math" w:cs="Tahoma"/>
                  </w:rPr>
                  <m:t>j</m:t>
                </m:r>
              </m:e>
            </m:d>
          </m:sup>
        </m:sSup>
      </m:oMath>
      <w:r w:rsidR="00F804EB" w:rsidRPr="0037321A">
        <w:rPr>
          <w:rFonts w:ascii="Tahoma" w:hAnsi="Tahoma" w:cs="Tahoma"/>
        </w:rPr>
        <w:t xml:space="preserve">, </w:t>
      </w:r>
      <w:r w:rsidRPr="0037321A">
        <w:rPr>
          <w:rFonts w:ascii="Tahoma" w:hAnsi="Tahoma" w:cs="Tahoma"/>
        </w:rPr>
        <w:t xml:space="preserve">set the cluster centers to </w:t>
      </w:r>
      <w:r w:rsidR="00CD2B0B">
        <w:rPr>
          <w:rFonts w:ascii="Tahoma" w:hAnsi="Tahoma" w:cs="Tahoma"/>
        </w:rPr>
        <w:t xml:space="preserve">the </w:t>
      </w:r>
      <w:r w:rsidRPr="0037321A">
        <w:rPr>
          <w:rFonts w:ascii="Tahoma" w:hAnsi="Tahoma" w:cs="Tahoma"/>
        </w:rPr>
        <w:t xml:space="preserve">arithmetic mean of all the points </w:t>
      </w:r>
      <w:r w:rsidR="00CD2B0B">
        <w:rPr>
          <w:rFonts w:ascii="Tahoma" w:hAnsi="Tahoma" w:cs="Tahoma"/>
        </w:rPr>
        <w:t>in</w:t>
      </w:r>
      <w:r w:rsidRPr="0037321A">
        <w:rPr>
          <w:rFonts w:ascii="Tahoma" w:hAnsi="Tahoma" w:cs="Tahoma"/>
        </w:rPr>
        <w:t xml:space="preserve"> the cluster.</w:t>
      </w:r>
    </w:p>
    <w:p w14:paraId="497F9D25" w14:textId="78BD8913" w:rsidR="005D3BFB" w:rsidDel="00C91343" w:rsidRDefault="003F5C6C" w:rsidP="005D3BFB">
      <w:pPr>
        <w:spacing w:before="156"/>
        <w:rPr>
          <w:del w:id="210" w:author="冯 晓涵" w:date="2021-08-29T23:07:00Z"/>
          <w:rFonts w:ascii="Tahoma" w:hAnsi="Tahoma" w:cs="Tahoma"/>
        </w:rPr>
      </w:pPr>
      <m:oMathPara>
        <m:oMath>
          <m:sSub>
            <m:sSubPr>
              <m:ctrlPr>
                <w:rPr>
                  <w:rFonts w:ascii="Cambria Math" w:hAnsi="Cambria Math" w:cs="Tahoma"/>
                  <w:i/>
                </w:rPr>
              </m:ctrlPr>
            </m:sSubPr>
            <m:e>
              <m:r>
                <w:rPr>
                  <w:rFonts w:ascii="Cambria Math" w:hAnsi="Cambria Math" w:cs="Tahoma"/>
                </w:rPr>
                <m:t>μ</m:t>
              </m:r>
            </m:e>
            <m:sub>
              <m:r>
                <w:rPr>
                  <w:rFonts w:ascii="Cambria Math" w:hAnsi="Cambria Math" w:cs="Tahoma"/>
                </w:rPr>
                <m:t>j</m:t>
              </m:r>
            </m:sub>
          </m:sSub>
          <m:r>
            <w:rPr>
              <w:rFonts w:ascii="Cambria Math" w:hAnsi="Cambria Math" w:cs="Tahoma"/>
            </w:rPr>
            <m:t>≔</m:t>
          </m:r>
          <m:f>
            <m:fPr>
              <m:ctrlPr>
                <w:rPr>
                  <w:rFonts w:ascii="Cambria Math" w:hAnsi="Cambria Math" w:cs="Tahoma"/>
                  <w:i/>
                </w:rPr>
              </m:ctrlPr>
            </m:fPr>
            <m:num>
              <m:nary>
                <m:naryPr>
                  <m:chr m:val="∑"/>
                  <m:limLoc m:val="undOvr"/>
                  <m:grow m:val="1"/>
                  <m:ctrlPr>
                    <w:rPr>
                      <w:rFonts w:ascii="Cambria Math" w:hAnsi="Cambria Math" w:cs="Tahoma"/>
                      <w:i/>
                    </w:rPr>
                  </m:ctrlPr>
                </m:naryPr>
                <m:sub>
                  <m:r>
                    <w:rPr>
                      <w:rFonts w:ascii="Cambria Math" w:hAnsi="Cambria Math" w:cs="Tahoma"/>
                    </w:rPr>
                    <m:t>i=1</m:t>
                  </m:r>
                </m:sub>
                <m:sup>
                  <m:r>
                    <w:rPr>
                      <w:rFonts w:ascii="Cambria Math" w:hAnsi="Cambria Math" w:cs="Tahoma"/>
                    </w:rPr>
                    <m:t>m</m:t>
                  </m:r>
                </m:sup>
                <m:e>
                  <m:r>
                    <w:rPr>
                      <w:rFonts w:ascii="Cambria Math" w:hAnsi="Cambria Math" w:cs="Tahoma"/>
                    </w:rPr>
                    <m:t>1{</m:t>
                  </m:r>
                </m:e>
              </m:nary>
              <m:sSup>
                <m:sSupPr>
                  <m:ctrlPr>
                    <w:rPr>
                      <w:rFonts w:ascii="Cambria Math" w:hAnsi="Cambria Math" w:cs="Tahoma"/>
                      <w:i/>
                    </w:rPr>
                  </m:ctrlPr>
                </m:sSupPr>
                <m:e>
                  <m:r>
                    <w:rPr>
                      <w:rFonts w:ascii="Cambria Math" w:hAnsi="Cambria Math" w:cs="Tahoma"/>
                    </w:rPr>
                    <m:t>c</m:t>
                  </m:r>
                </m:e>
                <m:sup>
                  <m:d>
                    <m:dPr>
                      <m:ctrlPr>
                        <w:rPr>
                          <w:rFonts w:ascii="Cambria Math" w:hAnsi="Cambria Math" w:cs="Tahoma"/>
                          <w:i/>
                        </w:rPr>
                      </m:ctrlPr>
                    </m:dPr>
                    <m:e>
                      <m:r>
                        <w:rPr>
                          <w:rFonts w:ascii="Cambria Math" w:hAnsi="Cambria Math" w:cs="Tahoma"/>
                        </w:rPr>
                        <m:t>ⅈ</m:t>
                      </m:r>
                    </m:e>
                  </m:d>
                </m:sup>
              </m:sSup>
              <m:r>
                <w:rPr>
                  <w:rFonts w:ascii="Cambria Math" w:hAnsi="Cambria Math" w:cs="Tahoma"/>
                </w:rPr>
                <m:t>=j}</m:t>
              </m:r>
              <m:sSup>
                <m:sSupPr>
                  <m:ctrlPr>
                    <w:rPr>
                      <w:rFonts w:ascii="Cambria Math" w:hAnsi="Cambria Math"/>
                      <w:i/>
                      <w:color w:val="000000"/>
                      <w:shd w:val="clear" w:color="auto" w:fill="FFFFFF"/>
                    </w:rPr>
                  </m:ctrlPr>
                </m:sSupPr>
                <m:e>
                  <m:r>
                    <w:rPr>
                      <w:rFonts w:ascii="Cambria Math" w:hAnsi="Cambria Math"/>
                      <w:color w:val="000000"/>
                      <w:shd w:val="clear" w:color="auto" w:fill="FFFFFF"/>
                    </w:rPr>
                    <m:t>x</m:t>
                  </m:r>
                </m:e>
                <m:sup>
                  <m:d>
                    <m:dPr>
                      <m:ctrlPr>
                        <w:rPr>
                          <w:rFonts w:ascii="Cambria Math" w:hAnsi="Cambria Math"/>
                          <w:i/>
                          <w:color w:val="000000"/>
                          <w:shd w:val="clear" w:color="auto" w:fill="FFFFFF"/>
                        </w:rPr>
                      </m:ctrlPr>
                    </m:dPr>
                    <m:e>
                      <m:r>
                        <w:rPr>
                          <w:rFonts w:ascii="Cambria Math" w:hAnsi="Cambria Math"/>
                          <w:color w:val="000000"/>
                          <w:shd w:val="clear" w:color="auto" w:fill="FFFFFF"/>
                        </w:rPr>
                        <m:t>i</m:t>
                      </m:r>
                    </m:e>
                  </m:d>
                </m:sup>
              </m:sSup>
            </m:num>
            <m:den>
              <m:nary>
                <m:naryPr>
                  <m:chr m:val="∑"/>
                  <m:limLoc m:val="undOvr"/>
                  <m:grow m:val="1"/>
                  <m:ctrlPr>
                    <w:rPr>
                      <w:rFonts w:ascii="Cambria Math" w:hAnsi="Cambria Math" w:cs="Tahoma"/>
                      <w:i/>
                    </w:rPr>
                  </m:ctrlPr>
                </m:naryPr>
                <m:sub>
                  <m:r>
                    <w:rPr>
                      <w:rFonts w:ascii="Cambria Math" w:hAnsi="Cambria Math" w:cs="Tahoma"/>
                    </w:rPr>
                    <m:t>i=1</m:t>
                  </m:r>
                </m:sub>
                <m:sup>
                  <m:r>
                    <w:rPr>
                      <w:rFonts w:ascii="Cambria Math" w:hAnsi="Cambria Math" w:cs="Tahoma"/>
                    </w:rPr>
                    <m:t>m</m:t>
                  </m:r>
                </m:sup>
                <m:e>
                  <m:r>
                    <w:rPr>
                      <w:rFonts w:ascii="Cambria Math" w:hAnsi="Cambria Math" w:cs="Tahoma"/>
                    </w:rPr>
                    <m:t>1{</m:t>
                  </m:r>
                </m:e>
              </m:nary>
              <m:sSup>
                <m:sSupPr>
                  <m:ctrlPr>
                    <w:rPr>
                      <w:rFonts w:ascii="Cambria Math" w:hAnsi="Cambria Math" w:cs="Tahoma"/>
                      <w:i/>
                    </w:rPr>
                  </m:ctrlPr>
                </m:sSupPr>
                <m:e>
                  <m:r>
                    <w:rPr>
                      <w:rFonts w:ascii="Cambria Math" w:hAnsi="Cambria Math" w:cs="Tahoma"/>
                    </w:rPr>
                    <m:t>c</m:t>
                  </m:r>
                </m:e>
                <m:sup>
                  <m:d>
                    <m:dPr>
                      <m:ctrlPr>
                        <w:rPr>
                          <w:rFonts w:ascii="Cambria Math" w:hAnsi="Cambria Math" w:cs="Tahoma"/>
                          <w:i/>
                        </w:rPr>
                      </m:ctrlPr>
                    </m:dPr>
                    <m:e>
                      <m:r>
                        <w:rPr>
                          <w:rFonts w:ascii="Cambria Math" w:hAnsi="Cambria Math" w:cs="Tahoma"/>
                        </w:rPr>
                        <m:t>ⅈ</m:t>
                      </m:r>
                    </m:e>
                  </m:d>
                </m:sup>
              </m:sSup>
              <m:r>
                <w:rPr>
                  <w:rFonts w:ascii="Cambria Math" w:hAnsi="Cambria Math" w:cs="Tahoma"/>
                </w:rPr>
                <m:t>=j}</m:t>
              </m:r>
            </m:den>
          </m:f>
          <m:r>
            <w:rPr>
              <w:rFonts w:ascii="Cambria Math" w:hAnsi="Cambria Math" w:cs="Tahoma"/>
            </w:rPr>
            <m:t xml:space="preserve">          (8)</m:t>
          </m:r>
        </m:oMath>
      </m:oMathPara>
    </w:p>
    <w:p w14:paraId="24E10366" w14:textId="3FBC6E81" w:rsidR="00096D20" w:rsidRPr="00C91343" w:rsidRDefault="00096D20">
      <w:pPr>
        <w:spacing w:before="156"/>
        <w:rPr>
          <w:rFonts w:ascii="Tahoma" w:eastAsiaTheme="minorEastAsia" w:hAnsi="Tahoma" w:cs="Tahoma"/>
          <w:rPrChange w:id="211" w:author="冯 晓涵" w:date="2021-08-29T23:07:00Z">
            <w:rPr>
              <w:rFonts w:ascii="Tahoma" w:hAnsi="Tahoma" w:cs="Tahoma"/>
            </w:rPr>
          </w:rPrChange>
        </w:rPr>
        <w:pPrChange w:id="212" w:author="冯 晓涵" w:date="2021-08-29T23:07:00Z">
          <w:pPr>
            <w:pStyle w:val="ListParagraph"/>
            <w:widowControl/>
            <w:shd w:val="clear" w:color="auto" w:fill="FFFFFF"/>
            <w:spacing w:before="156" w:after="150"/>
            <w:ind w:left="720" w:firstLineChars="0" w:firstLine="0"/>
            <w:jc w:val="left"/>
          </w:pPr>
        </w:pPrChange>
      </w:pPr>
    </w:p>
    <w:p w14:paraId="58FB0407" w14:textId="631C907C" w:rsidR="00096D20" w:rsidRPr="0081590A" w:rsidRDefault="00096D20" w:rsidP="0081590A">
      <w:pPr>
        <w:pStyle w:val="Heading4"/>
        <w:numPr>
          <w:ilvl w:val="2"/>
          <w:numId w:val="1"/>
        </w:numPr>
        <w:spacing w:before="156"/>
        <w:rPr>
          <w:rFonts w:ascii="Tahoma" w:hAnsi="Tahoma" w:cs="Tahoma"/>
          <w:b w:val="0"/>
          <w:bCs w:val="0"/>
        </w:rPr>
      </w:pPr>
      <w:bookmarkStart w:id="213" w:name="_Toc81214127"/>
      <w:r>
        <w:rPr>
          <w:rFonts w:ascii="Tahoma" w:hAnsi="Tahoma" w:cs="Tahoma"/>
          <w:b w:val="0"/>
          <w:bCs w:val="0"/>
        </w:rPr>
        <w:t>Selection for K</w:t>
      </w:r>
      <w:bookmarkEnd w:id="213"/>
    </w:p>
    <w:p w14:paraId="1D3C1436" w14:textId="1B1D1592" w:rsidR="00096D20" w:rsidRPr="00746A48" w:rsidRDefault="00096D20">
      <w:pPr>
        <w:pStyle w:val="Heading5"/>
        <w:numPr>
          <w:ilvl w:val="0"/>
          <w:numId w:val="24"/>
        </w:numPr>
        <w:spacing w:before="156"/>
        <w:pPrChange w:id="214" w:author="冯 晓涵" w:date="2021-08-29T22:59:00Z">
          <w:pPr>
            <w:pStyle w:val="Heading5"/>
            <w:numPr>
              <w:numId w:val="24"/>
            </w:numPr>
            <w:tabs>
              <w:tab w:val="clear" w:pos="360"/>
            </w:tabs>
          </w:pPr>
        </w:pPrChange>
      </w:pPr>
      <w:r w:rsidRPr="00096D20">
        <w:t>Elbow method</w:t>
      </w:r>
    </w:p>
    <w:p w14:paraId="14233AB0" w14:textId="5E066A33" w:rsidR="000B1596" w:rsidRDefault="00CD2B0B" w:rsidP="00CD2B0B">
      <w:pPr>
        <w:widowControl/>
        <w:shd w:val="clear" w:color="auto" w:fill="FFFFFF"/>
        <w:spacing w:before="156" w:after="150"/>
        <w:rPr>
          <w:rFonts w:ascii="Tahoma" w:hAnsi="Tahoma" w:cs="Tahoma"/>
        </w:rPr>
      </w:pPr>
      <w:r>
        <w:rPr>
          <w:rFonts w:ascii="Tahoma" w:hAnsi="Tahoma" w:cs="Tahoma"/>
        </w:rPr>
        <w:t xml:space="preserve">The </w:t>
      </w:r>
      <w:r w:rsidR="009B0151" w:rsidRPr="00096D20">
        <w:rPr>
          <w:rFonts w:ascii="Tahoma" w:hAnsi="Tahoma" w:cs="Tahoma"/>
        </w:rPr>
        <w:t xml:space="preserve">Elbow method is </w:t>
      </w:r>
      <w:r w:rsidR="00096D20" w:rsidRPr="00096D20">
        <w:rPr>
          <w:rFonts w:ascii="Tahoma" w:hAnsi="Tahoma" w:cs="Tahoma"/>
        </w:rPr>
        <w:t>commonly</w:t>
      </w:r>
      <w:r w:rsidR="009B0151" w:rsidRPr="00096D20">
        <w:rPr>
          <w:rFonts w:ascii="Tahoma" w:hAnsi="Tahoma" w:cs="Tahoma"/>
        </w:rPr>
        <w:t xml:space="preserve"> </w:t>
      </w:r>
      <w:r>
        <w:rPr>
          <w:rFonts w:ascii="Tahoma" w:hAnsi="Tahoma" w:cs="Tahoma"/>
        </w:rPr>
        <w:t>utilized</w:t>
      </w:r>
      <w:r w:rsidR="009B0151" w:rsidRPr="00096D20">
        <w:rPr>
          <w:rFonts w:ascii="Tahoma" w:hAnsi="Tahoma" w:cs="Tahoma"/>
        </w:rPr>
        <w:t xml:space="preserve"> </w:t>
      </w:r>
      <w:r w:rsidRPr="00CD2B0B">
        <w:rPr>
          <w:rFonts w:ascii="Tahoma" w:hAnsi="Tahoma" w:cs="Tahoma"/>
        </w:rPr>
        <w:t xml:space="preserve">in </w:t>
      </w:r>
      <w:r>
        <w:rPr>
          <w:rFonts w:ascii="Tahoma" w:hAnsi="Tahoma" w:cs="Tahoma"/>
        </w:rPr>
        <w:t xml:space="preserve">the </w:t>
      </w:r>
      <w:r w:rsidRPr="00CD2B0B">
        <w:rPr>
          <w:rFonts w:ascii="Tahoma" w:hAnsi="Tahoma" w:cs="Tahoma"/>
        </w:rPr>
        <w:t xml:space="preserve">K-means algorithm </w:t>
      </w:r>
      <w:r w:rsidR="009B0151" w:rsidRPr="00096D20">
        <w:rPr>
          <w:rFonts w:ascii="Tahoma" w:hAnsi="Tahoma" w:cs="Tahoma"/>
        </w:rPr>
        <w:t>to </w:t>
      </w:r>
      <w:r>
        <w:rPr>
          <w:rFonts w:ascii="Tahoma" w:hAnsi="Tahoma" w:cs="Tahoma"/>
        </w:rPr>
        <w:t>find</w:t>
      </w:r>
      <w:r w:rsidR="009B0151" w:rsidRPr="00096D20">
        <w:rPr>
          <w:rFonts w:ascii="Tahoma" w:hAnsi="Tahoma" w:cs="Tahoma"/>
        </w:rPr>
        <w:t xml:space="preserve"> the optimal number of clusters </w:t>
      </w:r>
      <w:r>
        <w:rPr>
          <w:rFonts w:ascii="Tahoma" w:hAnsi="Tahoma" w:cs="Tahoma"/>
        </w:rPr>
        <w:t>through</w:t>
      </w:r>
      <w:r w:rsidR="009B0151" w:rsidRPr="00096D20">
        <w:rPr>
          <w:rFonts w:ascii="Tahoma" w:hAnsi="Tahoma" w:cs="Tahoma"/>
        </w:rPr>
        <w:t xml:space="preserve"> fitting the model with a range of values for </w:t>
      </w:r>
      <w:r>
        <w:rPr>
          <w:rFonts w:ascii="Tahoma" w:hAnsi="Tahoma" w:cs="Tahoma"/>
        </w:rPr>
        <w:t>k</w:t>
      </w:r>
      <w:r w:rsidR="009B0151" w:rsidRPr="00096D20">
        <w:rPr>
          <w:rFonts w:ascii="Tahoma" w:hAnsi="Tahoma" w:cs="Tahoma"/>
        </w:rPr>
        <w:t xml:space="preserve">. </w:t>
      </w:r>
      <w:r w:rsidR="00096D20" w:rsidRPr="00EC15DC">
        <w:rPr>
          <w:rFonts w:ascii="Tahoma" w:hAnsi="Tahoma" w:cs="Tahoma"/>
        </w:rPr>
        <w:t xml:space="preserve">It </w:t>
      </w:r>
      <w:r w:rsidR="00EC15DC" w:rsidRPr="00EC15DC">
        <w:rPr>
          <w:rFonts w:ascii="Tahoma" w:hAnsi="Tahoma" w:cs="Tahoma"/>
        </w:rPr>
        <w:t xml:space="preserve">requires </w:t>
      </w:r>
      <w:r>
        <w:rPr>
          <w:rFonts w:ascii="Tahoma" w:hAnsi="Tahoma" w:cs="Tahoma"/>
        </w:rPr>
        <w:t xml:space="preserve">us </w:t>
      </w:r>
      <w:r w:rsidR="00EC15DC" w:rsidRPr="00EC15DC">
        <w:rPr>
          <w:rFonts w:ascii="Tahoma" w:hAnsi="Tahoma" w:cs="Tahoma"/>
        </w:rPr>
        <w:t>to plot</w:t>
      </w:r>
      <w:r w:rsidR="009B0151" w:rsidRPr="00EC15DC">
        <w:rPr>
          <w:rFonts w:ascii="Tahoma" w:hAnsi="Tahoma" w:cs="Tahoma"/>
        </w:rPr>
        <w:t xml:space="preserve"> a line </w:t>
      </w:r>
      <w:r w:rsidR="00EC15DC" w:rsidRPr="00EC15DC">
        <w:rPr>
          <w:rFonts w:ascii="Tahoma" w:hAnsi="Tahoma" w:cs="Tahoma"/>
        </w:rPr>
        <w:t>chart</w:t>
      </w:r>
      <w:r w:rsidR="009B0151" w:rsidRPr="00EC15DC">
        <w:rPr>
          <w:rFonts w:ascii="Tahoma" w:hAnsi="Tahoma" w:cs="Tahoma"/>
        </w:rPr>
        <w:t xml:space="preserve"> between SSE </w:t>
      </w:r>
      <w:r w:rsidR="00EC15DC" w:rsidRPr="00EC15DC">
        <w:rPr>
          <w:rFonts w:ascii="Tahoma" w:hAnsi="Tahoma" w:cs="Tahoma"/>
        </w:rPr>
        <w:t xml:space="preserve">and </w:t>
      </w:r>
      <w:r w:rsidR="009B0151" w:rsidRPr="00EC15DC">
        <w:rPr>
          <w:rFonts w:ascii="Tahoma" w:hAnsi="Tahoma" w:cs="Tahoma"/>
        </w:rPr>
        <w:t>clusters</w:t>
      </w:r>
      <w:r>
        <w:rPr>
          <w:rFonts w:ascii="Tahoma" w:hAnsi="Tahoma" w:cs="Tahoma"/>
        </w:rPr>
        <w:t>’ numbers</w:t>
      </w:r>
      <w:r w:rsidR="00EC15DC" w:rsidRPr="00EC15DC">
        <w:rPr>
          <w:rFonts w:ascii="Tahoma" w:hAnsi="Tahoma" w:cs="Tahoma"/>
        </w:rPr>
        <w:t>. Based on the plot, we need to</w:t>
      </w:r>
      <w:r w:rsidR="009B0151" w:rsidRPr="00EC15DC">
        <w:rPr>
          <w:rFonts w:ascii="Tahoma" w:hAnsi="Tahoma" w:cs="Tahoma"/>
        </w:rPr>
        <w:t xml:space="preserve"> find the</w:t>
      </w:r>
      <w:r w:rsidR="00EC15DC" w:rsidRPr="00EC15DC">
        <w:rPr>
          <w:rFonts w:ascii="Tahoma" w:hAnsi="Tahoma" w:cs="Tahoma"/>
        </w:rPr>
        <w:t xml:space="preserve"> “elbow point”</w:t>
      </w:r>
      <w:r w:rsidR="00EC15DC">
        <w:rPr>
          <w:rFonts w:ascii="Tahoma" w:hAnsi="Tahoma" w:cs="Tahoma"/>
        </w:rPr>
        <w:t xml:space="preserve"> that</w:t>
      </w:r>
      <w:r w:rsidR="009B0151" w:rsidRPr="00EC15DC">
        <w:rPr>
          <w:rFonts w:ascii="Tahoma" w:hAnsi="Tahoma" w:cs="Tahoma"/>
        </w:rPr>
        <w:t xml:space="preserve"> after which the SSE starts </w:t>
      </w:r>
      <w:r w:rsidR="00EC15DC">
        <w:rPr>
          <w:rFonts w:ascii="Tahoma" w:hAnsi="Tahoma" w:cs="Tahoma"/>
        </w:rPr>
        <w:t xml:space="preserve">to </w:t>
      </w:r>
      <w:r w:rsidR="009B0151" w:rsidRPr="00EC15DC">
        <w:rPr>
          <w:rFonts w:ascii="Tahoma" w:hAnsi="Tahoma" w:cs="Tahoma"/>
        </w:rPr>
        <w:t>decreas</w:t>
      </w:r>
      <w:r w:rsidR="00EC15DC">
        <w:rPr>
          <w:rFonts w:ascii="Tahoma" w:hAnsi="Tahoma" w:cs="Tahoma"/>
        </w:rPr>
        <w:t>e</w:t>
      </w:r>
      <w:r w:rsidR="009B0151" w:rsidRPr="00EC15DC">
        <w:rPr>
          <w:rFonts w:ascii="Tahoma" w:hAnsi="Tahoma" w:cs="Tahoma"/>
        </w:rPr>
        <w:t xml:space="preserve"> </w:t>
      </w:r>
      <w:r>
        <w:rPr>
          <w:rFonts w:ascii="Tahoma" w:hAnsi="Tahoma" w:cs="Tahoma"/>
        </w:rPr>
        <w:t>linearly</w:t>
      </w:r>
      <w:r w:rsidR="009B0151" w:rsidRPr="00EC15DC">
        <w:rPr>
          <w:rFonts w:ascii="Tahoma" w:hAnsi="Tahoma" w:cs="Tahoma"/>
        </w:rPr>
        <w:t>. </w:t>
      </w:r>
    </w:p>
    <w:p w14:paraId="5D6CFBBD" w14:textId="22E3EAB7" w:rsidR="000B1596" w:rsidRPr="000B1596" w:rsidRDefault="00F804EB" w:rsidP="00CD2B0B">
      <w:pPr>
        <w:widowControl/>
        <w:shd w:val="clear" w:color="auto" w:fill="FFFFFF"/>
        <w:spacing w:before="156" w:after="150"/>
        <w:rPr>
          <w:rFonts w:ascii="Tahoma" w:hAnsi="Tahoma" w:cs="Tahoma"/>
        </w:rPr>
      </w:pPr>
      <w:r w:rsidRPr="00B01736">
        <w:rPr>
          <w:rFonts w:ascii="Tahoma" w:hAnsi="Tahoma" w:cs="Tahoma" w:hint="eastAsia"/>
        </w:rPr>
        <w:t>SSE</w:t>
      </w:r>
      <w:r w:rsidR="000B1596" w:rsidRPr="000B1596">
        <w:rPr>
          <w:rFonts w:ascii="Tahoma" w:hAnsi="Tahoma" w:cs="Tahoma"/>
        </w:rPr>
        <w:t xml:space="preserve"> </w:t>
      </w:r>
      <w:r w:rsidR="000B1596" w:rsidRPr="000B1596">
        <w:rPr>
          <w:rFonts w:ascii="Tahoma" w:hAnsi="Tahoma" w:cs="Tahoma" w:hint="eastAsia"/>
        </w:rPr>
        <w:t>i</w:t>
      </w:r>
      <w:r w:rsidR="000B1596" w:rsidRPr="000B1596">
        <w:rPr>
          <w:rFonts w:ascii="Tahoma" w:hAnsi="Tahoma" w:cs="Tahoma"/>
        </w:rPr>
        <w:t>s the sum of squares of distance errors between the points in the cluster and the central point</w:t>
      </w:r>
      <w:r w:rsidR="000B1596">
        <w:rPr>
          <w:rFonts w:ascii="Tahoma" w:hAnsi="Tahoma" w:cs="Tahoma" w:hint="eastAsia"/>
        </w:rPr>
        <w:t>,</w:t>
      </w:r>
      <w:r w:rsidR="000B1596">
        <w:rPr>
          <w:rFonts w:ascii="Tahoma" w:hAnsi="Tahoma" w:cs="Tahoma"/>
        </w:rPr>
        <w:t xml:space="preserve"> </w:t>
      </w:r>
      <w:r w:rsidR="000B1596" w:rsidRPr="000B1596">
        <w:rPr>
          <w:rFonts w:ascii="Tahoma" w:hAnsi="Tahoma" w:cs="Tahoma"/>
        </w:rPr>
        <w:t>The smaller the SSE, the better the cluster</w:t>
      </w:r>
      <w:r w:rsidR="00CD2B0B">
        <w:rPr>
          <w:rFonts w:ascii="Tahoma" w:hAnsi="Tahoma" w:cs="Tahoma"/>
        </w:rPr>
        <w:t>ing</w:t>
      </w:r>
      <w:r w:rsidR="000B1596" w:rsidRPr="000B1596">
        <w:rPr>
          <w:rFonts w:ascii="Tahoma" w:hAnsi="Tahoma" w:cs="Tahoma"/>
        </w:rPr>
        <w:t xml:space="preserve"> result</w:t>
      </w:r>
      <w:r w:rsidR="00CD2B0B">
        <w:rPr>
          <w:rFonts w:ascii="Tahoma" w:hAnsi="Tahoma" w:cs="Tahoma" w:hint="eastAsia"/>
        </w:rPr>
        <w:t>.</w:t>
      </w:r>
    </w:p>
    <w:p w14:paraId="1A40939E" w14:textId="09C0F7A2" w:rsidR="005D3BFB" w:rsidDel="00C91343" w:rsidRDefault="000B1596" w:rsidP="005D3BFB">
      <w:pPr>
        <w:spacing w:before="156"/>
        <w:rPr>
          <w:del w:id="215" w:author="冯 晓涵" w:date="2021-08-29T23:08:00Z"/>
          <w:rFonts w:ascii="Tahoma" w:hAnsi="Tahoma" w:cs="Tahoma"/>
        </w:rPr>
      </w:pPr>
      <m:oMathPara>
        <m:oMath>
          <m:r>
            <w:rPr>
              <w:rFonts w:ascii="Cambria Math" w:hAnsi="Cambria Math" w:cs="Tahoma"/>
            </w:rPr>
            <m:t>SSE</m:t>
          </m:r>
          <m:r>
            <m:rPr>
              <m:sty m:val="p"/>
            </m:rPr>
            <w:rPr>
              <w:rFonts w:ascii="Cambria Math" w:hAnsi="Cambria Math" w:cs="Tahoma"/>
            </w:rPr>
            <m:t>=</m:t>
          </m:r>
          <m:nary>
            <m:naryPr>
              <m:chr m:val="∑"/>
              <m:limLoc m:val="undOvr"/>
              <m:grow m:val="1"/>
              <m:ctrlPr>
                <w:rPr>
                  <w:rFonts w:ascii="Cambria Math" w:hAnsi="Cambria Math" w:cs="Tahoma"/>
                </w:rPr>
              </m:ctrlPr>
            </m:naryPr>
            <m:sub>
              <m:r>
                <w:rPr>
                  <w:rFonts w:ascii="Cambria Math" w:hAnsi="Cambria Math" w:cs="Tahoma"/>
                </w:rPr>
                <m:t>i</m:t>
              </m:r>
              <m:r>
                <m:rPr>
                  <m:sty m:val="p"/>
                </m:rPr>
                <w:rPr>
                  <w:rFonts w:ascii="Cambria Math" w:hAnsi="Cambria Math" w:cs="Tahoma"/>
                </w:rPr>
                <m:t>=1</m:t>
              </m:r>
            </m:sub>
            <m:sup>
              <m:r>
                <w:rPr>
                  <w:rFonts w:ascii="Cambria Math" w:hAnsi="Cambria Math" w:cs="Tahoma"/>
                </w:rPr>
                <m:t>k</m:t>
              </m:r>
            </m:sup>
            <m:e>
              <m:nary>
                <m:naryPr>
                  <m:chr m:val="∑"/>
                  <m:limLoc m:val="undOvr"/>
                  <m:grow m:val="1"/>
                  <m:supHide m:val="1"/>
                  <m:ctrlPr>
                    <w:rPr>
                      <w:rFonts w:ascii="Cambria Math" w:hAnsi="Cambria Math" w:cs="Tahoma"/>
                    </w:rPr>
                  </m:ctrlPr>
                </m:naryPr>
                <m:sub>
                  <m:r>
                    <w:rPr>
                      <w:rFonts w:ascii="Cambria Math" w:hAnsi="Cambria Math" w:cs="Tahoma"/>
                    </w:rPr>
                    <m:t>j</m:t>
                  </m:r>
                  <m:r>
                    <m:rPr>
                      <m:sty m:val="p"/>
                    </m:rPr>
                    <w:rPr>
                      <w:rFonts w:ascii="Cambria Math" w:hAnsi="Cambria Math" w:cs="Tahoma"/>
                    </w:rPr>
                    <m:t>∈</m:t>
                  </m:r>
                  <m:sSub>
                    <m:sSubPr>
                      <m:ctrlPr>
                        <w:rPr>
                          <w:rFonts w:ascii="Cambria Math" w:hAnsi="Cambria Math" w:cs="Tahoma"/>
                        </w:rPr>
                      </m:ctrlPr>
                    </m:sSubPr>
                    <m:e>
                      <m:r>
                        <w:rPr>
                          <w:rFonts w:ascii="Cambria Math" w:hAnsi="Cambria Math" w:cs="Tahoma"/>
                        </w:rPr>
                        <m:t>C</m:t>
                      </m:r>
                    </m:e>
                    <m:sub>
                      <m:r>
                        <w:rPr>
                          <w:rFonts w:ascii="Cambria Math" w:hAnsi="Cambria Math" w:cs="Tahoma"/>
                        </w:rPr>
                        <m:t>k</m:t>
                      </m:r>
                    </m:sub>
                  </m:sSub>
                </m:sub>
                <m:sup/>
                <m:e>
                  <m:sSup>
                    <m:sSupPr>
                      <m:ctrlPr>
                        <w:rPr>
                          <w:rFonts w:ascii="Cambria Math" w:hAnsi="Cambria Math" w:cs="Tahoma"/>
                        </w:rPr>
                      </m:ctrlPr>
                    </m:sSupPr>
                    <m:e>
                      <m:d>
                        <m:dPr>
                          <m:ctrlPr>
                            <w:rPr>
                              <w:rFonts w:ascii="Cambria Math" w:hAnsi="Cambria Math" w:cs="Tahoma"/>
                            </w:rPr>
                          </m:ctrlPr>
                        </m:dPr>
                        <m:e>
                          <m:sSup>
                            <m:sSupPr>
                              <m:ctrlPr>
                                <w:rPr>
                                  <w:rFonts w:ascii="Cambria Math" w:hAnsi="Cambria Math" w:cs="Tahoma"/>
                                </w:rPr>
                              </m:ctrlPr>
                            </m:sSupPr>
                            <m:e>
                              <m:r>
                                <w:rPr>
                                  <w:rFonts w:ascii="Cambria Math" w:hAnsi="Cambria Math" w:cs="Tahoma"/>
                                </w:rPr>
                                <m:t>x</m:t>
                              </m:r>
                            </m:e>
                            <m:sup>
                              <m:d>
                                <m:dPr>
                                  <m:ctrlPr>
                                    <w:rPr>
                                      <w:rFonts w:ascii="Cambria Math" w:hAnsi="Cambria Math" w:cs="Tahoma"/>
                                    </w:rPr>
                                  </m:ctrlPr>
                                </m:dPr>
                                <m:e>
                                  <m:r>
                                    <w:rPr>
                                      <w:rFonts w:ascii="Cambria Math" w:hAnsi="Cambria Math" w:cs="Tahoma"/>
                                    </w:rPr>
                                    <m:t>i</m:t>
                                  </m:r>
                                </m:e>
                              </m:d>
                            </m:sup>
                          </m:sSup>
                          <m:r>
                            <m:rPr>
                              <m:sty m:val="p"/>
                            </m:rPr>
                            <w:rPr>
                              <w:rFonts w:ascii="Cambria Math" w:hAnsi="Cambria Math" w:cs="Tahoma"/>
                            </w:rPr>
                            <m:t>-</m:t>
                          </m:r>
                          <m:sSub>
                            <m:sSubPr>
                              <m:ctrlPr>
                                <w:rPr>
                                  <w:rFonts w:ascii="Cambria Math" w:hAnsi="Cambria Math" w:cs="Tahoma"/>
                                </w:rPr>
                              </m:ctrlPr>
                            </m:sSubPr>
                            <m:e>
                              <m:r>
                                <w:rPr>
                                  <w:rFonts w:ascii="Cambria Math" w:hAnsi="Cambria Math" w:cs="Tahoma"/>
                                </w:rPr>
                                <m:t>μ</m:t>
                              </m:r>
                            </m:e>
                            <m:sub>
                              <m:r>
                                <w:rPr>
                                  <w:rFonts w:ascii="Cambria Math" w:hAnsi="Cambria Math" w:cs="Tahoma"/>
                                </w:rPr>
                                <m:t>j</m:t>
                              </m:r>
                            </m:sub>
                          </m:sSub>
                        </m:e>
                      </m:d>
                    </m:e>
                    <m:sup>
                      <m:r>
                        <m:rPr>
                          <m:sty m:val="p"/>
                        </m:rPr>
                        <w:rPr>
                          <w:rFonts w:ascii="Cambria Math" w:hAnsi="Cambria Math" w:cs="Tahoma"/>
                        </w:rPr>
                        <m:t>2</m:t>
                      </m:r>
                    </m:sup>
                  </m:sSup>
                </m:e>
              </m:nary>
            </m:e>
          </m:nary>
          <m:r>
            <w:rPr>
              <w:rFonts w:ascii="Cambria Math" w:hAnsi="Cambria Math" w:cs="Tahoma"/>
            </w:rPr>
            <m:t xml:space="preserve">          (9)</m:t>
          </m:r>
        </m:oMath>
      </m:oMathPara>
    </w:p>
    <w:p w14:paraId="66AAFDFC" w14:textId="6070492A" w:rsidR="00F804EB" w:rsidRPr="000B1596" w:rsidRDefault="00B01736">
      <w:pPr>
        <w:spacing w:before="156"/>
        <w:rPr>
          <w:rFonts w:ascii="Tahoma" w:hAnsi="Tahoma" w:cs="Tahoma"/>
        </w:rPr>
        <w:pPrChange w:id="216" w:author="冯 晓涵" w:date="2021-08-29T23:08:00Z">
          <w:pPr>
            <w:widowControl/>
            <w:shd w:val="clear" w:color="auto" w:fill="FFFFFF"/>
            <w:spacing w:before="156" w:after="150"/>
            <w:jc w:val="left"/>
          </w:pPr>
        </w:pPrChange>
      </w:pPr>
      <w:del w:id="217" w:author="冯 晓涵" w:date="2021-08-29T23:08:00Z">
        <w:r w:rsidDel="00C91343">
          <w:rPr>
            <w:rFonts w:ascii="Tahoma" w:hAnsi="Tahoma" w:cs="Tahoma"/>
          </w:rPr>
          <w:br/>
        </w:r>
      </w:del>
    </w:p>
    <w:p w14:paraId="49F5F7A5" w14:textId="09843F7C" w:rsidR="000F0F73" w:rsidRPr="000B1596" w:rsidRDefault="00F804EB">
      <w:pPr>
        <w:pStyle w:val="Heading5"/>
        <w:numPr>
          <w:ilvl w:val="0"/>
          <w:numId w:val="24"/>
        </w:numPr>
        <w:spacing w:before="156"/>
        <w:pPrChange w:id="218" w:author="冯 晓涵" w:date="2021-08-29T22:59:00Z">
          <w:pPr>
            <w:pStyle w:val="Heading5"/>
            <w:numPr>
              <w:numId w:val="24"/>
            </w:numPr>
            <w:tabs>
              <w:tab w:val="clear" w:pos="360"/>
            </w:tabs>
          </w:pPr>
        </w:pPrChange>
      </w:pPr>
      <w:r w:rsidRPr="000B1596">
        <w:rPr>
          <w:rFonts w:hint="eastAsia"/>
        </w:rPr>
        <w:t>Silhouette Coefficient</w:t>
      </w:r>
    </w:p>
    <w:p w14:paraId="2B3DEAE4" w14:textId="3724FDA2" w:rsidR="003D0440" w:rsidRPr="003C3377" w:rsidRDefault="000B1596" w:rsidP="00CD2B0B">
      <w:pPr>
        <w:widowControl/>
        <w:shd w:val="clear" w:color="auto" w:fill="FFFFFF"/>
        <w:spacing w:before="156" w:after="100" w:afterAutospacing="1"/>
        <w:rPr>
          <w:rFonts w:ascii="Tahoma" w:hAnsi="Tahoma" w:cs="Tahoma"/>
        </w:rPr>
      </w:pPr>
      <w:r>
        <w:rPr>
          <w:rFonts w:ascii="Tahoma" w:hAnsi="Tahoma" w:cs="Tahoma"/>
        </w:rPr>
        <w:t xml:space="preserve">It </w:t>
      </w:r>
      <w:r w:rsidR="003C3377">
        <w:rPr>
          <w:rFonts w:ascii="Tahoma" w:hAnsi="Tahoma" w:cs="Tahoma"/>
        </w:rPr>
        <w:t xml:space="preserve">is used to </w:t>
      </w:r>
      <w:r w:rsidR="003D0440" w:rsidRPr="003D0440">
        <w:rPr>
          <w:rFonts w:ascii="Tahoma" w:hAnsi="Tahoma" w:cs="Tahoma"/>
        </w:rPr>
        <w:t>assess the quality of K-Means clusters fit on the data.</w:t>
      </w:r>
      <w:r w:rsidR="003C3377" w:rsidRPr="003C3377">
        <w:rPr>
          <w:rFonts w:ascii="Tahoma" w:hAnsi="Tahoma" w:cs="Tahoma"/>
        </w:rPr>
        <w:t xml:space="preserve"> </w:t>
      </w:r>
      <w:r w:rsidR="003C3377" w:rsidRPr="003D0440">
        <w:rPr>
          <w:rFonts w:ascii="Tahoma" w:hAnsi="Tahoma" w:cs="Tahoma"/>
        </w:rPr>
        <w:t>This measure has a range of [-1, 1].</w:t>
      </w:r>
      <w:r w:rsidR="003C3377">
        <w:rPr>
          <w:rFonts w:ascii="Tahoma" w:hAnsi="Tahoma" w:cs="Tahoma"/>
        </w:rPr>
        <w:t xml:space="preserve"> </w:t>
      </w:r>
      <w:r w:rsidR="00517179">
        <w:rPr>
          <w:rFonts w:ascii="Tahoma" w:hAnsi="Tahoma" w:cs="Tahoma"/>
        </w:rPr>
        <w:t xml:space="preserve">A value that is close to </w:t>
      </w:r>
      <w:r w:rsidR="003C3377" w:rsidRPr="003D0440">
        <w:rPr>
          <w:rFonts w:ascii="Tahoma" w:hAnsi="Tahoma" w:cs="Tahoma"/>
        </w:rPr>
        <w:t xml:space="preserve">1 </w:t>
      </w:r>
      <w:r w:rsidR="00517179">
        <w:rPr>
          <w:rFonts w:ascii="Tahoma" w:hAnsi="Tahoma" w:cs="Tahoma"/>
        </w:rPr>
        <w:t xml:space="preserve">is what we want, it </w:t>
      </w:r>
      <w:r w:rsidR="003C3377" w:rsidRPr="003D0440">
        <w:rPr>
          <w:rFonts w:ascii="Tahoma" w:hAnsi="Tahoma" w:cs="Tahoma"/>
        </w:rPr>
        <w:t>indicate</w:t>
      </w:r>
      <w:r w:rsidR="00517179">
        <w:rPr>
          <w:rFonts w:ascii="Tahoma" w:hAnsi="Tahoma" w:cs="Tahoma"/>
        </w:rPr>
        <w:t>s</w:t>
      </w:r>
      <w:r w:rsidR="003C3377" w:rsidRPr="003D0440">
        <w:rPr>
          <w:rFonts w:ascii="Tahoma" w:hAnsi="Tahoma" w:cs="Tahoma"/>
        </w:rPr>
        <w:t xml:space="preserve"> that the sample is far away from the neighboring clusters. 0</w:t>
      </w:r>
      <w:r w:rsidR="003C3377" w:rsidRPr="003C3377">
        <w:rPr>
          <w:rFonts w:ascii="Tahoma" w:hAnsi="Tahoma" w:cs="Tahoma"/>
        </w:rPr>
        <w:t xml:space="preserve"> mean</w:t>
      </w:r>
      <w:r w:rsidR="003C3377" w:rsidRPr="003D0440">
        <w:rPr>
          <w:rFonts w:ascii="Tahoma" w:hAnsi="Tahoma" w:cs="Tahoma"/>
        </w:rPr>
        <w:t xml:space="preserve">s that the sample is on the decision boundary between two neighboring clusters and </w:t>
      </w:r>
      <w:r w:rsidR="003C3377" w:rsidRPr="003C3377">
        <w:rPr>
          <w:rFonts w:ascii="Tahoma" w:hAnsi="Tahoma" w:cs="Tahoma"/>
        </w:rPr>
        <w:t xml:space="preserve">a </w:t>
      </w:r>
      <w:r w:rsidR="003C3377" w:rsidRPr="003D0440">
        <w:rPr>
          <w:rFonts w:ascii="Tahoma" w:hAnsi="Tahoma" w:cs="Tahoma"/>
        </w:rPr>
        <w:t>negative value indicate</w:t>
      </w:r>
      <w:r w:rsidR="003C3377" w:rsidRPr="003C3377">
        <w:rPr>
          <w:rFonts w:ascii="Tahoma" w:hAnsi="Tahoma" w:cs="Tahoma"/>
        </w:rPr>
        <w:t>s</w:t>
      </w:r>
      <w:r w:rsidR="003C3377" w:rsidRPr="003D0440">
        <w:rPr>
          <w:rFonts w:ascii="Tahoma" w:hAnsi="Tahoma" w:cs="Tahoma"/>
        </w:rPr>
        <w:t xml:space="preserve"> that </w:t>
      </w:r>
      <w:r w:rsidR="003C3377" w:rsidRPr="003C3377">
        <w:rPr>
          <w:rFonts w:ascii="Tahoma" w:hAnsi="Tahoma" w:cs="Tahoma"/>
        </w:rPr>
        <w:t>the</w:t>
      </w:r>
      <w:r w:rsidR="003C3377" w:rsidRPr="003D0440">
        <w:rPr>
          <w:rFonts w:ascii="Tahoma" w:hAnsi="Tahoma" w:cs="Tahoma"/>
        </w:rPr>
        <w:t xml:space="preserve"> sample might have been assigned to the wrong cluster.</w:t>
      </w:r>
      <w:r w:rsidR="003C3377">
        <w:rPr>
          <w:rFonts w:ascii="Tahoma" w:hAnsi="Tahoma" w:cs="Tahoma"/>
        </w:rPr>
        <w:t xml:space="preserve"> It</w:t>
      </w:r>
      <w:r w:rsidR="00517179">
        <w:rPr>
          <w:rFonts w:ascii="Tahoma" w:hAnsi="Tahoma" w:cs="Tahoma"/>
        </w:rPr>
        <w:t>s calculation need</w:t>
      </w:r>
      <w:r w:rsidR="00CD2B0B">
        <w:rPr>
          <w:rFonts w:ascii="Tahoma" w:hAnsi="Tahoma" w:cs="Tahoma"/>
        </w:rPr>
        <w:t>s</w:t>
      </w:r>
      <w:r w:rsidR="00517179">
        <w:rPr>
          <w:rFonts w:ascii="Tahoma" w:hAnsi="Tahoma" w:cs="Tahoma"/>
        </w:rPr>
        <w:t xml:space="preserve"> two values:</w:t>
      </w:r>
    </w:p>
    <w:p w14:paraId="70E4CB8F" w14:textId="6326E092" w:rsidR="003C3377" w:rsidRPr="00F804EB" w:rsidRDefault="003C3377" w:rsidP="00CD2B0B">
      <w:pPr>
        <w:widowControl/>
        <w:numPr>
          <w:ilvl w:val="0"/>
          <w:numId w:val="8"/>
        </w:numPr>
        <w:shd w:val="clear" w:color="auto" w:fill="FFFFFF"/>
        <w:spacing w:before="156" w:beforeAutospacing="1" w:after="100" w:afterAutospacing="1"/>
        <w:rPr>
          <w:rFonts w:ascii="Tahoma" w:hAnsi="Tahoma" w:cs="Tahoma"/>
        </w:rPr>
      </w:pPr>
      <m:oMath>
        <m:r>
          <w:rPr>
            <w:rFonts w:ascii="Cambria Math" w:hAnsi="Cambria Math" w:cs="Tahoma"/>
          </w:rPr>
          <m:t>a</m:t>
        </m:r>
        <m:d>
          <m:dPr>
            <m:ctrlPr>
              <w:rPr>
                <w:rFonts w:ascii="Cambria Math" w:hAnsi="Cambria Math" w:cs="Tahoma"/>
                <w:i/>
              </w:rPr>
            </m:ctrlPr>
          </m:dPr>
          <m:e>
            <m:r>
              <w:rPr>
                <w:rFonts w:ascii="Cambria Math" w:hAnsi="Cambria Math" w:cs="Tahoma"/>
              </w:rPr>
              <m:t>ⅈ</m:t>
            </m:r>
          </m:e>
        </m:d>
      </m:oMath>
      <w:r w:rsidR="00517179">
        <w:rPr>
          <w:rFonts w:ascii="Tahoma" w:hAnsi="Tahoma" w:cs="Tahoma"/>
        </w:rPr>
        <w:t>: The m</w:t>
      </w:r>
      <w:r w:rsidR="00517179" w:rsidRPr="00517179">
        <w:rPr>
          <w:rFonts w:ascii="Tahoma" w:hAnsi="Tahoma" w:cs="Tahoma"/>
        </w:rPr>
        <w:t xml:space="preserve">ean distance between the observation </w:t>
      </w:r>
      <m:oMath>
        <m:sSup>
          <m:sSupPr>
            <m:ctrlPr>
              <w:rPr>
                <w:rFonts w:ascii="Cambria Math" w:hAnsi="Cambria Math" w:cs="Tahoma"/>
              </w:rPr>
            </m:ctrlPr>
          </m:sSupPr>
          <m:e>
            <m:r>
              <m:rPr>
                <m:sty m:val="bi"/>
              </m:rPr>
              <w:rPr>
                <w:rFonts w:ascii="Cambria Math" w:hAnsi="Cambria Math" w:cs="Tahoma"/>
              </w:rPr>
              <m:t>x</m:t>
            </m:r>
          </m:e>
          <m:sup>
            <m:d>
              <m:dPr>
                <m:ctrlPr>
                  <w:rPr>
                    <w:rFonts w:ascii="Cambria Math" w:hAnsi="Cambria Math" w:cs="Tahoma"/>
                  </w:rPr>
                </m:ctrlPr>
              </m:dPr>
              <m:e>
                <m:r>
                  <m:rPr>
                    <m:sty m:val="bi"/>
                  </m:rPr>
                  <w:rPr>
                    <w:rFonts w:ascii="Cambria Math" w:hAnsi="Cambria Math" w:cs="Tahoma"/>
                  </w:rPr>
                  <m:t>i</m:t>
                </m:r>
              </m:e>
            </m:d>
          </m:sup>
        </m:sSup>
      </m:oMath>
      <w:r w:rsidR="00517179">
        <w:rPr>
          <w:rFonts w:ascii="Tahoma" w:hAnsi="Tahoma" w:cs="Tahoma" w:hint="eastAsia"/>
        </w:rPr>
        <w:t xml:space="preserve"> </w:t>
      </w:r>
      <w:r w:rsidR="00517179" w:rsidRPr="00517179">
        <w:rPr>
          <w:rFonts w:ascii="Tahoma" w:hAnsi="Tahoma" w:cs="Tahoma"/>
        </w:rPr>
        <w:t>and all other data points in the same cluster</w:t>
      </w:r>
      <w:r w:rsidR="00517179">
        <w:rPr>
          <w:rFonts w:ascii="Tahoma" w:hAnsi="Tahoma" w:cs="Tahoma" w:hint="eastAsia"/>
        </w:rPr>
        <w:t xml:space="preserve"> </w:t>
      </w:r>
      <m:oMath>
        <m:sSup>
          <m:sSupPr>
            <m:ctrlPr>
              <w:rPr>
                <w:rFonts w:ascii="Cambria Math" w:hAnsi="Cambria Math" w:cs="Tahoma"/>
                <w:i/>
              </w:rPr>
            </m:ctrlPr>
          </m:sSupPr>
          <m:e>
            <m:r>
              <w:rPr>
                <w:rFonts w:ascii="Cambria Math" w:hAnsi="Cambria Math" w:cs="Tahoma"/>
              </w:rPr>
              <m:t>c</m:t>
            </m:r>
          </m:e>
          <m:sup>
            <m:d>
              <m:dPr>
                <m:ctrlPr>
                  <w:rPr>
                    <w:rFonts w:ascii="Cambria Math" w:hAnsi="Cambria Math" w:cs="Tahoma"/>
                    <w:i/>
                  </w:rPr>
                </m:ctrlPr>
              </m:dPr>
              <m:e>
                <m:r>
                  <w:rPr>
                    <w:rFonts w:ascii="Cambria Math" w:hAnsi="Cambria Math" w:cs="Tahoma"/>
                  </w:rPr>
                  <m:t>ⅈ</m:t>
                </m:r>
              </m:e>
            </m:d>
          </m:sup>
        </m:sSup>
      </m:oMath>
      <w:r w:rsidR="00517179" w:rsidRPr="00517179">
        <w:rPr>
          <w:rFonts w:ascii="Tahoma" w:hAnsi="Tahoma" w:cs="Tahoma"/>
        </w:rPr>
        <w:t>. This distance can also be called a mean intra-cluster distance</w:t>
      </w:r>
      <w:r w:rsidR="00CD2B0B">
        <w:rPr>
          <w:rFonts w:ascii="Tahoma" w:hAnsi="Tahoma" w:cs="Tahoma"/>
        </w:rPr>
        <w:t>.</w:t>
      </w:r>
    </w:p>
    <w:p w14:paraId="72629403" w14:textId="7124B52C" w:rsidR="00517179" w:rsidRDefault="00517179" w:rsidP="00517179">
      <w:pPr>
        <w:widowControl/>
        <w:numPr>
          <w:ilvl w:val="0"/>
          <w:numId w:val="8"/>
        </w:numPr>
        <w:shd w:val="clear" w:color="auto" w:fill="FFFFFF"/>
        <w:spacing w:before="156" w:beforeAutospacing="1" w:after="100" w:afterAutospacing="1"/>
        <w:jc w:val="left"/>
        <w:rPr>
          <w:rFonts w:ascii="Tahoma" w:hAnsi="Tahoma" w:cs="Tahoma"/>
        </w:rPr>
      </w:pPr>
      <m:oMath>
        <m:r>
          <w:rPr>
            <w:rFonts w:ascii="Cambria Math" w:hAnsi="Cambria Math" w:cs="Tahoma"/>
          </w:rPr>
          <m:t>b</m:t>
        </m:r>
        <m:d>
          <m:dPr>
            <m:ctrlPr>
              <w:rPr>
                <w:rFonts w:ascii="Cambria Math" w:hAnsi="Cambria Math" w:cs="Tahoma"/>
              </w:rPr>
            </m:ctrlPr>
          </m:dPr>
          <m:e>
            <m:r>
              <m:rPr>
                <m:sty m:val="p"/>
              </m:rPr>
              <w:rPr>
                <w:rFonts w:ascii="Cambria Math" w:hAnsi="Cambria Math" w:cs="Tahoma"/>
              </w:rPr>
              <m:t>ⅈ</m:t>
            </m:r>
          </m:e>
        </m:d>
      </m:oMath>
      <w:r w:rsidRPr="005D3BFB">
        <w:rPr>
          <w:rFonts w:ascii="Tahoma" w:hAnsi="Tahoma" w:cs="Tahoma" w:hint="eastAsia"/>
        </w:rPr>
        <w:t>:</w:t>
      </w:r>
      <w:r w:rsidRPr="005D3BFB">
        <w:rPr>
          <w:rFonts w:ascii="Tahoma" w:hAnsi="Tahoma" w:cs="Tahoma"/>
        </w:rPr>
        <w:t xml:space="preserve"> Th</w:t>
      </w:r>
      <w:r w:rsidRPr="00517179">
        <w:rPr>
          <w:rFonts w:ascii="Tahoma" w:hAnsi="Tahoma" w:cs="Tahoma"/>
        </w:rPr>
        <w:t xml:space="preserve">e </w:t>
      </w:r>
      <w:r w:rsidRPr="00096D20">
        <w:rPr>
          <w:rFonts w:ascii="Tahoma" w:hAnsi="Tahoma" w:cs="Tahoma" w:hint="eastAsia"/>
        </w:rPr>
        <w:t>mean nearest-cluster distance</w:t>
      </w:r>
      <w:r>
        <w:rPr>
          <w:rFonts w:ascii="Tahoma" w:hAnsi="Tahoma" w:cs="Tahoma"/>
        </w:rPr>
        <w:t xml:space="preserve">. It is the </w:t>
      </w:r>
      <w:r w:rsidRPr="00096D20">
        <w:rPr>
          <w:rFonts w:ascii="Tahoma" w:hAnsi="Tahoma" w:cs="Tahoma" w:hint="eastAsia"/>
        </w:rPr>
        <w:t>Mean distance between the observation and all other data points of the next nearest cluster.</w:t>
      </w:r>
    </w:p>
    <w:p w14:paraId="28475704" w14:textId="5B22ED3F" w:rsidR="00517179" w:rsidRDefault="00517179" w:rsidP="00CD2B0B">
      <w:pPr>
        <w:widowControl/>
        <w:shd w:val="clear" w:color="auto" w:fill="FFFFFF"/>
        <w:spacing w:before="156" w:beforeAutospacing="1" w:after="100" w:afterAutospacing="1"/>
        <w:ind w:left="360"/>
        <w:rPr>
          <w:rFonts w:ascii="Tahoma" w:hAnsi="Tahoma" w:cs="Tahoma"/>
        </w:rPr>
      </w:pPr>
      <w:r>
        <w:rPr>
          <w:rFonts w:ascii="Tahoma" w:hAnsi="Tahoma" w:cs="Tahoma"/>
        </w:rPr>
        <w:lastRenderedPageBreak/>
        <w:t xml:space="preserve">The </w:t>
      </w:r>
      <w:r w:rsidRPr="00517179">
        <w:rPr>
          <w:rFonts w:ascii="Tahoma" w:hAnsi="Tahoma" w:cs="Tahoma" w:hint="eastAsia"/>
        </w:rPr>
        <w:t>Silhouette Coefficien</w:t>
      </w:r>
      <w:r>
        <w:rPr>
          <w:rFonts w:ascii="Tahoma" w:hAnsi="Tahoma" w:cs="Tahoma"/>
        </w:rPr>
        <w:t xml:space="preserve">t then can </w:t>
      </w:r>
      <w:r w:rsidR="009C1DFC">
        <w:rPr>
          <w:rFonts w:ascii="Tahoma" w:hAnsi="Tahoma" w:cs="Tahoma"/>
        </w:rPr>
        <w:t>be</w:t>
      </w:r>
      <w:r>
        <w:rPr>
          <w:rFonts w:ascii="Tahoma" w:hAnsi="Tahoma" w:cs="Tahoma"/>
        </w:rPr>
        <w:t xml:space="preserve"> calculated by:</w:t>
      </w:r>
    </w:p>
    <w:p w14:paraId="4AE8C849" w14:textId="2AB9FCA2" w:rsidR="005D3BFB" w:rsidRDefault="003C3377" w:rsidP="005D3BFB">
      <w:pPr>
        <w:spacing w:before="156"/>
        <w:rPr>
          <w:rFonts w:ascii="Tahoma" w:hAnsi="Tahoma" w:cs="Tahoma"/>
        </w:rPr>
      </w:pPr>
      <m:oMathPara>
        <m:oMath>
          <m:r>
            <w:rPr>
              <w:rFonts w:ascii="Cambria Math" w:hAnsi="Cambria Math" w:cs="Tahoma"/>
            </w:rPr>
            <m:t>s</m:t>
          </m:r>
          <m:d>
            <m:dPr>
              <m:ctrlPr>
                <w:rPr>
                  <w:rFonts w:ascii="Cambria Math" w:hAnsi="Cambria Math" w:cs="Tahoma"/>
                </w:rPr>
              </m:ctrlPr>
            </m:dPr>
            <m:e>
              <m:r>
                <m:rPr>
                  <m:sty m:val="p"/>
                </m:rPr>
                <w:rPr>
                  <w:rFonts w:ascii="Cambria Math" w:hAnsi="Cambria Math" w:cs="Tahoma"/>
                </w:rPr>
                <m:t>ⅈ</m:t>
              </m:r>
            </m:e>
          </m:d>
          <m:r>
            <m:rPr>
              <m:sty m:val="p"/>
            </m:rPr>
            <w:rPr>
              <w:rFonts w:ascii="Cambria Math" w:hAnsi="Cambria Math" w:cs="Tahoma"/>
            </w:rPr>
            <m:t>=</m:t>
          </m:r>
          <m:f>
            <m:fPr>
              <m:ctrlPr>
                <w:rPr>
                  <w:rFonts w:ascii="Cambria Math" w:hAnsi="Cambria Math" w:cs="Tahoma"/>
                </w:rPr>
              </m:ctrlPr>
            </m:fPr>
            <m:num>
              <m:r>
                <w:rPr>
                  <w:rFonts w:ascii="Cambria Math" w:hAnsi="Cambria Math" w:cs="Tahoma"/>
                </w:rPr>
                <m:t>b</m:t>
              </m:r>
              <m:d>
                <m:dPr>
                  <m:ctrlPr>
                    <w:rPr>
                      <w:rFonts w:ascii="Cambria Math" w:hAnsi="Cambria Math" w:cs="Tahoma"/>
                    </w:rPr>
                  </m:ctrlPr>
                </m:dPr>
                <m:e>
                  <m:r>
                    <m:rPr>
                      <m:sty m:val="p"/>
                    </m:rPr>
                    <w:rPr>
                      <w:rFonts w:ascii="Cambria Math" w:hAnsi="Cambria Math" w:cs="Tahoma"/>
                    </w:rPr>
                    <m:t>ⅈ</m:t>
                  </m:r>
                </m:e>
              </m:d>
              <m:r>
                <m:rPr>
                  <m:sty m:val="p"/>
                </m:rPr>
                <w:rPr>
                  <w:rFonts w:ascii="Cambria Math" w:hAnsi="Cambria Math" w:cs="Tahoma"/>
                </w:rPr>
                <m:t>-</m:t>
              </m:r>
              <m:r>
                <w:rPr>
                  <w:rFonts w:ascii="Cambria Math" w:hAnsi="Cambria Math" w:cs="Tahoma"/>
                </w:rPr>
                <m:t>a</m:t>
              </m:r>
              <m:d>
                <m:dPr>
                  <m:ctrlPr>
                    <w:rPr>
                      <w:rFonts w:ascii="Cambria Math" w:hAnsi="Cambria Math" w:cs="Tahoma"/>
                    </w:rPr>
                  </m:ctrlPr>
                </m:dPr>
                <m:e>
                  <m:r>
                    <m:rPr>
                      <m:sty m:val="p"/>
                    </m:rPr>
                    <w:rPr>
                      <w:rFonts w:ascii="Cambria Math" w:hAnsi="Cambria Math" w:cs="Tahoma"/>
                    </w:rPr>
                    <m:t>ⅈ</m:t>
                  </m:r>
                </m:e>
              </m:d>
            </m:num>
            <m:den>
              <m:func>
                <m:funcPr>
                  <m:ctrlPr>
                    <w:rPr>
                      <w:rFonts w:ascii="Cambria Math" w:hAnsi="Cambria Math" w:cs="Tahoma"/>
                    </w:rPr>
                  </m:ctrlPr>
                </m:funcPr>
                <m:fName>
                  <m:r>
                    <w:rPr>
                      <w:rFonts w:ascii="Cambria Math" w:hAnsi="Cambria Math" w:cs="Tahoma"/>
                    </w:rPr>
                    <m:t>max</m:t>
                  </m:r>
                </m:fName>
                <m:e>
                  <m:d>
                    <m:dPr>
                      <m:ctrlPr>
                        <w:rPr>
                          <w:rFonts w:ascii="Cambria Math" w:hAnsi="Cambria Math" w:cs="Tahoma"/>
                        </w:rPr>
                      </m:ctrlPr>
                    </m:dPr>
                    <m:e>
                      <m:r>
                        <w:rPr>
                          <w:rFonts w:ascii="Cambria Math" w:hAnsi="Cambria Math" w:cs="Tahoma"/>
                        </w:rPr>
                        <m:t>a</m:t>
                      </m:r>
                      <m:d>
                        <m:dPr>
                          <m:ctrlPr>
                            <w:rPr>
                              <w:rFonts w:ascii="Cambria Math" w:hAnsi="Cambria Math" w:cs="Tahoma"/>
                            </w:rPr>
                          </m:ctrlPr>
                        </m:dPr>
                        <m:e>
                          <m:r>
                            <m:rPr>
                              <m:sty m:val="p"/>
                            </m:rPr>
                            <w:rPr>
                              <w:rFonts w:ascii="Cambria Math" w:hAnsi="Cambria Math" w:cs="Tahoma"/>
                            </w:rPr>
                            <m:t>ⅈ</m:t>
                          </m:r>
                        </m:e>
                      </m:d>
                      <m:r>
                        <m:rPr>
                          <m:sty m:val="p"/>
                        </m:rPr>
                        <w:rPr>
                          <w:rFonts w:ascii="Cambria Math" w:hAnsi="Cambria Math" w:cs="Tahoma"/>
                        </w:rPr>
                        <m:t>,</m:t>
                      </m:r>
                      <m:r>
                        <w:rPr>
                          <w:rFonts w:ascii="Cambria Math" w:hAnsi="Cambria Math" w:cs="Tahoma"/>
                        </w:rPr>
                        <m:t>b</m:t>
                      </m:r>
                      <m:d>
                        <m:dPr>
                          <m:ctrlPr>
                            <w:rPr>
                              <w:rFonts w:ascii="Cambria Math" w:hAnsi="Cambria Math" w:cs="Tahoma"/>
                            </w:rPr>
                          </m:ctrlPr>
                        </m:dPr>
                        <m:e>
                          <m:r>
                            <m:rPr>
                              <m:sty m:val="p"/>
                            </m:rPr>
                            <w:rPr>
                              <w:rFonts w:ascii="Cambria Math" w:hAnsi="Cambria Math" w:cs="Tahoma"/>
                            </w:rPr>
                            <m:t>ⅈ</m:t>
                          </m:r>
                        </m:e>
                      </m:d>
                    </m:e>
                  </m:d>
                </m:e>
              </m:func>
            </m:den>
          </m:f>
          <m:r>
            <w:rPr>
              <w:rFonts w:ascii="Cambria Math" w:hAnsi="Cambria Math" w:cs="Tahoma"/>
            </w:rPr>
            <m:t xml:space="preserve">          (10)</m:t>
          </m:r>
        </m:oMath>
      </m:oMathPara>
    </w:p>
    <w:p w14:paraId="0A9959F5" w14:textId="2E874D77" w:rsidR="003C3377" w:rsidRPr="005D3BFB" w:rsidRDefault="005D3BFB" w:rsidP="0081590A">
      <w:pPr>
        <w:pStyle w:val="Heading2"/>
        <w:numPr>
          <w:ilvl w:val="0"/>
          <w:numId w:val="12"/>
        </w:numPr>
        <w:spacing w:before="156"/>
        <w:rPr>
          <w:rFonts w:ascii="Tahoma" w:hAnsi="Tahoma" w:cs="Tahoma"/>
          <w:b w:val="0"/>
          <w:bCs w:val="0"/>
        </w:rPr>
      </w:pPr>
      <w:bookmarkStart w:id="219" w:name="_Toc81214128"/>
      <w:r w:rsidRPr="005D3BFB">
        <w:rPr>
          <w:rFonts w:ascii="Tahoma" w:hAnsi="Tahoma" w:cs="Tahoma" w:hint="eastAsia"/>
          <w:b w:val="0"/>
          <w:bCs w:val="0"/>
        </w:rPr>
        <w:t>E</w:t>
      </w:r>
      <w:r w:rsidRPr="005D3BFB">
        <w:rPr>
          <w:rFonts w:ascii="Tahoma" w:hAnsi="Tahoma" w:cs="Tahoma"/>
          <w:b w:val="0"/>
          <w:bCs w:val="0"/>
        </w:rPr>
        <w:t>xperiment and Result</w:t>
      </w:r>
      <w:bookmarkEnd w:id="219"/>
    </w:p>
    <w:p w14:paraId="23047116" w14:textId="681C7B92" w:rsidR="005D3BFB" w:rsidRPr="0081590A" w:rsidRDefault="005D3BFB" w:rsidP="0081590A">
      <w:pPr>
        <w:pStyle w:val="Heading3"/>
        <w:numPr>
          <w:ilvl w:val="1"/>
          <w:numId w:val="12"/>
        </w:numPr>
        <w:spacing w:before="156"/>
        <w:rPr>
          <w:rFonts w:ascii="Tahoma" w:hAnsi="Tahoma" w:cs="Tahoma"/>
        </w:rPr>
      </w:pPr>
      <w:bookmarkStart w:id="220" w:name="_Toc81214129"/>
      <w:r w:rsidRPr="0081590A">
        <w:rPr>
          <w:rFonts w:ascii="Tahoma" w:hAnsi="Tahoma" w:cs="Tahoma" w:hint="eastAsia"/>
        </w:rPr>
        <w:t>D</w:t>
      </w:r>
      <w:r w:rsidRPr="0081590A">
        <w:rPr>
          <w:rFonts w:ascii="Tahoma" w:hAnsi="Tahoma" w:cs="Tahoma"/>
        </w:rPr>
        <w:t xml:space="preserve">ata </w:t>
      </w:r>
      <w:r w:rsidR="00DB2C96" w:rsidRPr="0081590A">
        <w:rPr>
          <w:rFonts w:ascii="Tahoma" w:hAnsi="Tahoma" w:cs="Tahoma"/>
        </w:rPr>
        <w:t>p</w:t>
      </w:r>
      <w:r w:rsidR="00904C32" w:rsidRPr="0081590A">
        <w:rPr>
          <w:rFonts w:ascii="Tahoma" w:hAnsi="Tahoma" w:cs="Tahoma"/>
        </w:rPr>
        <w:t>resentation</w:t>
      </w:r>
      <w:bookmarkEnd w:id="220"/>
      <w:r w:rsidR="00904C32" w:rsidRPr="0081590A">
        <w:rPr>
          <w:rFonts w:ascii="Tahoma" w:hAnsi="Tahoma" w:cs="Tahoma"/>
        </w:rPr>
        <w:t xml:space="preserve"> </w:t>
      </w:r>
    </w:p>
    <w:p w14:paraId="67498EF5" w14:textId="089E8E2D" w:rsidR="00F66010" w:rsidRPr="00DB2C96" w:rsidRDefault="005D3BFB" w:rsidP="00657C97">
      <w:pPr>
        <w:spacing w:before="156"/>
        <w:rPr>
          <w:rFonts w:ascii="Helvetica" w:hAnsi="Helvetica"/>
          <w:color w:val="000000"/>
          <w:szCs w:val="21"/>
          <w:shd w:val="clear" w:color="auto" w:fill="FFFFFF"/>
        </w:rPr>
      </w:pPr>
      <w:r>
        <w:rPr>
          <w:rFonts w:ascii="Helvetica" w:hAnsi="Helvetica"/>
          <w:color w:val="000000"/>
          <w:szCs w:val="21"/>
          <w:shd w:val="clear" w:color="auto" w:fill="FFFFFF"/>
        </w:rPr>
        <w:t>The data we need is from</w:t>
      </w:r>
      <w:r w:rsidRPr="005D3BFB">
        <w:t xml:space="preserve"> </w:t>
      </w:r>
      <w:r w:rsidR="007F0EE6">
        <w:t>“</w:t>
      </w:r>
      <w:commentRangeStart w:id="221"/>
      <w:r w:rsidRPr="007F0EE6">
        <w:rPr>
          <w:rFonts w:ascii="Helvetica" w:hAnsi="Helvetica"/>
          <w:szCs w:val="21"/>
          <w:shd w:val="clear" w:color="auto" w:fill="FFFFFF"/>
        </w:rPr>
        <w:t>English indices of deprivation 2019</w:t>
      </w:r>
      <w:commentRangeEnd w:id="221"/>
      <w:r w:rsidR="00FF06A3">
        <w:rPr>
          <w:rStyle w:val="CommentReference"/>
        </w:rPr>
        <w:commentReference w:id="221"/>
      </w:r>
      <w:r w:rsidR="007F0EE6">
        <w:rPr>
          <w:rFonts w:ascii="Helvetica" w:hAnsi="Helvetica"/>
          <w:szCs w:val="21"/>
          <w:shd w:val="clear" w:color="auto" w:fill="FFFFFF"/>
        </w:rPr>
        <w:t>”</w:t>
      </w:r>
      <w:r w:rsidR="007F0EE6">
        <w:rPr>
          <w:rStyle w:val="FootnoteReference"/>
          <w:rFonts w:ascii="Helvetica" w:hAnsi="Helvetica"/>
          <w:szCs w:val="21"/>
          <w:shd w:val="clear" w:color="auto" w:fill="FFFFFF"/>
        </w:rPr>
        <w:footnoteReference w:id="2"/>
      </w:r>
      <w:r>
        <w:rPr>
          <w:rFonts w:ascii="Helvetica" w:hAnsi="Helvetica"/>
          <w:color w:val="000000"/>
          <w:szCs w:val="21"/>
          <w:shd w:val="clear" w:color="auto" w:fill="FFFFFF"/>
        </w:rPr>
        <w:t xml:space="preserve"> by </w:t>
      </w:r>
      <w:r w:rsidR="00B1209D">
        <w:rPr>
          <w:rFonts w:ascii="Helvetica" w:hAnsi="Helvetica"/>
          <w:color w:val="000000"/>
          <w:szCs w:val="21"/>
          <w:shd w:val="clear" w:color="auto" w:fill="FFFFFF"/>
        </w:rPr>
        <w:t xml:space="preserve">the </w:t>
      </w:r>
      <w:r>
        <w:rPr>
          <w:rFonts w:ascii="Helvetica" w:hAnsi="Helvetica"/>
          <w:color w:val="000000"/>
          <w:szCs w:val="21"/>
          <w:shd w:val="clear" w:color="auto" w:fill="FFFFFF"/>
        </w:rPr>
        <w:t xml:space="preserve">Ministry of Housing, Communities &amp; Local Government. </w:t>
      </w:r>
      <w:r w:rsidR="00DB2C96">
        <w:rPr>
          <w:rFonts w:ascii="Helvetica" w:hAnsi="Helvetica"/>
          <w:color w:val="000000"/>
          <w:szCs w:val="21"/>
          <w:shd w:val="clear" w:color="auto" w:fill="FFFFFF"/>
        </w:rPr>
        <w:t xml:space="preserve">It contains both the seven domain scores and their corresponding rank. </w:t>
      </w:r>
      <w:r w:rsidR="00526E58">
        <w:rPr>
          <w:rFonts w:ascii="Helvetica" w:hAnsi="Helvetica"/>
          <w:color w:val="000000"/>
          <w:szCs w:val="21"/>
          <w:shd w:val="clear" w:color="auto" w:fill="FFFFFF"/>
        </w:rPr>
        <w:t>A</w:t>
      </w:r>
      <w:r w:rsidR="00526E58">
        <w:rPr>
          <w:rFonts w:ascii="Helvetica" w:hAnsi="Helvetica" w:hint="eastAsia"/>
          <w:color w:val="000000"/>
          <w:szCs w:val="21"/>
          <w:shd w:val="clear" w:color="auto" w:fill="FFFFFF"/>
        </w:rPr>
        <w:t>s</w:t>
      </w:r>
      <w:r w:rsidR="00526E58">
        <w:rPr>
          <w:rFonts w:ascii="Helvetica" w:hAnsi="Helvetica"/>
          <w:color w:val="000000"/>
          <w:szCs w:val="21"/>
          <w:shd w:val="clear" w:color="auto" w:fill="FFFFFF"/>
        </w:rPr>
        <w:t xml:space="preserve"> we want to get the </w:t>
      </w:r>
      <w:r w:rsidR="00DB2C96">
        <w:rPr>
          <w:rFonts w:ascii="Helvetica" w:hAnsi="Helvetica"/>
          <w:color w:val="000000"/>
          <w:szCs w:val="21"/>
          <w:shd w:val="clear" w:color="auto" w:fill="FFFFFF"/>
        </w:rPr>
        <w:t>Shapley</w:t>
      </w:r>
      <w:r w:rsidR="00526E58">
        <w:rPr>
          <w:rFonts w:ascii="Helvetica" w:hAnsi="Helvetica"/>
          <w:color w:val="000000"/>
          <w:szCs w:val="21"/>
          <w:shd w:val="clear" w:color="auto" w:fill="FFFFFF"/>
        </w:rPr>
        <w:t xml:space="preserve"> value for seven domain scores,</w:t>
      </w:r>
      <w:r w:rsidR="002C073E">
        <w:rPr>
          <w:rFonts w:ascii="Helvetica" w:hAnsi="Helvetica"/>
          <w:color w:val="000000"/>
          <w:szCs w:val="21"/>
          <w:shd w:val="clear" w:color="auto" w:fill="FFFFFF"/>
        </w:rPr>
        <w:t xml:space="preserve"> th</w:t>
      </w:r>
      <w:r w:rsidR="00DB2C96">
        <w:rPr>
          <w:rFonts w:ascii="Helvetica" w:hAnsi="Helvetica"/>
          <w:color w:val="000000"/>
          <w:szCs w:val="21"/>
          <w:shd w:val="clear" w:color="auto" w:fill="FFFFFF"/>
        </w:rPr>
        <w:t>e</w:t>
      </w:r>
      <w:r w:rsidR="002C073E">
        <w:rPr>
          <w:rFonts w:ascii="Helvetica" w:hAnsi="Helvetica"/>
          <w:color w:val="000000"/>
          <w:szCs w:val="21"/>
          <w:shd w:val="clear" w:color="auto" w:fill="FFFFFF"/>
        </w:rPr>
        <w:t>se</w:t>
      </w:r>
      <w:r w:rsidR="00C87B3E">
        <w:rPr>
          <w:rFonts w:ascii="Helvetica" w:hAnsi="Helvetica"/>
          <w:color w:val="000000"/>
          <w:szCs w:val="21"/>
          <w:shd w:val="clear" w:color="auto" w:fill="FFFFFF"/>
        </w:rPr>
        <w:t xml:space="preserve"> </w:t>
      </w:r>
      <w:r w:rsidR="002C073E">
        <w:rPr>
          <w:rFonts w:ascii="Helvetica" w:hAnsi="Helvetica"/>
          <w:color w:val="000000"/>
          <w:szCs w:val="21"/>
          <w:shd w:val="clear" w:color="auto" w:fill="FFFFFF"/>
        </w:rPr>
        <w:t>variables</w:t>
      </w:r>
      <w:r w:rsidR="00C87B3E">
        <w:rPr>
          <w:rFonts w:ascii="Helvetica" w:hAnsi="Helvetica"/>
          <w:color w:val="000000"/>
          <w:szCs w:val="21"/>
          <w:shd w:val="clear" w:color="auto" w:fill="FFFFFF"/>
        </w:rPr>
        <w:t xml:space="preserve"> </w:t>
      </w:r>
      <w:r w:rsidR="002C073E">
        <w:rPr>
          <w:rFonts w:ascii="Helvetica" w:hAnsi="Helvetica"/>
          <w:color w:val="000000"/>
          <w:szCs w:val="21"/>
          <w:shd w:val="clear" w:color="auto" w:fill="FFFFFF"/>
        </w:rPr>
        <w:t xml:space="preserve">are what </w:t>
      </w:r>
      <w:r w:rsidR="00C87B3E">
        <w:rPr>
          <w:rFonts w:ascii="Helvetica" w:hAnsi="Helvetica"/>
          <w:color w:val="000000"/>
          <w:szCs w:val="21"/>
          <w:shd w:val="clear" w:color="auto" w:fill="FFFFFF"/>
        </w:rPr>
        <w:t>we will focus</w:t>
      </w:r>
      <w:r w:rsidR="00CD2B0B">
        <w:rPr>
          <w:rFonts w:ascii="Helvetica" w:hAnsi="Helvetica"/>
          <w:color w:val="000000"/>
          <w:szCs w:val="21"/>
          <w:shd w:val="clear" w:color="auto" w:fill="FFFFFF"/>
        </w:rPr>
        <w:t xml:space="preserve"> on</w:t>
      </w:r>
      <w:r w:rsidR="002C073E">
        <w:rPr>
          <w:rFonts w:ascii="Helvetica" w:hAnsi="Helvetica"/>
          <w:color w:val="000000"/>
          <w:szCs w:val="21"/>
          <w:shd w:val="clear" w:color="auto" w:fill="FFFFFF"/>
        </w:rPr>
        <w:t xml:space="preserve">. </w:t>
      </w:r>
      <w:r w:rsidR="00DB2C96">
        <w:rPr>
          <w:rFonts w:ascii="Tahoma" w:hAnsi="Tahoma" w:cs="Tahoma"/>
        </w:rPr>
        <w:t>W</w:t>
      </w:r>
      <w:r w:rsidR="00F66010" w:rsidRPr="00DB2C96">
        <w:rPr>
          <w:rFonts w:ascii="Tahoma" w:hAnsi="Tahoma" w:cs="Tahoma"/>
        </w:rPr>
        <w:t>e calculated their min</w:t>
      </w:r>
      <w:r w:rsidR="00657C97" w:rsidRPr="00DB2C96">
        <w:rPr>
          <w:rFonts w:ascii="Tahoma" w:hAnsi="Tahoma" w:cs="Tahoma"/>
        </w:rPr>
        <w:t>imu</w:t>
      </w:r>
      <w:r w:rsidR="00DB2C96">
        <w:rPr>
          <w:rFonts w:ascii="Tahoma" w:hAnsi="Tahoma" w:cs="Tahoma"/>
        </w:rPr>
        <w:t>m</w:t>
      </w:r>
      <w:r w:rsidR="00657C97" w:rsidRPr="00DB2C96">
        <w:rPr>
          <w:rFonts w:ascii="Tahoma" w:hAnsi="Tahoma" w:cs="Tahoma"/>
        </w:rPr>
        <w:t>/</w:t>
      </w:r>
      <w:r w:rsidR="00DB2C96">
        <w:rPr>
          <w:rFonts w:ascii="Tahoma" w:hAnsi="Tahoma" w:cs="Tahoma"/>
        </w:rPr>
        <w:t xml:space="preserve"> </w:t>
      </w:r>
      <w:r w:rsidR="00657C97" w:rsidRPr="00DB2C96">
        <w:rPr>
          <w:rFonts w:ascii="Tahoma" w:hAnsi="Tahoma" w:cs="Tahoma"/>
        </w:rPr>
        <w:t>maximu</w:t>
      </w:r>
      <w:r w:rsidR="00DB2C96">
        <w:rPr>
          <w:rFonts w:ascii="Tahoma" w:hAnsi="Tahoma" w:cs="Tahoma"/>
        </w:rPr>
        <w:t>m</w:t>
      </w:r>
      <w:r w:rsidR="00657C97" w:rsidRPr="00DB2C96">
        <w:rPr>
          <w:rFonts w:ascii="Tahoma" w:hAnsi="Tahoma" w:cs="Tahoma"/>
        </w:rPr>
        <w:t xml:space="preserve"> and mean, and </w:t>
      </w:r>
      <w:r w:rsidR="00CD2B0B">
        <w:rPr>
          <w:rFonts w:ascii="Tahoma" w:hAnsi="Tahoma" w:cs="Tahoma"/>
        </w:rPr>
        <w:t>listed them in</w:t>
      </w:r>
      <w:r w:rsidR="00657C97" w:rsidRPr="00DB2C96">
        <w:rPr>
          <w:rFonts w:ascii="Tahoma" w:hAnsi="Tahoma" w:cs="Tahoma"/>
        </w:rPr>
        <w:t xml:space="preserve"> table 2. We can see from the table that the </w:t>
      </w:r>
      <w:proofErr w:type="spellStart"/>
      <w:r w:rsidR="00657C97" w:rsidRPr="00DB2C96">
        <w:rPr>
          <w:rFonts w:ascii="Tahoma" w:hAnsi="Tahoma" w:cs="Tahoma"/>
        </w:rPr>
        <w:t>income_score</w:t>
      </w:r>
      <w:proofErr w:type="spellEnd"/>
      <w:r w:rsidR="00657C97" w:rsidRPr="00DB2C96">
        <w:rPr>
          <w:rFonts w:ascii="Tahoma" w:hAnsi="Tahoma" w:cs="Tahoma"/>
        </w:rPr>
        <w:t xml:space="preserve"> and </w:t>
      </w:r>
      <w:proofErr w:type="spellStart"/>
      <w:r w:rsidR="00657C97" w:rsidRPr="00DB2C96">
        <w:rPr>
          <w:rFonts w:ascii="Tahoma" w:hAnsi="Tahoma" w:cs="Tahoma"/>
        </w:rPr>
        <w:t>employment_score</w:t>
      </w:r>
      <w:proofErr w:type="spellEnd"/>
      <w:r w:rsidR="00657C97" w:rsidRPr="00DB2C96">
        <w:rPr>
          <w:rFonts w:ascii="Tahoma" w:hAnsi="Tahoma" w:cs="Tahoma"/>
        </w:rPr>
        <w:t xml:space="preserve"> </w:t>
      </w:r>
      <w:proofErr w:type="gramStart"/>
      <w:r w:rsidR="00657C97" w:rsidRPr="00DB2C96">
        <w:rPr>
          <w:rFonts w:ascii="Tahoma" w:hAnsi="Tahoma" w:cs="Tahoma"/>
        </w:rPr>
        <w:t>are</w:t>
      </w:r>
      <w:proofErr w:type="gramEnd"/>
      <w:r w:rsidR="00657C97" w:rsidRPr="00DB2C96">
        <w:rPr>
          <w:rFonts w:ascii="Tahoma" w:hAnsi="Tahoma" w:cs="Tahoma"/>
        </w:rPr>
        <w:t xml:space="preserve"> </w:t>
      </w:r>
      <w:r w:rsidR="00CD2B0B">
        <w:rPr>
          <w:rFonts w:ascii="Tahoma" w:hAnsi="Tahoma" w:cs="Tahoma"/>
        </w:rPr>
        <w:t>o</w:t>
      </w:r>
      <w:r w:rsidR="00657C97" w:rsidRPr="00DB2C96">
        <w:rPr>
          <w:rFonts w:ascii="Tahoma" w:hAnsi="Tahoma" w:cs="Tahoma"/>
        </w:rPr>
        <w:t>n the same s</w:t>
      </w:r>
      <w:r w:rsidR="00DB2C96">
        <w:rPr>
          <w:rFonts w:ascii="Tahoma" w:hAnsi="Tahoma" w:cs="Tahoma"/>
        </w:rPr>
        <w:t>ca</w:t>
      </w:r>
      <w:r w:rsidR="00657C97" w:rsidRPr="00DB2C96">
        <w:rPr>
          <w:rFonts w:ascii="Tahoma" w:hAnsi="Tahoma" w:cs="Tahoma"/>
        </w:rPr>
        <w:t>le (between 0 and 1)</w:t>
      </w:r>
      <w:r w:rsidR="00A866A4" w:rsidRPr="00DB2C96">
        <w:rPr>
          <w:rFonts w:ascii="Tahoma" w:hAnsi="Tahoma" w:cs="Tahoma"/>
        </w:rPr>
        <w:t xml:space="preserve"> and their mean is around 0.1</w:t>
      </w:r>
      <w:r w:rsidR="00657C97" w:rsidRPr="00DB2C96">
        <w:rPr>
          <w:rFonts w:ascii="Tahoma" w:hAnsi="Tahoma" w:cs="Tahoma"/>
        </w:rPr>
        <w:t xml:space="preserve">; </w:t>
      </w:r>
      <w:r w:rsidR="00A866A4" w:rsidRPr="00DB2C96">
        <w:rPr>
          <w:rFonts w:ascii="Tahoma" w:hAnsi="Tahoma" w:cs="Tahoma"/>
        </w:rPr>
        <w:t xml:space="preserve">health_ score and </w:t>
      </w:r>
      <w:proofErr w:type="spellStart"/>
      <w:r w:rsidR="00657C97" w:rsidRPr="00DB2C96">
        <w:rPr>
          <w:rFonts w:ascii="Tahoma" w:hAnsi="Tahoma" w:cs="Tahoma"/>
        </w:rPr>
        <w:t>crime_score</w:t>
      </w:r>
      <w:proofErr w:type="spellEnd"/>
      <w:r w:rsidR="00A866A4" w:rsidRPr="00DB2C96">
        <w:rPr>
          <w:rFonts w:ascii="Tahoma" w:hAnsi="Tahoma" w:cs="Tahoma"/>
        </w:rPr>
        <w:t xml:space="preserve"> have approximately 0 mean and range from -4 to 4; </w:t>
      </w:r>
      <w:proofErr w:type="spellStart"/>
      <w:r w:rsidR="00A866A4" w:rsidRPr="00DB2C96">
        <w:rPr>
          <w:rFonts w:ascii="Tahoma" w:hAnsi="Tahoma" w:cs="Tahoma"/>
        </w:rPr>
        <w:t>edu_score</w:t>
      </w:r>
      <w:r w:rsidR="00CD2B0B">
        <w:rPr>
          <w:rFonts w:ascii="Tahoma" w:hAnsi="Tahoma" w:cs="Tahoma"/>
        </w:rPr>
        <w:t>’s</w:t>
      </w:r>
      <w:proofErr w:type="spellEnd"/>
      <w:r w:rsidR="00A866A4" w:rsidRPr="00DB2C96">
        <w:rPr>
          <w:rFonts w:ascii="Tahoma" w:hAnsi="Tahoma" w:cs="Tahoma"/>
        </w:rPr>
        <w:t>,</w:t>
      </w:r>
      <w:r w:rsidR="00657C97" w:rsidRPr="00DB2C96">
        <w:rPr>
          <w:rFonts w:ascii="Tahoma" w:hAnsi="Tahoma" w:cs="Tahoma"/>
        </w:rPr>
        <w:t xml:space="preserve"> house_ score</w:t>
      </w:r>
      <w:r w:rsidR="00CD2B0B">
        <w:rPr>
          <w:rFonts w:ascii="Tahoma" w:hAnsi="Tahoma" w:cs="Tahoma"/>
        </w:rPr>
        <w:t>’s</w:t>
      </w:r>
      <w:r w:rsidR="00A866A4" w:rsidRPr="00DB2C96">
        <w:rPr>
          <w:rFonts w:ascii="Tahoma" w:hAnsi="Tahoma" w:cs="Tahoma"/>
        </w:rPr>
        <w:t xml:space="preserve">, </w:t>
      </w:r>
      <w:r w:rsidR="0037321A" w:rsidRPr="00DB2C96">
        <w:rPr>
          <w:rFonts w:ascii="Tahoma" w:hAnsi="Tahoma" w:cs="Tahoma"/>
        </w:rPr>
        <w:t xml:space="preserve">and </w:t>
      </w:r>
      <w:proofErr w:type="spellStart"/>
      <w:r w:rsidR="00657C97" w:rsidRPr="00DB2C96">
        <w:rPr>
          <w:rFonts w:ascii="Tahoma" w:hAnsi="Tahoma" w:cs="Tahoma"/>
        </w:rPr>
        <w:t>live_score</w:t>
      </w:r>
      <w:r w:rsidR="00CD2B0B">
        <w:rPr>
          <w:rFonts w:ascii="Tahoma" w:hAnsi="Tahoma" w:cs="Tahoma"/>
        </w:rPr>
        <w:t>’s</w:t>
      </w:r>
      <w:proofErr w:type="spellEnd"/>
      <w:r w:rsidR="0037321A">
        <w:rPr>
          <w:rFonts w:ascii="Tahoma" w:hAnsi="Tahoma" w:cs="Tahoma"/>
        </w:rPr>
        <w:t xml:space="preserve"> </w:t>
      </w:r>
      <w:r w:rsidR="00A866A4" w:rsidRPr="00DB2C96">
        <w:rPr>
          <w:rFonts w:ascii="Tahoma" w:hAnsi="Tahoma" w:cs="Tahoma"/>
        </w:rPr>
        <w:t xml:space="preserve">mean </w:t>
      </w:r>
      <w:r w:rsidR="00CD2B0B">
        <w:rPr>
          <w:rFonts w:ascii="Tahoma" w:hAnsi="Tahoma" w:cs="Tahoma"/>
        </w:rPr>
        <w:t>are</w:t>
      </w:r>
      <w:r w:rsidR="00A866A4" w:rsidRPr="00DB2C96">
        <w:rPr>
          <w:rFonts w:ascii="Tahoma" w:hAnsi="Tahoma" w:cs="Tahoma"/>
        </w:rPr>
        <w:t xml:space="preserve"> about 21.7 and their range is (0, 100).</w:t>
      </w:r>
    </w:p>
    <w:p w14:paraId="7436A52C" w14:textId="08795171" w:rsidR="005B0268" w:rsidRPr="001E258C" w:rsidRDefault="005B0268" w:rsidP="001E258C">
      <w:pPr>
        <w:pStyle w:val="Caption"/>
        <w:keepNext/>
        <w:spacing w:before="156"/>
        <w:rPr>
          <w:rFonts w:cs="Times New Roman"/>
        </w:rPr>
      </w:pPr>
      <w:bookmarkStart w:id="222" w:name="_Toc81228979"/>
      <w:r w:rsidRPr="001E258C">
        <w:rPr>
          <w:rFonts w:cs="Times New Roman"/>
        </w:rPr>
        <w:t xml:space="preserve">Table </w:t>
      </w:r>
      <w:r w:rsidR="00315CC4" w:rsidRPr="001E258C">
        <w:rPr>
          <w:rFonts w:cs="Times New Roman"/>
        </w:rPr>
        <w:fldChar w:fldCharType="begin"/>
      </w:r>
      <w:r w:rsidR="00315CC4" w:rsidRPr="001E258C">
        <w:rPr>
          <w:rFonts w:cs="Times New Roman"/>
        </w:rPr>
        <w:instrText xml:space="preserve"> SEQ Table \* ARABIC </w:instrText>
      </w:r>
      <w:r w:rsidR="00315CC4" w:rsidRPr="001E258C">
        <w:rPr>
          <w:rFonts w:cs="Times New Roman"/>
        </w:rPr>
        <w:fldChar w:fldCharType="separate"/>
      </w:r>
      <w:r w:rsidR="002513AB">
        <w:rPr>
          <w:rFonts w:cs="Times New Roman"/>
        </w:rPr>
        <w:t>2</w:t>
      </w:r>
      <w:r w:rsidR="00315CC4" w:rsidRPr="001E258C">
        <w:rPr>
          <w:rFonts w:cs="Times New Roman"/>
        </w:rPr>
        <w:fldChar w:fldCharType="end"/>
      </w:r>
      <w:r w:rsidRPr="001E258C">
        <w:rPr>
          <w:rFonts w:cs="Times New Roman"/>
        </w:rPr>
        <w:t xml:space="preserve"> data description</w:t>
      </w:r>
      <w:bookmarkEnd w:id="222"/>
    </w:p>
    <w:tbl>
      <w:tblPr>
        <w:tblStyle w:val="TableGrid"/>
        <w:tblW w:w="8222" w:type="dxa"/>
        <w:tblInd w:w="-5" w:type="dxa"/>
        <w:tblLayout w:type="fixed"/>
        <w:tblLook w:val="04A0" w:firstRow="1" w:lastRow="0" w:firstColumn="1" w:lastColumn="0" w:noHBand="0" w:noVBand="1"/>
        <w:tblPrChange w:id="223" w:author="冯 晓涵" w:date="2021-08-29T23:55:00Z">
          <w:tblPr>
            <w:tblStyle w:val="TableGrid"/>
            <w:tblW w:w="7938" w:type="dxa"/>
            <w:tblInd w:w="-5" w:type="dxa"/>
            <w:tblLayout w:type="fixed"/>
            <w:tblLook w:val="04A0" w:firstRow="1" w:lastRow="0" w:firstColumn="1" w:lastColumn="0" w:noHBand="0" w:noVBand="1"/>
          </w:tblPr>
        </w:tblPrChange>
      </w:tblPr>
      <w:tblGrid>
        <w:gridCol w:w="851"/>
        <w:gridCol w:w="1134"/>
        <w:gridCol w:w="1559"/>
        <w:gridCol w:w="850"/>
        <w:gridCol w:w="993"/>
        <w:gridCol w:w="992"/>
        <w:gridCol w:w="992"/>
        <w:gridCol w:w="851"/>
        <w:tblGridChange w:id="224">
          <w:tblGrid>
            <w:gridCol w:w="709"/>
            <w:gridCol w:w="142"/>
            <w:gridCol w:w="992"/>
            <w:gridCol w:w="142"/>
            <w:gridCol w:w="1417"/>
            <w:gridCol w:w="142"/>
            <w:gridCol w:w="708"/>
            <w:gridCol w:w="142"/>
            <w:gridCol w:w="851"/>
            <w:gridCol w:w="142"/>
            <w:gridCol w:w="709"/>
            <w:gridCol w:w="142"/>
            <w:gridCol w:w="850"/>
            <w:gridCol w:w="142"/>
            <w:gridCol w:w="708"/>
            <w:gridCol w:w="142"/>
          </w:tblGrid>
        </w:tblGridChange>
      </w:tblGrid>
      <w:tr w:rsidR="007B38A0" w:rsidRPr="007B38A0" w14:paraId="202E2378" w14:textId="7C7929EF" w:rsidTr="007B38A0">
        <w:trPr>
          <w:trPrChange w:id="225" w:author="冯 晓涵" w:date="2021-08-29T23:55:00Z">
            <w:trPr>
              <w:gridAfter w:val="0"/>
            </w:trPr>
          </w:trPrChange>
        </w:trPr>
        <w:tc>
          <w:tcPr>
            <w:tcW w:w="851" w:type="dxa"/>
            <w:tcPrChange w:id="226" w:author="冯 晓涵" w:date="2021-08-29T23:55:00Z">
              <w:tcPr>
                <w:tcW w:w="709" w:type="dxa"/>
              </w:tcPr>
            </w:tcPrChange>
          </w:tcPr>
          <w:p w14:paraId="3FB40773" w14:textId="77777777" w:rsidR="0037321A" w:rsidRPr="007B38A0" w:rsidRDefault="0037321A" w:rsidP="0053444F">
            <w:pPr>
              <w:spacing w:before="156"/>
              <w:rPr>
                <w:rFonts w:ascii="Times New Roman" w:hAnsi="Times New Roman" w:cs="Times New Roman"/>
                <w:b/>
                <w:bCs/>
                <w:sz w:val="22"/>
                <w:rPrChange w:id="227" w:author="冯 晓涵" w:date="2021-08-29T23:53:00Z">
                  <w:rPr>
                    <w:rFonts w:ascii="Tahoma" w:hAnsi="Tahoma" w:cs="Tahoma"/>
                    <w:sz w:val="20"/>
                    <w:szCs w:val="21"/>
                  </w:rPr>
                </w:rPrChange>
              </w:rPr>
            </w:pPr>
            <w:bookmarkStart w:id="228" w:name="_Hlk78480993"/>
            <w:bookmarkStart w:id="229" w:name="_Hlk78759258"/>
          </w:p>
        </w:tc>
        <w:tc>
          <w:tcPr>
            <w:tcW w:w="1134" w:type="dxa"/>
            <w:tcPrChange w:id="230" w:author="冯 晓涵" w:date="2021-08-29T23:55:00Z">
              <w:tcPr>
                <w:tcW w:w="1134" w:type="dxa"/>
                <w:gridSpan w:val="2"/>
              </w:tcPr>
            </w:tcPrChange>
          </w:tcPr>
          <w:p w14:paraId="53D458A1" w14:textId="37D894CE" w:rsidR="0037321A" w:rsidRPr="007B38A0" w:rsidRDefault="0037321A" w:rsidP="00B86C49">
            <w:pPr>
              <w:spacing w:before="156"/>
              <w:rPr>
                <w:rFonts w:ascii="Times New Roman" w:hAnsi="Times New Roman" w:cs="Times New Roman"/>
                <w:b/>
                <w:bCs/>
                <w:sz w:val="22"/>
                <w:rPrChange w:id="231" w:author="冯 晓涵" w:date="2021-08-29T23:53:00Z">
                  <w:rPr>
                    <w:rFonts w:ascii="Tahoma" w:hAnsi="Tahoma" w:cs="Tahoma"/>
                    <w:color w:val="000000"/>
                    <w:sz w:val="20"/>
                    <w:szCs w:val="21"/>
                    <w:shd w:val="clear" w:color="auto" w:fill="FFFFFF"/>
                  </w:rPr>
                </w:rPrChange>
              </w:rPr>
            </w:pPr>
            <w:r w:rsidRPr="007B38A0">
              <w:rPr>
                <w:rFonts w:ascii="Times New Roman" w:hAnsi="Times New Roman" w:cs="Times New Roman"/>
                <w:b/>
                <w:bCs/>
                <w:sz w:val="22"/>
                <w:rPrChange w:id="232" w:author="冯 晓涵" w:date="2021-08-29T23:53:00Z">
                  <w:rPr>
                    <w:rFonts w:ascii="Tahoma" w:hAnsi="Tahoma" w:cs="Tahoma"/>
                    <w:sz w:val="20"/>
                    <w:szCs w:val="21"/>
                  </w:rPr>
                </w:rPrChange>
              </w:rPr>
              <w:t>income_ score</w:t>
            </w:r>
          </w:p>
        </w:tc>
        <w:tc>
          <w:tcPr>
            <w:tcW w:w="1559" w:type="dxa"/>
            <w:tcPrChange w:id="233" w:author="冯 晓涵" w:date="2021-08-29T23:55:00Z">
              <w:tcPr>
                <w:tcW w:w="1559" w:type="dxa"/>
                <w:gridSpan w:val="2"/>
              </w:tcPr>
            </w:tcPrChange>
          </w:tcPr>
          <w:p w14:paraId="1458EB10" w14:textId="1D3227EE" w:rsidR="0037321A" w:rsidRPr="007B38A0" w:rsidRDefault="0037321A" w:rsidP="0053444F">
            <w:pPr>
              <w:spacing w:before="156"/>
              <w:rPr>
                <w:rFonts w:ascii="Times New Roman" w:hAnsi="Times New Roman" w:cs="Times New Roman"/>
                <w:b/>
                <w:bCs/>
                <w:sz w:val="22"/>
                <w:rPrChange w:id="234" w:author="冯 晓涵" w:date="2021-08-29T23:53:00Z">
                  <w:rPr>
                    <w:rFonts w:ascii="Tahoma" w:hAnsi="Tahoma" w:cs="Tahoma"/>
                    <w:color w:val="000000"/>
                    <w:sz w:val="20"/>
                    <w:szCs w:val="21"/>
                    <w:shd w:val="clear" w:color="auto" w:fill="FFFFFF"/>
                  </w:rPr>
                </w:rPrChange>
              </w:rPr>
            </w:pPr>
            <w:proofErr w:type="spellStart"/>
            <w:r w:rsidRPr="007B38A0">
              <w:rPr>
                <w:rFonts w:ascii="Times New Roman" w:hAnsi="Times New Roman" w:cs="Times New Roman"/>
                <w:b/>
                <w:bCs/>
                <w:sz w:val="22"/>
                <w:rPrChange w:id="235" w:author="冯 晓涵" w:date="2021-08-29T23:53:00Z">
                  <w:rPr>
                    <w:rFonts w:ascii="Tahoma" w:hAnsi="Tahoma" w:cs="Tahoma"/>
                    <w:sz w:val="20"/>
                    <w:szCs w:val="21"/>
                  </w:rPr>
                </w:rPrChange>
              </w:rPr>
              <w:t>employment_score</w:t>
            </w:r>
            <w:proofErr w:type="spellEnd"/>
          </w:p>
        </w:tc>
        <w:tc>
          <w:tcPr>
            <w:tcW w:w="850" w:type="dxa"/>
            <w:tcPrChange w:id="236" w:author="冯 晓涵" w:date="2021-08-29T23:55:00Z">
              <w:tcPr>
                <w:tcW w:w="850" w:type="dxa"/>
                <w:gridSpan w:val="2"/>
              </w:tcPr>
            </w:tcPrChange>
          </w:tcPr>
          <w:p w14:paraId="452913C0" w14:textId="1FC8EC22" w:rsidR="0037321A" w:rsidRPr="007B38A0" w:rsidDel="007B38A0" w:rsidRDefault="0037321A">
            <w:pPr>
              <w:spacing w:before="156"/>
              <w:rPr>
                <w:del w:id="237" w:author="冯 晓涵" w:date="2021-08-29T23:45:00Z"/>
                <w:rFonts w:ascii="Times New Roman" w:hAnsi="Times New Roman" w:cs="Times New Roman"/>
                <w:b/>
                <w:bCs/>
                <w:sz w:val="22"/>
                <w:rPrChange w:id="238" w:author="冯 晓涵" w:date="2021-08-29T23:53:00Z">
                  <w:rPr>
                    <w:del w:id="239" w:author="冯 晓涵" w:date="2021-08-29T23:45:00Z"/>
                    <w:rFonts w:ascii="Tahoma" w:hAnsi="Tahoma" w:cs="Tahoma"/>
                    <w:sz w:val="20"/>
                    <w:szCs w:val="21"/>
                  </w:rPr>
                </w:rPrChange>
              </w:rPr>
              <w:pPrChange w:id="240" w:author="冯 晓涵" w:date="2021-08-29T23:47:00Z">
                <w:pPr>
                  <w:spacing w:before="156"/>
                  <w:ind w:firstLineChars="100" w:firstLine="200"/>
                </w:pPr>
              </w:pPrChange>
            </w:pPr>
            <w:proofErr w:type="spellStart"/>
            <w:r w:rsidRPr="007B38A0">
              <w:rPr>
                <w:rFonts w:ascii="Times New Roman" w:hAnsi="Times New Roman" w:cs="Times New Roman"/>
                <w:b/>
                <w:bCs/>
                <w:sz w:val="22"/>
                <w:rPrChange w:id="241" w:author="冯 晓涵" w:date="2021-08-29T23:53:00Z">
                  <w:rPr>
                    <w:rFonts w:ascii="Tahoma" w:hAnsi="Tahoma" w:cs="Tahoma"/>
                    <w:sz w:val="20"/>
                    <w:szCs w:val="21"/>
                  </w:rPr>
                </w:rPrChange>
              </w:rPr>
              <w:t>edu</w:t>
            </w:r>
            <w:proofErr w:type="spellEnd"/>
            <w:r w:rsidRPr="007B38A0">
              <w:rPr>
                <w:rFonts w:ascii="Times New Roman" w:hAnsi="Times New Roman" w:cs="Times New Roman"/>
                <w:b/>
                <w:bCs/>
                <w:sz w:val="22"/>
                <w:rPrChange w:id="242" w:author="冯 晓涵" w:date="2021-08-29T23:53:00Z">
                  <w:rPr>
                    <w:rFonts w:ascii="Tahoma" w:hAnsi="Tahoma" w:cs="Tahoma"/>
                    <w:sz w:val="20"/>
                    <w:szCs w:val="21"/>
                  </w:rPr>
                </w:rPrChange>
              </w:rPr>
              <w:t>_</w:t>
            </w:r>
            <w:ins w:id="243" w:author="冯 晓涵" w:date="2021-08-29T23:47:00Z">
              <w:r w:rsidR="007B38A0" w:rsidRPr="007B38A0">
                <w:rPr>
                  <w:rFonts w:ascii="Times New Roman" w:hAnsi="Times New Roman" w:cs="Times New Roman"/>
                  <w:b/>
                  <w:bCs/>
                  <w:sz w:val="22"/>
                  <w:rPrChange w:id="244" w:author="冯 晓涵" w:date="2021-08-29T23:53:00Z">
                    <w:rPr>
                      <w:rFonts w:ascii="Tahoma" w:hAnsi="Tahoma" w:cs="Tahoma"/>
                      <w:sz w:val="20"/>
                      <w:szCs w:val="21"/>
                    </w:rPr>
                  </w:rPrChange>
                </w:rPr>
                <w:t xml:space="preserve"> </w:t>
              </w:r>
            </w:ins>
          </w:p>
          <w:p w14:paraId="323E7EBC" w14:textId="28329AD9" w:rsidR="0037321A" w:rsidRPr="007B38A0" w:rsidRDefault="0037321A" w:rsidP="00F6792E">
            <w:pPr>
              <w:spacing w:before="156"/>
              <w:rPr>
                <w:rFonts w:ascii="Times New Roman" w:hAnsi="Times New Roman" w:cs="Times New Roman"/>
                <w:b/>
                <w:bCs/>
                <w:sz w:val="22"/>
                <w:rPrChange w:id="245" w:author="冯 晓涵" w:date="2021-08-29T23:53:00Z">
                  <w:rPr>
                    <w:rFonts w:ascii="Tahoma" w:hAnsi="Tahoma" w:cs="Tahoma"/>
                    <w:color w:val="000000"/>
                    <w:sz w:val="20"/>
                    <w:szCs w:val="21"/>
                    <w:shd w:val="clear" w:color="auto" w:fill="FFFFFF"/>
                  </w:rPr>
                </w:rPrChange>
              </w:rPr>
            </w:pPr>
            <w:r w:rsidRPr="007B38A0">
              <w:rPr>
                <w:rFonts w:ascii="Times New Roman" w:hAnsi="Times New Roman" w:cs="Times New Roman"/>
                <w:b/>
                <w:bCs/>
                <w:sz w:val="22"/>
                <w:rPrChange w:id="246" w:author="冯 晓涵" w:date="2021-08-29T23:53:00Z">
                  <w:rPr>
                    <w:rFonts w:ascii="Tahoma" w:hAnsi="Tahoma" w:cs="Tahoma"/>
                    <w:sz w:val="20"/>
                    <w:szCs w:val="21"/>
                  </w:rPr>
                </w:rPrChange>
              </w:rPr>
              <w:t>score</w:t>
            </w:r>
          </w:p>
        </w:tc>
        <w:tc>
          <w:tcPr>
            <w:tcW w:w="993" w:type="dxa"/>
            <w:tcPrChange w:id="247" w:author="冯 晓涵" w:date="2021-08-29T23:55:00Z">
              <w:tcPr>
                <w:tcW w:w="993" w:type="dxa"/>
                <w:gridSpan w:val="2"/>
              </w:tcPr>
            </w:tcPrChange>
          </w:tcPr>
          <w:p w14:paraId="2290B56F" w14:textId="386B31F4" w:rsidR="0037321A" w:rsidRPr="007B38A0" w:rsidRDefault="0037321A" w:rsidP="007E5546">
            <w:pPr>
              <w:spacing w:before="156"/>
              <w:rPr>
                <w:rFonts w:ascii="Times New Roman" w:hAnsi="Times New Roman" w:cs="Times New Roman"/>
                <w:b/>
                <w:bCs/>
                <w:sz w:val="22"/>
                <w:rPrChange w:id="248" w:author="冯 晓涵" w:date="2021-08-29T23:53:00Z">
                  <w:rPr>
                    <w:rFonts w:ascii="Tahoma" w:hAnsi="Tahoma" w:cs="Tahoma"/>
                    <w:color w:val="000000"/>
                    <w:sz w:val="20"/>
                    <w:szCs w:val="21"/>
                    <w:shd w:val="clear" w:color="auto" w:fill="FFFFFF"/>
                  </w:rPr>
                </w:rPrChange>
              </w:rPr>
            </w:pPr>
            <w:r w:rsidRPr="007B38A0">
              <w:rPr>
                <w:rFonts w:ascii="Times New Roman" w:hAnsi="Times New Roman" w:cs="Times New Roman"/>
                <w:b/>
                <w:bCs/>
                <w:sz w:val="22"/>
                <w:rPrChange w:id="249" w:author="冯 晓涵" w:date="2021-08-29T23:53:00Z">
                  <w:rPr>
                    <w:rFonts w:ascii="Tahoma" w:hAnsi="Tahoma" w:cs="Tahoma"/>
                    <w:sz w:val="20"/>
                    <w:szCs w:val="21"/>
                  </w:rPr>
                </w:rPrChange>
              </w:rPr>
              <w:t>health_ score</w:t>
            </w:r>
          </w:p>
        </w:tc>
        <w:tc>
          <w:tcPr>
            <w:tcW w:w="992" w:type="dxa"/>
            <w:tcPrChange w:id="250" w:author="冯 晓涵" w:date="2021-08-29T23:55:00Z">
              <w:tcPr>
                <w:tcW w:w="851" w:type="dxa"/>
                <w:gridSpan w:val="2"/>
              </w:tcPr>
            </w:tcPrChange>
          </w:tcPr>
          <w:p w14:paraId="59CEE101" w14:textId="064C5A0D" w:rsidR="0037321A" w:rsidRPr="007B38A0" w:rsidDel="007B38A0" w:rsidRDefault="0037321A" w:rsidP="0053444F">
            <w:pPr>
              <w:spacing w:before="156"/>
              <w:rPr>
                <w:del w:id="251" w:author="冯 晓涵" w:date="2021-08-29T23:46:00Z"/>
                <w:rFonts w:ascii="Times New Roman" w:hAnsi="Times New Roman" w:cs="Times New Roman"/>
                <w:b/>
                <w:bCs/>
                <w:sz w:val="22"/>
                <w:rPrChange w:id="252" w:author="冯 晓涵" w:date="2021-08-29T23:53:00Z">
                  <w:rPr>
                    <w:del w:id="253" w:author="冯 晓涵" w:date="2021-08-29T23:46:00Z"/>
                    <w:rFonts w:ascii="Tahoma" w:hAnsi="Tahoma" w:cs="Tahoma"/>
                    <w:sz w:val="20"/>
                    <w:szCs w:val="21"/>
                  </w:rPr>
                </w:rPrChange>
              </w:rPr>
            </w:pPr>
            <w:r w:rsidRPr="007B38A0">
              <w:rPr>
                <w:rFonts w:ascii="Times New Roman" w:hAnsi="Times New Roman" w:cs="Times New Roman"/>
                <w:b/>
                <w:bCs/>
                <w:sz w:val="22"/>
                <w:rPrChange w:id="254" w:author="冯 晓涵" w:date="2021-08-29T23:53:00Z">
                  <w:rPr>
                    <w:rFonts w:ascii="Tahoma" w:hAnsi="Tahoma" w:cs="Tahoma"/>
                    <w:sz w:val="20"/>
                    <w:szCs w:val="21"/>
                  </w:rPr>
                </w:rPrChange>
              </w:rPr>
              <w:t>crim</w:t>
            </w:r>
            <w:ins w:id="255" w:author="冯 晓涵" w:date="2021-08-29T23:48:00Z">
              <w:r w:rsidR="007B38A0" w:rsidRPr="007B38A0">
                <w:rPr>
                  <w:rFonts w:ascii="Times New Roman" w:hAnsi="Times New Roman" w:cs="Times New Roman"/>
                  <w:b/>
                  <w:bCs/>
                  <w:sz w:val="22"/>
                  <w:rPrChange w:id="256" w:author="冯 晓涵" w:date="2021-08-29T23:53:00Z">
                    <w:rPr>
                      <w:rFonts w:ascii="Tahoma" w:hAnsi="Tahoma" w:cs="Tahoma"/>
                      <w:b/>
                      <w:bCs/>
                      <w:sz w:val="20"/>
                      <w:szCs w:val="21"/>
                    </w:rPr>
                  </w:rPrChange>
                </w:rPr>
                <w:t>e</w:t>
              </w:r>
            </w:ins>
            <w:del w:id="257" w:author="冯 晓涵" w:date="2021-08-29T23:47:00Z">
              <w:r w:rsidRPr="007B38A0" w:rsidDel="007B38A0">
                <w:rPr>
                  <w:rFonts w:ascii="Times New Roman" w:hAnsi="Times New Roman" w:cs="Times New Roman"/>
                  <w:b/>
                  <w:bCs/>
                  <w:sz w:val="22"/>
                  <w:rPrChange w:id="258" w:author="冯 晓涵" w:date="2021-08-29T23:53:00Z">
                    <w:rPr>
                      <w:rFonts w:ascii="Tahoma" w:hAnsi="Tahoma" w:cs="Tahoma"/>
                      <w:sz w:val="20"/>
                      <w:szCs w:val="21"/>
                    </w:rPr>
                  </w:rPrChange>
                </w:rPr>
                <w:delText>e</w:delText>
              </w:r>
            </w:del>
            <w:r w:rsidRPr="007B38A0">
              <w:rPr>
                <w:rFonts w:ascii="Times New Roman" w:hAnsi="Times New Roman" w:cs="Times New Roman"/>
                <w:b/>
                <w:bCs/>
                <w:sz w:val="22"/>
                <w:rPrChange w:id="259" w:author="冯 晓涵" w:date="2021-08-29T23:53:00Z">
                  <w:rPr>
                    <w:rFonts w:ascii="Tahoma" w:hAnsi="Tahoma" w:cs="Tahoma"/>
                    <w:sz w:val="20"/>
                    <w:szCs w:val="21"/>
                  </w:rPr>
                </w:rPrChange>
              </w:rPr>
              <w:t>_</w:t>
            </w:r>
            <w:ins w:id="260" w:author="冯 晓涵" w:date="2021-08-29T23:54:00Z">
              <w:r w:rsidR="007B38A0">
                <w:rPr>
                  <w:rFonts w:ascii="Times New Roman" w:hAnsi="Times New Roman" w:cs="Times New Roman"/>
                  <w:b/>
                  <w:bCs/>
                  <w:sz w:val="22"/>
                </w:rPr>
                <w:t xml:space="preserve"> </w:t>
              </w:r>
            </w:ins>
          </w:p>
          <w:p w14:paraId="248D3393" w14:textId="03681D2F" w:rsidR="0037321A" w:rsidRPr="007B38A0" w:rsidRDefault="0037321A" w:rsidP="0053444F">
            <w:pPr>
              <w:spacing w:before="156"/>
              <w:rPr>
                <w:rFonts w:ascii="Times New Roman" w:hAnsi="Times New Roman" w:cs="Times New Roman"/>
                <w:b/>
                <w:bCs/>
                <w:sz w:val="22"/>
                <w:rPrChange w:id="261" w:author="冯 晓涵" w:date="2021-08-29T23:53:00Z">
                  <w:rPr>
                    <w:rFonts w:ascii="Tahoma" w:hAnsi="Tahoma" w:cs="Tahoma"/>
                    <w:color w:val="000000"/>
                    <w:sz w:val="20"/>
                    <w:szCs w:val="21"/>
                    <w:shd w:val="clear" w:color="auto" w:fill="FFFFFF"/>
                  </w:rPr>
                </w:rPrChange>
              </w:rPr>
            </w:pPr>
            <w:r w:rsidRPr="007B38A0">
              <w:rPr>
                <w:rFonts w:ascii="Times New Roman" w:hAnsi="Times New Roman" w:cs="Times New Roman"/>
                <w:b/>
                <w:bCs/>
                <w:sz w:val="22"/>
                <w:rPrChange w:id="262" w:author="冯 晓涵" w:date="2021-08-29T23:53:00Z">
                  <w:rPr>
                    <w:rFonts w:ascii="Tahoma" w:hAnsi="Tahoma" w:cs="Tahoma"/>
                    <w:sz w:val="20"/>
                    <w:szCs w:val="21"/>
                  </w:rPr>
                </w:rPrChange>
              </w:rPr>
              <w:t>score</w:t>
            </w:r>
          </w:p>
        </w:tc>
        <w:tc>
          <w:tcPr>
            <w:tcW w:w="992" w:type="dxa"/>
            <w:tcPrChange w:id="263" w:author="冯 晓涵" w:date="2021-08-29T23:55:00Z">
              <w:tcPr>
                <w:tcW w:w="992" w:type="dxa"/>
                <w:gridSpan w:val="2"/>
              </w:tcPr>
            </w:tcPrChange>
          </w:tcPr>
          <w:p w14:paraId="5800567B" w14:textId="4C3448C0" w:rsidR="0037321A" w:rsidRPr="007B38A0" w:rsidRDefault="0037321A" w:rsidP="0053444F">
            <w:pPr>
              <w:spacing w:before="156"/>
              <w:rPr>
                <w:rFonts w:ascii="Times New Roman" w:hAnsi="Times New Roman" w:cs="Times New Roman"/>
                <w:b/>
                <w:bCs/>
                <w:sz w:val="22"/>
                <w:rPrChange w:id="264" w:author="冯 晓涵" w:date="2021-08-29T23:53:00Z">
                  <w:rPr>
                    <w:rFonts w:ascii="Tahoma" w:hAnsi="Tahoma" w:cs="Tahoma"/>
                    <w:color w:val="000000"/>
                    <w:sz w:val="20"/>
                    <w:szCs w:val="21"/>
                    <w:shd w:val="clear" w:color="auto" w:fill="FFFFFF"/>
                  </w:rPr>
                </w:rPrChange>
              </w:rPr>
            </w:pPr>
            <w:r w:rsidRPr="007B38A0">
              <w:rPr>
                <w:rFonts w:ascii="Times New Roman" w:hAnsi="Times New Roman" w:cs="Times New Roman"/>
                <w:b/>
                <w:bCs/>
                <w:sz w:val="22"/>
                <w:rPrChange w:id="265" w:author="冯 晓涵" w:date="2021-08-29T23:53:00Z">
                  <w:rPr>
                    <w:rFonts w:ascii="Tahoma" w:hAnsi="Tahoma" w:cs="Tahoma"/>
                    <w:sz w:val="20"/>
                    <w:szCs w:val="21"/>
                  </w:rPr>
                </w:rPrChange>
              </w:rPr>
              <w:t>house_ score</w:t>
            </w:r>
          </w:p>
        </w:tc>
        <w:tc>
          <w:tcPr>
            <w:tcW w:w="851" w:type="dxa"/>
            <w:tcPrChange w:id="266" w:author="冯 晓涵" w:date="2021-08-29T23:55:00Z">
              <w:tcPr>
                <w:tcW w:w="850" w:type="dxa"/>
                <w:gridSpan w:val="2"/>
              </w:tcPr>
            </w:tcPrChange>
          </w:tcPr>
          <w:p w14:paraId="4894A44E" w14:textId="5D987DBC" w:rsidR="0037321A" w:rsidRPr="007B38A0" w:rsidDel="00D14DF1" w:rsidRDefault="0037321A" w:rsidP="0053444F">
            <w:pPr>
              <w:spacing w:before="156"/>
              <w:rPr>
                <w:del w:id="267" w:author="冯 晓涵" w:date="2021-08-29T23:45:00Z"/>
                <w:rFonts w:ascii="Times New Roman" w:hAnsi="Times New Roman" w:cs="Times New Roman"/>
                <w:b/>
                <w:bCs/>
                <w:sz w:val="22"/>
                <w:rPrChange w:id="268" w:author="冯 晓涵" w:date="2021-08-29T23:53:00Z">
                  <w:rPr>
                    <w:del w:id="269" w:author="冯 晓涵" w:date="2021-08-29T23:45:00Z"/>
                    <w:rFonts w:ascii="Tahoma" w:hAnsi="Tahoma" w:cs="Tahoma"/>
                    <w:sz w:val="20"/>
                    <w:szCs w:val="21"/>
                  </w:rPr>
                </w:rPrChange>
              </w:rPr>
            </w:pPr>
            <w:r w:rsidRPr="007B38A0">
              <w:rPr>
                <w:rFonts w:ascii="Times New Roman" w:hAnsi="Times New Roman" w:cs="Times New Roman"/>
                <w:b/>
                <w:bCs/>
                <w:sz w:val="22"/>
                <w:rPrChange w:id="270" w:author="冯 晓涵" w:date="2021-08-29T23:53:00Z">
                  <w:rPr>
                    <w:rFonts w:ascii="Tahoma" w:hAnsi="Tahoma" w:cs="Tahoma"/>
                    <w:sz w:val="20"/>
                    <w:szCs w:val="21"/>
                  </w:rPr>
                </w:rPrChange>
              </w:rPr>
              <w:t>live_</w:t>
            </w:r>
            <w:ins w:id="271" w:author="冯 晓涵" w:date="2021-08-29T23:46:00Z">
              <w:r w:rsidR="007B38A0" w:rsidRPr="007B38A0">
                <w:rPr>
                  <w:rFonts w:ascii="Times New Roman" w:hAnsi="Times New Roman" w:cs="Times New Roman"/>
                  <w:b/>
                  <w:bCs/>
                  <w:sz w:val="22"/>
                  <w:rPrChange w:id="272" w:author="冯 晓涵" w:date="2021-08-29T23:53:00Z">
                    <w:rPr>
                      <w:rFonts w:ascii="Tahoma" w:hAnsi="Tahoma" w:cs="Tahoma"/>
                      <w:sz w:val="20"/>
                      <w:szCs w:val="21"/>
                    </w:rPr>
                  </w:rPrChange>
                </w:rPr>
                <w:t xml:space="preserve"> </w:t>
              </w:r>
            </w:ins>
          </w:p>
          <w:p w14:paraId="2002A2D9" w14:textId="0CD7BBD4" w:rsidR="0037321A" w:rsidRPr="007B38A0" w:rsidRDefault="0037321A" w:rsidP="0053444F">
            <w:pPr>
              <w:spacing w:before="156"/>
              <w:rPr>
                <w:rFonts w:ascii="Times New Roman" w:hAnsi="Times New Roman" w:cs="Times New Roman"/>
                <w:b/>
                <w:bCs/>
                <w:sz w:val="22"/>
                <w:rPrChange w:id="273" w:author="冯 晓涵" w:date="2021-08-29T23:53:00Z">
                  <w:rPr>
                    <w:rFonts w:ascii="Tahoma" w:hAnsi="Tahoma" w:cs="Tahoma"/>
                    <w:color w:val="000000"/>
                    <w:sz w:val="20"/>
                    <w:szCs w:val="21"/>
                    <w:shd w:val="clear" w:color="auto" w:fill="FFFFFF"/>
                  </w:rPr>
                </w:rPrChange>
              </w:rPr>
            </w:pPr>
            <w:r w:rsidRPr="007B38A0">
              <w:rPr>
                <w:rFonts w:ascii="Times New Roman" w:hAnsi="Times New Roman" w:cs="Times New Roman"/>
                <w:b/>
                <w:bCs/>
                <w:sz w:val="22"/>
                <w:rPrChange w:id="274" w:author="冯 晓涵" w:date="2021-08-29T23:53:00Z">
                  <w:rPr>
                    <w:rFonts w:ascii="Tahoma" w:hAnsi="Tahoma" w:cs="Tahoma"/>
                    <w:sz w:val="20"/>
                    <w:szCs w:val="21"/>
                  </w:rPr>
                </w:rPrChange>
              </w:rPr>
              <w:t>score</w:t>
            </w:r>
          </w:p>
        </w:tc>
      </w:tr>
      <w:bookmarkEnd w:id="228"/>
      <w:tr w:rsidR="007B38A0" w14:paraId="35560F11" w14:textId="0104F2FC" w:rsidTr="007B38A0">
        <w:tblPrEx>
          <w:tblPrExChange w:id="275" w:author="冯 晓涵" w:date="2021-08-29T23:55:00Z">
            <w:tblPrEx>
              <w:tblW w:w="8080" w:type="dxa"/>
            </w:tblPrEx>
          </w:tblPrExChange>
        </w:tblPrEx>
        <w:tc>
          <w:tcPr>
            <w:tcW w:w="851" w:type="dxa"/>
            <w:tcPrChange w:id="276" w:author="冯 晓涵" w:date="2021-08-29T23:55:00Z">
              <w:tcPr>
                <w:tcW w:w="851" w:type="dxa"/>
                <w:gridSpan w:val="2"/>
              </w:tcPr>
            </w:tcPrChange>
          </w:tcPr>
          <w:p w14:paraId="122D8527" w14:textId="2EA0C29A" w:rsidR="0037321A" w:rsidRPr="007B38A0" w:rsidRDefault="0037321A" w:rsidP="00F66010">
            <w:pPr>
              <w:spacing w:before="156"/>
              <w:rPr>
                <w:rFonts w:ascii="Tahoma" w:hAnsi="Tahoma" w:cs="Tahoma"/>
                <w:sz w:val="22"/>
                <w:rPrChange w:id="277" w:author="冯 晓涵" w:date="2021-08-29T23:48:00Z">
                  <w:rPr>
                    <w:rFonts w:ascii="Tahoma" w:hAnsi="Tahoma" w:cs="Tahoma"/>
                    <w:sz w:val="20"/>
                    <w:szCs w:val="21"/>
                  </w:rPr>
                </w:rPrChange>
              </w:rPr>
            </w:pPr>
            <w:r w:rsidRPr="007B38A0">
              <w:rPr>
                <w:rFonts w:ascii="Tahoma" w:hAnsi="Tahoma" w:cs="Tahoma"/>
                <w:sz w:val="22"/>
                <w:rPrChange w:id="278" w:author="冯 晓涵" w:date="2021-08-29T23:48:00Z">
                  <w:rPr>
                    <w:rFonts w:ascii="Tahoma" w:hAnsi="Tahoma" w:cs="Tahoma"/>
                    <w:sz w:val="20"/>
                    <w:szCs w:val="21"/>
                  </w:rPr>
                </w:rPrChange>
              </w:rPr>
              <w:t>mean</w:t>
            </w:r>
          </w:p>
        </w:tc>
        <w:tc>
          <w:tcPr>
            <w:tcW w:w="1134" w:type="dxa"/>
            <w:tcPrChange w:id="279" w:author="冯 晓涵" w:date="2021-08-29T23:55:00Z">
              <w:tcPr>
                <w:tcW w:w="1134" w:type="dxa"/>
                <w:gridSpan w:val="2"/>
              </w:tcPr>
            </w:tcPrChange>
          </w:tcPr>
          <w:p w14:paraId="428B1059" w14:textId="3691E14B" w:rsidR="0037321A" w:rsidRPr="001E258C" w:rsidRDefault="0037321A">
            <w:pPr>
              <w:spacing w:before="156"/>
              <w:jc w:val="center"/>
              <w:rPr>
                <w:rFonts w:ascii="Tahoma" w:hAnsi="Tahoma" w:cs="Tahoma"/>
                <w:sz w:val="20"/>
                <w:szCs w:val="21"/>
              </w:rPr>
              <w:pPrChange w:id="280" w:author="冯 晓涵" w:date="2021-08-29T23:54:00Z">
                <w:pPr>
                  <w:spacing w:before="156"/>
                </w:pPr>
              </w:pPrChange>
            </w:pPr>
            <w:r w:rsidRPr="001E258C">
              <w:rPr>
                <w:rFonts w:ascii="Tahoma" w:hAnsi="Tahoma" w:cs="Tahoma"/>
                <w:sz w:val="20"/>
                <w:szCs w:val="21"/>
              </w:rPr>
              <w:t>0.128</w:t>
            </w:r>
          </w:p>
        </w:tc>
        <w:tc>
          <w:tcPr>
            <w:tcW w:w="1559" w:type="dxa"/>
            <w:tcPrChange w:id="281" w:author="冯 晓涵" w:date="2021-08-29T23:55:00Z">
              <w:tcPr>
                <w:tcW w:w="1559" w:type="dxa"/>
                <w:gridSpan w:val="2"/>
              </w:tcPr>
            </w:tcPrChange>
          </w:tcPr>
          <w:p w14:paraId="6BFEF1EF" w14:textId="157CBAFD" w:rsidR="0037321A" w:rsidRPr="001E258C" w:rsidRDefault="0037321A">
            <w:pPr>
              <w:spacing w:before="156"/>
              <w:jc w:val="center"/>
              <w:rPr>
                <w:rFonts w:ascii="Tahoma" w:hAnsi="Tahoma" w:cs="Tahoma"/>
                <w:sz w:val="20"/>
                <w:szCs w:val="21"/>
              </w:rPr>
              <w:pPrChange w:id="282" w:author="冯 晓涵" w:date="2021-08-29T23:54:00Z">
                <w:pPr>
                  <w:spacing w:before="156"/>
                </w:pPr>
              </w:pPrChange>
            </w:pPr>
            <w:r w:rsidRPr="001E258C">
              <w:rPr>
                <w:rFonts w:ascii="Tahoma" w:hAnsi="Tahoma" w:cs="Tahoma"/>
                <w:sz w:val="20"/>
                <w:szCs w:val="21"/>
              </w:rPr>
              <w:t>0.100</w:t>
            </w:r>
          </w:p>
        </w:tc>
        <w:tc>
          <w:tcPr>
            <w:tcW w:w="850" w:type="dxa"/>
            <w:tcPrChange w:id="283" w:author="冯 晓涵" w:date="2021-08-29T23:55:00Z">
              <w:tcPr>
                <w:tcW w:w="850" w:type="dxa"/>
                <w:gridSpan w:val="2"/>
              </w:tcPr>
            </w:tcPrChange>
          </w:tcPr>
          <w:p w14:paraId="2E94423B" w14:textId="6D1E2CFC" w:rsidR="0037321A" w:rsidRPr="001E258C" w:rsidRDefault="0037321A">
            <w:pPr>
              <w:spacing w:before="156"/>
              <w:jc w:val="center"/>
              <w:rPr>
                <w:rFonts w:ascii="Tahoma" w:hAnsi="Tahoma" w:cs="Tahoma"/>
                <w:sz w:val="20"/>
                <w:szCs w:val="21"/>
              </w:rPr>
              <w:pPrChange w:id="284" w:author="冯 晓涵" w:date="2021-08-29T23:54:00Z">
                <w:pPr>
                  <w:spacing w:before="156"/>
                </w:pPr>
              </w:pPrChange>
            </w:pPr>
            <w:r w:rsidRPr="001E258C">
              <w:rPr>
                <w:rFonts w:ascii="Tahoma" w:hAnsi="Tahoma" w:cs="Tahoma"/>
                <w:sz w:val="20"/>
                <w:szCs w:val="21"/>
              </w:rPr>
              <w:t>21.691</w:t>
            </w:r>
          </w:p>
        </w:tc>
        <w:tc>
          <w:tcPr>
            <w:tcW w:w="993" w:type="dxa"/>
            <w:tcPrChange w:id="285" w:author="冯 晓涵" w:date="2021-08-29T23:55:00Z">
              <w:tcPr>
                <w:tcW w:w="993" w:type="dxa"/>
                <w:gridSpan w:val="2"/>
              </w:tcPr>
            </w:tcPrChange>
          </w:tcPr>
          <w:p w14:paraId="08BD9433" w14:textId="39B0BEC7" w:rsidR="0037321A" w:rsidRPr="001E258C" w:rsidRDefault="0037321A">
            <w:pPr>
              <w:spacing w:before="156"/>
              <w:jc w:val="center"/>
              <w:rPr>
                <w:rFonts w:ascii="Tahoma" w:hAnsi="Tahoma" w:cs="Tahoma"/>
                <w:sz w:val="20"/>
                <w:szCs w:val="21"/>
              </w:rPr>
              <w:pPrChange w:id="286" w:author="冯 晓涵" w:date="2021-08-29T23:54:00Z">
                <w:pPr>
                  <w:spacing w:before="156"/>
                </w:pPr>
              </w:pPrChange>
            </w:pPr>
            <w:r w:rsidRPr="001E258C">
              <w:rPr>
                <w:rFonts w:ascii="Tahoma" w:hAnsi="Tahoma" w:cs="Tahoma"/>
                <w:sz w:val="20"/>
                <w:szCs w:val="21"/>
              </w:rPr>
              <w:t>0.000</w:t>
            </w:r>
          </w:p>
        </w:tc>
        <w:tc>
          <w:tcPr>
            <w:tcW w:w="992" w:type="dxa"/>
            <w:tcPrChange w:id="287" w:author="冯 晓涵" w:date="2021-08-29T23:55:00Z">
              <w:tcPr>
                <w:tcW w:w="851" w:type="dxa"/>
                <w:gridSpan w:val="2"/>
              </w:tcPr>
            </w:tcPrChange>
          </w:tcPr>
          <w:p w14:paraId="6BEB15EE" w14:textId="4C939C41" w:rsidR="0037321A" w:rsidRPr="001E258C" w:rsidRDefault="0037321A">
            <w:pPr>
              <w:spacing w:before="156"/>
              <w:jc w:val="center"/>
              <w:rPr>
                <w:rFonts w:ascii="Tahoma" w:hAnsi="Tahoma" w:cs="Tahoma"/>
                <w:sz w:val="20"/>
                <w:szCs w:val="21"/>
              </w:rPr>
              <w:pPrChange w:id="288" w:author="冯 晓涵" w:date="2021-08-29T23:54:00Z">
                <w:pPr>
                  <w:spacing w:before="156"/>
                </w:pPr>
              </w:pPrChange>
            </w:pPr>
            <w:r w:rsidRPr="001E258C">
              <w:rPr>
                <w:rFonts w:ascii="Tahoma" w:hAnsi="Tahoma" w:cs="Tahoma"/>
                <w:sz w:val="20"/>
                <w:szCs w:val="21"/>
              </w:rPr>
              <w:t>0.000</w:t>
            </w:r>
          </w:p>
        </w:tc>
        <w:tc>
          <w:tcPr>
            <w:tcW w:w="992" w:type="dxa"/>
            <w:tcPrChange w:id="289" w:author="冯 晓涵" w:date="2021-08-29T23:55:00Z">
              <w:tcPr>
                <w:tcW w:w="992" w:type="dxa"/>
                <w:gridSpan w:val="2"/>
              </w:tcPr>
            </w:tcPrChange>
          </w:tcPr>
          <w:p w14:paraId="34B54E83" w14:textId="55DE39C9" w:rsidR="0037321A" w:rsidRPr="001E258C" w:rsidRDefault="0037321A">
            <w:pPr>
              <w:spacing w:before="156"/>
              <w:jc w:val="center"/>
              <w:rPr>
                <w:rFonts w:ascii="Tahoma" w:hAnsi="Tahoma" w:cs="Tahoma"/>
                <w:sz w:val="20"/>
                <w:szCs w:val="21"/>
              </w:rPr>
              <w:pPrChange w:id="290" w:author="冯 晓涵" w:date="2021-08-29T23:54:00Z">
                <w:pPr>
                  <w:spacing w:before="156"/>
                </w:pPr>
              </w:pPrChange>
            </w:pPr>
            <w:r w:rsidRPr="001E258C">
              <w:rPr>
                <w:rFonts w:ascii="Tahoma" w:hAnsi="Tahoma" w:cs="Tahoma"/>
                <w:sz w:val="20"/>
                <w:szCs w:val="21"/>
              </w:rPr>
              <w:t>21.691</w:t>
            </w:r>
          </w:p>
        </w:tc>
        <w:tc>
          <w:tcPr>
            <w:tcW w:w="851" w:type="dxa"/>
            <w:tcPrChange w:id="291" w:author="冯 晓涵" w:date="2021-08-29T23:55:00Z">
              <w:tcPr>
                <w:tcW w:w="850" w:type="dxa"/>
                <w:gridSpan w:val="2"/>
              </w:tcPr>
            </w:tcPrChange>
          </w:tcPr>
          <w:p w14:paraId="2A91C598" w14:textId="6FD77B4D" w:rsidR="0037321A" w:rsidRPr="001E258C" w:rsidRDefault="0037321A" w:rsidP="00F66010">
            <w:pPr>
              <w:spacing w:before="156"/>
              <w:rPr>
                <w:rFonts w:ascii="Tahoma" w:hAnsi="Tahoma" w:cs="Tahoma"/>
                <w:sz w:val="20"/>
                <w:szCs w:val="21"/>
              </w:rPr>
            </w:pPr>
            <w:r w:rsidRPr="001E258C">
              <w:rPr>
                <w:rFonts w:ascii="Tahoma" w:hAnsi="Tahoma" w:cs="Tahoma"/>
                <w:sz w:val="20"/>
                <w:szCs w:val="21"/>
              </w:rPr>
              <w:t xml:space="preserve">21.691 </w:t>
            </w:r>
          </w:p>
        </w:tc>
      </w:tr>
      <w:tr w:rsidR="007B38A0" w14:paraId="03B9853A" w14:textId="08111269" w:rsidTr="007B38A0">
        <w:tblPrEx>
          <w:tblPrExChange w:id="292" w:author="冯 晓涵" w:date="2021-08-29T23:55:00Z">
            <w:tblPrEx>
              <w:tblW w:w="8080" w:type="dxa"/>
            </w:tblPrEx>
          </w:tblPrExChange>
        </w:tblPrEx>
        <w:tc>
          <w:tcPr>
            <w:tcW w:w="851" w:type="dxa"/>
            <w:tcPrChange w:id="293" w:author="冯 晓涵" w:date="2021-08-29T23:55:00Z">
              <w:tcPr>
                <w:tcW w:w="851" w:type="dxa"/>
                <w:gridSpan w:val="2"/>
              </w:tcPr>
            </w:tcPrChange>
          </w:tcPr>
          <w:p w14:paraId="394A769F" w14:textId="5199CC93" w:rsidR="0037321A" w:rsidRPr="007B38A0" w:rsidRDefault="0037321A" w:rsidP="00F66010">
            <w:pPr>
              <w:spacing w:before="156"/>
              <w:rPr>
                <w:rFonts w:ascii="Tahoma" w:hAnsi="Tahoma" w:cs="Tahoma"/>
                <w:sz w:val="22"/>
                <w:rPrChange w:id="294" w:author="冯 晓涵" w:date="2021-08-29T23:48:00Z">
                  <w:rPr>
                    <w:rFonts w:ascii="Tahoma" w:hAnsi="Tahoma" w:cs="Tahoma"/>
                    <w:sz w:val="20"/>
                    <w:szCs w:val="21"/>
                  </w:rPr>
                </w:rPrChange>
              </w:rPr>
            </w:pPr>
            <w:r w:rsidRPr="007B38A0">
              <w:rPr>
                <w:rFonts w:ascii="Tahoma" w:hAnsi="Tahoma" w:cs="Tahoma"/>
                <w:sz w:val="22"/>
                <w:rPrChange w:id="295" w:author="冯 晓涵" w:date="2021-08-29T23:48:00Z">
                  <w:rPr>
                    <w:rFonts w:ascii="Tahoma" w:hAnsi="Tahoma" w:cs="Tahoma"/>
                    <w:sz w:val="20"/>
                    <w:szCs w:val="21"/>
                  </w:rPr>
                </w:rPrChange>
              </w:rPr>
              <w:t>min</w:t>
            </w:r>
          </w:p>
        </w:tc>
        <w:tc>
          <w:tcPr>
            <w:tcW w:w="1134" w:type="dxa"/>
            <w:tcPrChange w:id="296" w:author="冯 晓涵" w:date="2021-08-29T23:55:00Z">
              <w:tcPr>
                <w:tcW w:w="1134" w:type="dxa"/>
                <w:gridSpan w:val="2"/>
              </w:tcPr>
            </w:tcPrChange>
          </w:tcPr>
          <w:p w14:paraId="602A6842" w14:textId="495BBB7F" w:rsidR="0037321A" w:rsidRPr="001E258C" w:rsidRDefault="0037321A">
            <w:pPr>
              <w:spacing w:before="156"/>
              <w:jc w:val="center"/>
              <w:rPr>
                <w:rFonts w:ascii="Tahoma" w:hAnsi="Tahoma" w:cs="Tahoma"/>
                <w:sz w:val="20"/>
                <w:szCs w:val="21"/>
              </w:rPr>
              <w:pPrChange w:id="297" w:author="冯 晓涵" w:date="2021-08-29T23:54:00Z">
                <w:pPr>
                  <w:spacing w:before="156"/>
                </w:pPr>
              </w:pPrChange>
            </w:pPr>
            <w:r w:rsidRPr="001E258C">
              <w:rPr>
                <w:rFonts w:ascii="Tahoma" w:hAnsi="Tahoma" w:cs="Tahoma"/>
                <w:sz w:val="20"/>
                <w:szCs w:val="21"/>
              </w:rPr>
              <w:t>0.003</w:t>
            </w:r>
          </w:p>
        </w:tc>
        <w:tc>
          <w:tcPr>
            <w:tcW w:w="1559" w:type="dxa"/>
            <w:tcPrChange w:id="298" w:author="冯 晓涵" w:date="2021-08-29T23:55:00Z">
              <w:tcPr>
                <w:tcW w:w="1559" w:type="dxa"/>
                <w:gridSpan w:val="2"/>
              </w:tcPr>
            </w:tcPrChange>
          </w:tcPr>
          <w:p w14:paraId="55EEA2BD" w14:textId="5F34CB0E" w:rsidR="0037321A" w:rsidRPr="001E258C" w:rsidRDefault="0037321A">
            <w:pPr>
              <w:spacing w:before="156"/>
              <w:jc w:val="center"/>
              <w:rPr>
                <w:rFonts w:ascii="Tahoma" w:hAnsi="Tahoma" w:cs="Tahoma"/>
                <w:sz w:val="20"/>
                <w:szCs w:val="21"/>
              </w:rPr>
              <w:pPrChange w:id="299" w:author="冯 晓涵" w:date="2021-08-29T23:54:00Z">
                <w:pPr>
                  <w:spacing w:before="156"/>
                </w:pPr>
              </w:pPrChange>
            </w:pPr>
            <w:r w:rsidRPr="001E258C">
              <w:rPr>
                <w:rFonts w:ascii="Tahoma" w:hAnsi="Tahoma" w:cs="Tahoma"/>
                <w:sz w:val="20"/>
                <w:szCs w:val="21"/>
              </w:rPr>
              <w:t>0.002</w:t>
            </w:r>
          </w:p>
        </w:tc>
        <w:tc>
          <w:tcPr>
            <w:tcW w:w="850" w:type="dxa"/>
            <w:tcPrChange w:id="300" w:author="冯 晓涵" w:date="2021-08-29T23:55:00Z">
              <w:tcPr>
                <w:tcW w:w="850" w:type="dxa"/>
                <w:gridSpan w:val="2"/>
              </w:tcPr>
            </w:tcPrChange>
          </w:tcPr>
          <w:p w14:paraId="3EE602AE" w14:textId="075EC2B6" w:rsidR="0037321A" w:rsidRPr="001E258C" w:rsidRDefault="0037321A">
            <w:pPr>
              <w:spacing w:before="156"/>
              <w:jc w:val="center"/>
              <w:rPr>
                <w:rFonts w:ascii="Tahoma" w:hAnsi="Tahoma" w:cs="Tahoma"/>
                <w:sz w:val="20"/>
                <w:szCs w:val="21"/>
              </w:rPr>
              <w:pPrChange w:id="301" w:author="冯 晓涵" w:date="2021-08-29T23:54:00Z">
                <w:pPr>
                  <w:spacing w:before="156"/>
                </w:pPr>
              </w:pPrChange>
            </w:pPr>
            <w:r w:rsidRPr="001E258C">
              <w:rPr>
                <w:rFonts w:ascii="Tahoma" w:hAnsi="Tahoma" w:cs="Tahoma"/>
                <w:sz w:val="20"/>
                <w:szCs w:val="21"/>
              </w:rPr>
              <w:t>0.013</w:t>
            </w:r>
          </w:p>
        </w:tc>
        <w:tc>
          <w:tcPr>
            <w:tcW w:w="993" w:type="dxa"/>
            <w:tcPrChange w:id="302" w:author="冯 晓涵" w:date="2021-08-29T23:55:00Z">
              <w:tcPr>
                <w:tcW w:w="993" w:type="dxa"/>
                <w:gridSpan w:val="2"/>
              </w:tcPr>
            </w:tcPrChange>
          </w:tcPr>
          <w:p w14:paraId="190194C5" w14:textId="596085CD" w:rsidR="0037321A" w:rsidRPr="001E258C" w:rsidRDefault="0037321A">
            <w:pPr>
              <w:spacing w:before="156"/>
              <w:jc w:val="center"/>
              <w:rPr>
                <w:rFonts w:ascii="Tahoma" w:hAnsi="Tahoma" w:cs="Tahoma"/>
                <w:sz w:val="20"/>
                <w:szCs w:val="21"/>
              </w:rPr>
              <w:pPrChange w:id="303" w:author="冯 晓涵" w:date="2021-08-29T23:54:00Z">
                <w:pPr>
                  <w:spacing w:before="156"/>
                </w:pPr>
              </w:pPrChange>
            </w:pPr>
            <w:r w:rsidRPr="001E258C">
              <w:rPr>
                <w:rFonts w:ascii="Tahoma" w:hAnsi="Tahoma" w:cs="Tahoma"/>
                <w:sz w:val="20"/>
                <w:szCs w:val="21"/>
              </w:rPr>
              <w:t>-3.215</w:t>
            </w:r>
          </w:p>
        </w:tc>
        <w:tc>
          <w:tcPr>
            <w:tcW w:w="992" w:type="dxa"/>
            <w:tcPrChange w:id="304" w:author="冯 晓涵" w:date="2021-08-29T23:55:00Z">
              <w:tcPr>
                <w:tcW w:w="851" w:type="dxa"/>
                <w:gridSpan w:val="2"/>
              </w:tcPr>
            </w:tcPrChange>
          </w:tcPr>
          <w:p w14:paraId="6CB50EF3" w14:textId="66F9E076" w:rsidR="0037321A" w:rsidRPr="001E258C" w:rsidRDefault="0037321A">
            <w:pPr>
              <w:spacing w:before="156"/>
              <w:jc w:val="center"/>
              <w:rPr>
                <w:rFonts w:ascii="Tahoma" w:hAnsi="Tahoma" w:cs="Tahoma"/>
                <w:sz w:val="20"/>
                <w:szCs w:val="21"/>
              </w:rPr>
              <w:pPrChange w:id="305" w:author="冯 晓涵" w:date="2021-08-29T23:54:00Z">
                <w:pPr>
                  <w:spacing w:before="156"/>
                </w:pPr>
              </w:pPrChange>
            </w:pPr>
            <w:r w:rsidRPr="001E258C">
              <w:rPr>
                <w:rFonts w:ascii="Tahoma" w:hAnsi="Tahoma" w:cs="Tahoma"/>
                <w:sz w:val="20"/>
                <w:szCs w:val="21"/>
              </w:rPr>
              <w:t>-3.459</w:t>
            </w:r>
          </w:p>
        </w:tc>
        <w:tc>
          <w:tcPr>
            <w:tcW w:w="992" w:type="dxa"/>
            <w:tcPrChange w:id="306" w:author="冯 晓涵" w:date="2021-08-29T23:55:00Z">
              <w:tcPr>
                <w:tcW w:w="992" w:type="dxa"/>
                <w:gridSpan w:val="2"/>
              </w:tcPr>
            </w:tcPrChange>
          </w:tcPr>
          <w:p w14:paraId="790B61C2" w14:textId="1B250AA7" w:rsidR="0037321A" w:rsidRPr="001E258C" w:rsidRDefault="0037321A">
            <w:pPr>
              <w:spacing w:before="156"/>
              <w:jc w:val="center"/>
              <w:rPr>
                <w:rFonts w:ascii="Tahoma" w:hAnsi="Tahoma" w:cs="Tahoma"/>
                <w:sz w:val="20"/>
                <w:szCs w:val="21"/>
              </w:rPr>
              <w:pPrChange w:id="307" w:author="冯 晓涵" w:date="2021-08-29T23:54:00Z">
                <w:pPr>
                  <w:spacing w:before="156"/>
                </w:pPr>
              </w:pPrChange>
            </w:pPr>
            <w:r w:rsidRPr="001E258C">
              <w:rPr>
                <w:rFonts w:ascii="Tahoma" w:hAnsi="Tahoma" w:cs="Tahoma"/>
                <w:sz w:val="20"/>
                <w:szCs w:val="21"/>
              </w:rPr>
              <w:t>0.483</w:t>
            </w:r>
          </w:p>
        </w:tc>
        <w:tc>
          <w:tcPr>
            <w:tcW w:w="851" w:type="dxa"/>
            <w:tcPrChange w:id="308" w:author="冯 晓涵" w:date="2021-08-29T23:55:00Z">
              <w:tcPr>
                <w:tcW w:w="850" w:type="dxa"/>
                <w:gridSpan w:val="2"/>
              </w:tcPr>
            </w:tcPrChange>
          </w:tcPr>
          <w:p w14:paraId="44B23574" w14:textId="678A8E14" w:rsidR="0037321A" w:rsidRPr="001E258C" w:rsidRDefault="0037321A" w:rsidP="00F66010">
            <w:pPr>
              <w:spacing w:before="156"/>
              <w:rPr>
                <w:rFonts w:ascii="Tahoma" w:hAnsi="Tahoma" w:cs="Tahoma"/>
                <w:sz w:val="20"/>
                <w:szCs w:val="21"/>
              </w:rPr>
            </w:pPr>
            <w:r w:rsidRPr="001E258C">
              <w:rPr>
                <w:rFonts w:ascii="Tahoma" w:hAnsi="Tahoma" w:cs="Tahoma"/>
                <w:sz w:val="20"/>
                <w:szCs w:val="21"/>
              </w:rPr>
              <w:t xml:space="preserve">0.126 </w:t>
            </w:r>
          </w:p>
        </w:tc>
      </w:tr>
      <w:tr w:rsidR="007B38A0" w14:paraId="1220BE64" w14:textId="1442F911" w:rsidTr="007B38A0">
        <w:tblPrEx>
          <w:tblPrExChange w:id="309" w:author="冯 晓涵" w:date="2021-08-29T23:55:00Z">
            <w:tblPrEx>
              <w:tblW w:w="8080" w:type="dxa"/>
            </w:tblPrEx>
          </w:tblPrExChange>
        </w:tblPrEx>
        <w:tc>
          <w:tcPr>
            <w:tcW w:w="851" w:type="dxa"/>
            <w:tcPrChange w:id="310" w:author="冯 晓涵" w:date="2021-08-29T23:55:00Z">
              <w:tcPr>
                <w:tcW w:w="851" w:type="dxa"/>
                <w:gridSpan w:val="2"/>
              </w:tcPr>
            </w:tcPrChange>
          </w:tcPr>
          <w:p w14:paraId="7ECE997E" w14:textId="1630DB88" w:rsidR="0037321A" w:rsidRPr="007B38A0" w:rsidRDefault="0037321A" w:rsidP="00F66010">
            <w:pPr>
              <w:spacing w:before="156"/>
              <w:rPr>
                <w:rFonts w:ascii="Tahoma" w:hAnsi="Tahoma" w:cs="Tahoma"/>
                <w:sz w:val="22"/>
                <w:rPrChange w:id="311" w:author="冯 晓涵" w:date="2021-08-29T23:48:00Z">
                  <w:rPr>
                    <w:rFonts w:ascii="Tahoma" w:hAnsi="Tahoma" w:cs="Tahoma"/>
                    <w:sz w:val="20"/>
                    <w:szCs w:val="21"/>
                  </w:rPr>
                </w:rPrChange>
              </w:rPr>
            </w:pPr>
            <w:r w:rsidRPr="007B38A0">
              <w:rPr>
                <w:rFonts w:ascii="Tahoma" w:hAnsi="Tahoma" w:cs="Tahoma"/>
                <w:sz w:val="22"/>
                <w:rPrChange w:id="312" w:author="冯 晓涵" w:date="2021-08-29T23:48:00Z">
                  <w:rPr>
                    <w:rFonts w:ascii="Tahoma" w:hAnsi="Tahoma" w:cs="Tahoma"/>
                    <w:sz w:val="20"/>
                    <w:szCs w:val="21"/>
                  </w:rPr>
                </w:rPrChange>
              </w:rPr>
              <w:t>max</w:t>
            </w:r>
          </w:p>
        </w:tc>
        <w:tc>
          <w:tcPr>
            <w:tcW w:w="1134" w:type="dxa"/>
            <w:tcPrChange w:id="313" w:author="冯 晓涵" w:date="2021-08-29T23:55:00Z">
              <w:tcPr>
                <w:tcW w:w="1134" w:type="dxa"/>
                <w:gridSpan w:val="2"/>
              </w:tcPr>
            </w:tcPrChange>
          </w:tcPr>
          <w:p w14:paraId="1CD59188" w14:textId="77165ED7" w:rsidR="0037321A" w:rsidRPr="001E258C" w:rsidRDefault="0037321A">
            <w:pPr>
              <w:spacing w:before="156"/>
              <w:jc w:val="center"/>
              <w:rPr>
                <w:rFonts w:ascii="Tahoma" w:hAnsi="Tahoma" w:cs="Tahoma"/>
                <w:sz w:val="20"/>
                <w:szCs w:val="21"/>
              </w:rPr>
              <w:pPrChange w:id="314" w:author="冯 晓涵" w:date="2021-08-29T23:54:00Z">
                <w:pPr>
                  <w:spacing w:before="156"/>
                </w:pPr>
              </w:pPrChange>
            </w:pPr>
            <w:r w:rsidRPr="001E258C">
              <w:rPr>
                <w:rFonts w:ascii="Tahoma" w:hAnsi="Tahoma" w:cs="Tahoma"/>
                <w:sz w:val="20"/>
                <w:szCs w:val="21"/>
              </w:rPr>
              <w:t>0.609</w:t>
            </w:r>
          </w:p>
        </w:tc>
        <w:tc>
          <w:tcPr>
            <w:tcW w:w="1559" w:type="dxa"/>
            <w:tcPrChange w:id="315" w:author="冯 晓涵" w:date="2021-08-29T23:55:00Z">
              <w:tcPr>
                <w:tcW w:w="1559" w:type="dxa"/>
                <w:gridSpan w:val="2"/>
              </w:tcPr>
            </w:tcPrChange>
          </w:tcPr>
          <w:p w14:paraId="483CD4C4" w14:textId="30414475" w:rsidR="0037321A" w:rsidRPr="001E258C" w:rsidRDefault="0037321A">
            <w:pPr>
              <w:spacing w:before="156"/>
              <w:jc w:val="center"/>
              <w:rPr>
                <w:rFonts w:ascii="Tahoma" w:hAnsi="Tahoma" w:cs="Tahoma"/>
                <w:sz w:val="20"/>
                <w:szCs w:val="21"/>
              </w:rPr>
              <w:pPrChange w:id="316" w:author="冯 晓涵" w:date="2021-08-29T23:54:00Z">
                <w:pPr>
                  <w:spacing w:before="156"/>
                </w:pPr>
              </w:pPrChange>
            </w:pPr>
            <w:r w:rsidRPr="001E258C">
              <w:rPr>
                <w:rFonts w:ascii="Tahoma" w:hAnsi="Tahoma" w:cs="Tahoma"/>
                <w:sz w:val="20"/>
                <w:szCs w:val="21"/>
              </w:rPr>
              <w:t>0.534</w:t>
            </w:r>
          </w:p>
        </w:tc>
        <w:tc>
          <w:tcPr>
            <w:tcW w:w="850" w:type="dxa"/>
            <w:tcPrChange w:id="317" w:author="冯 晓涵" w:date="2021-08-29T23:55:00Z">
              <w:tcPr>
                <w:tcW w:w="850" w:type="dxa"/>
                <w:gridSpan w:val="2"/>
              </w:tcPr>
            </w:tcPrChange>
          </w:tcPr>
          <w:p w14:paraId="60BB2C2E" w14:textId="52EC1B23" w:rsidR="0037321A" w:rsidRPr="001E258C" w:rsidRDefault="0037321A">
            <w:pPr>
              <w:spacing w:before="156"/>
              <w:jc w:val="center"/>
              <w:rPr>
                <w:rFonts w:ascii="Tahoma" w:hAnsi="Tahoma" w:cs="Tahoma"/>
                <w:sz w:val="20"/>
                <w:szCs w:val="21"/>
              </w:rPr>
              <w:pPrChange w:id="318" w:author="冯 晓涵" w:date="2021-08-29T23:54:00Z">
                <w:pPr>
                  <w:spacing w:before="156"/>
                </w:pPr>
              </w:pPrChange>
            </w:pPr>
            <w:r w:rsidRPr="001E258C">
              <w:rPr>
                <w:rFonts w:ascii="Tahoma" w:hAnsi="Tahoma" w:cs="Tahoma"/>
                <w:sz w:val="20"/>
                <w:szCs w:val="21"/>
              </w:rPr>
              <w:t>99.446</w:t>
            </w:r>
          </w:p>
        </w:tc>
        <w:tc>
          <w:tcPr>
            <w:tcW w:w="993" w:type="dxa"/>
            <w:tcPrChange w:id="319" w:author="冯 晓涵" w:date="2021-08-29T23:55:00Z">
              <w:tcPr>
                <w:tcW w:w="993" w:type="dxa"/>
                <w:gridSpan w:val="2"/>
              </w:tcPr>
            </w:tcPrChange>
          </w:tcPr>
          <w:p w14:paraId="079ADDC5" w14:textId="46D9F75D" w:rsidR="0037321A" w:rsidRPr="001E258C" w:rsidRDefault="0037321A">
            <w:pPr>
              <w:spacing w:before="156"/>
              <w:jc w:val="center"/>
              <w:rPr>
                <w:rFonts w:ascii="Tahoma" w:hAnsi="Tahoma" w:cs="Tahoma"/>
                <w:sz w:val="20"/>
                <w:szCs w:val="21"/>
              </w:rPr>
              <w:pPrChange w:id="320" w:author="冯 晓涵" w:date="2021-08-29T23:54:00Z">
                <w:pPr>
                  <w:spacing w:before="156"/>
                </w:pPr>
              </w:pPrChange>
            </w:pPr>
            <w:r w:rsidRPr="001E258C">
              <w:rPr>
                <w:rFonts w:ascii="Tahoma" w:hAnsi="Tahoma" w:cs="Tahoma"/>
                <w:sz w:val="20"/>
                <w:szCs w:val="21"/>
              </w:rPr>
              <w:t>3.547</w:t>
            </w:r>
          </w:p>
        </w:tc>
        <w:tc>
          <w:tcPr>
            <w:tcW w:w="992" w:type="dxa"/>
            <w:tcPrChange w:id="321" w:author="冯 晓涵" w:date="2021-08-29T23:55:00Z">
              <w:tcPr>
                <w:tcW w:w="851" w:type="dxa"/>
                <w:gridSpan w:val="2"/>
              </w:tcPr>
            </w:tcPrChange>
          </w:tcPr>
          <w:p w14:paraId="5B3A881C" w14:textId="32F388F9" w:rsidR="0037321A" w:rsidRPr="001E258C" w:rsidRDefault="0037321A">
            <w:pPr>
              <w:spacing w:before="156"/>
              <w:jc w:val="center"/>
              <w:rPr>
                <w:rFonts w:ascii="Tahoma" w:hAnsi="Tahoma" w:cs="Tahoma"/>
                <w:sz w:val="20"/>
                <w:szCs w:val="21"/>
              </w:rPr>
              <w:pPrChange w:id="322" w:author="冯 晓涵" w:date="2021-08-29T23:54:00Z">
                <w:pPr>
                  <w:spacing w:before="156"/>
                </w:pPr>
              </w:pPrChange>
            </w:pPr>
            <w:r w:rsidRPr="001E258C">
              <w:rPr>
                <w:rFonts w:ascii="Tahoma" w:hAnsi="Tahoma" w:cs="Tahoma"/>
                <w:sz w:val="20"/>
                <w:szCs w:val="21"/>
              </w:rPr>
              <w:t>3.350</w:t>
            </w:r>
          </w:p>
        </w:tc>
        <w:tc>
          <w:tcPr>
            <w:tcW w:w="992" w:type="dxa"/>
            <w:tcPrChange w:id="323" w:author="冯 晓涵" w:date="2021-08-29T23:55:00Z">
              <w:tcPr>
                <w:tcW w:w="992" w:type="dxa"/>
                <w:gridSpan w:val="2"/>
              </w:tcPr>
            </w:tcPrChange>
          </w:tcPr>
          <w:p w14:paraId="6F848731" w14:textId="43DA784C" w:rsidR="0037321A" w:rsidRPr="001E258C" w:rsidRDefault="0037321A">
            <w:pPr>
              <w:spacing w:before="156"/>
              <w:jc w:val="center"/>
              <w:rPr>
                <w:rFonts w:ascii="Tahoma" w:hAnsi="Tahoma" w:cs="Tahoma"/>
                <w:sz w:val="20"/>
                <w:szCs w:val="21"/>
              </w:rPr>
              <w:pPrChange w:id="324" w:author="冯 晓涵" w:date="2021-08-29T23:54:00Z">
                <w:pPr>
                  <w:spacing w:before="156"/>
                </w:pPr>
              </w:pPrChange>
            </w:pPr>
            <w:r w:rsidRPr="001E258C">
              <w:rPr>
                <w:rFonts w:ascii="Tahoma" w:hAnsi="Tahoma" w:cs="Tahoma"/>
                <w:sz w:val="20"/>
                <w:szCs w:val="21"/>
              </w:rPr>
              <w:t>70.456</w:t>
            </w:r>
          </w:p>
        </w:tc>
        <w:tc>
          <w:tcPr>
            <w:tcW w:w="851" w:type="dxa"/>
            <w:tcPrChange w:id="325" w:author="冯 晓涵" w:date="2021-08-29T23:55:00Z">
              <w:tcPr>
                <w:tcW w:w="850" w:type="dxa"/>
                <w:gridSpan w:val="2"/>
              </w:tcPr>
            </w:tcPrChange>
          </w:tcPr>
          <w:p w14:paraId="4A4347A7" w14:textId="5E650B6A" w:rsidR="0037321A" w:rsidRPr="001E258C" w:rsidRDefault="0037321A" w:rsidP="00F66010">
            <w:pPr>
              <w:spacing w:before="156"/>
              <w:rPr>
                <w:rFonts w:ascii="Tahoma" w:hAnsi="Tahoma" w:cs="Tahoma"/>
                <w:sz w:val="20"/>
                <w:szCs w:val="21"/>
              </w:rPr>
            </w:pPr>
            <w:r w:rsidRPr="001E258C">
              <w:rPr>
                <w:rFonts w:ascii="Tahoma" w:hAnsi="Tahoma" w:cs="Tahoma"/>
                <w:sz w:val="20"/>
                <w:szCs w:val="21"/>
              </w:rPr>
              <w:t xml:space="preserve">91.602 </w:t>
            </w:r>
          </w:p>
        </w:tc>
      </w:tr>
    </w:tbl>
    <w:p w14:paraId="619C515E" w14:textId="7DC788F2" w:rsidR="005D3BFB" w:rsidRPr="0081590A" w:rsidRDefault="005B0268" w:rsidP="0081590A">
      <w:pPr>
        <w:pStyle w:val="Heading3"/>
        <w:numPr>
          <w:ilvl w:val="1"/>
          <w:numId w:val="12"/>
        </w:numPr>
        <w:spacing w:before="156"/>
        <w:rPr>
          <w:rFonts w:ascii="Tahoma" w:hAnsi="Tahoma" w:cs="Tahoma"/>
        </w:rPr>
      </w:pPr>
      <w:bookmarkStart w:id="326" w:name="_Toc81214130"/>
      <w:bookmarkEnd w:id="229"/>
      <w:r w:rsidRPr="0081590A">
        <w:rPr>
          <w:rFonts w:ascii="Tahoma" w:hAnsi="Tahoma" w:cs="Tahoma"/>
        </w:rPr>
        <w:t>Data preprocessing</w:t>
      </w:r>
      <w:bookmarkEnd w:id="326"/>
    </w:p>
    <w:p w14:paraId="2E2FAE4A" w14:textId="4E6F2A1E" w:rsidR="00DB2C96" w:rsidRDefault="00DB2C96" w:rsidP="005B0268">
      <w:pPr>
        <w:spacing w:before="156"/>
        <w:rPr>
          <w:rFonts w:ascii="Tahoma" w:hAnsi="Tahoma" w:cs="Tahoma"/>
        </w:rPr>
      </w:pPr>
      <w:r w:rsidRPr="00DB2C96">
        <w:rPr>
          <w:rFonts w:ascii="Tahoma" w:hAnsi="Tahoma" w:cs="Tahoma" w:hint="eastAsia"/>
        </w:rPr>
        <w:t>T</w:t>
      </w:r>
      <w:r w:rsidRPr="00DB2C96">
        <w:rPr>
          <w:rFonts w:ascii="Tahoma" w:hAnsi="Tahoma" w:cs="Tahoma"/>
        </w:rPr>
        <w:t xml:space="preserve">o get each </w:t>
      </w:r>
      <w:r w:rsidR="00904C32" w:rsidRPr="00DB2C96">
        <w:rPr>
          <w:rFonts w:ascii="Tahoma" w:hAnsi="Tahoma" w:cs="Tahoma" w:hint="eastAsia"/>
        </w:rPr>
        <w:t>domain</w:t>
      </w:r>
      <w:r w:rsidR="00904C32" w:rsidRPr="00DB2C96">
        <w:rPr>
          <w:rFonts w:ascii="Tahoma" w:hAnsi="Tahoma" w:cs="Tahoma"/>
        </w:rPr>
        <w:t xml:space="preserve">’s contribution to the IMD scores, we need to </w:t>
      </w:r>
      <w:del w:id="327" w:author="Chen, Huanfa" w:date="2021-08-26T10:47:00Z">
        <w:r w:rsidR="00904C32" w:rsidRPr="00DB2C96" w:rsidDel="00251E68">
          <w:rPr>
            <w:rFonts w:ascii="Tahoma" w:hAnsi="Tahoma" w:cs="Tahoma"/>
          </w:rPr>
          <w:delText xml:space="preserve">duplicate </w:delText>
        </w:r>
      </w:del>
      <w:ins w:id="328" w:author="Chen, Huanfa" w:date="2021-08-26T10:47:00Z">
        <w:r w:rsidR="00251E68">
          <w:rPr>
            <w:rFonts w:ascii="Tahoma" w:hAnsi="Tahoma" w:cs="Tahoma"/>
          </w:rPr>
          <w:t>implement</w:t>
        </w:r>
        <w:r w:rsidR="00251E68" w:rsidRPr="00DB2C96">
          <w:rPr>
            <w:rFonts w:ascii="Tahoma" w:hAnsi="Tahoma" w:cs="Tahoma"/>
          </w:rPr>
          <w:t xml:space="preserve"> </w:t>
        </w:r>
      </w:ins>
      <w:r w:rsidR="00904C32" w:rsidRPr="00DB2C96">
        <w:rPr>
          <w:rFonts w:ascii="Tahoma" w:hAnsi="Tahoma" w:cs="Tahoma"/>
        </w:rPr>
        <w:t xml:space="preserve">the </w:t>
      </w:r>
      <w:r w:rsidR="00904C32" w:rsidRPr="00DB2C96">
        <w:rPr>
          <w:rFonts w:ascii="Tahoma" w:hAnsi="Tahoma" w:cs="Tahoma"/>
          <w:b/>
          <w:bCs/>
        </w:rPr>
        <w:t>model f</w:t>
      </w:r>
      <w:r w:rsidR="00904C32" w:rsidRPr="00DB2C96">
        <w:rPr>
          <w:rFonts w:ascii="Tahoma" w:hAnsi="Tahoma" w:cs="Tahoma"/>
        </w:rPr>
        <w:t xml:space="preserve"> </w:t>
      </w:r>
      <w:r w:rsidRPr="00DB2C96">
        <w:rPr>
          <w:rFonts w:ascii="Tahoma" w:hAnsi="Tahoma" w:cs="Tahoma"/>
        </w:rPr>
        <w:t xml:space="preserve">shown </w:t>
      </w:r>
      <w:r w:rsidR="00904C32" w:rsidRPr="00DB2C96">
        <w:rPr>
          <w:rFonts w:ascii="Tahoma" w:hAnsi="Tahoma" w:cs="Tahoma"/>
        </w:rPr>
        <w:t>in</w:t>
      </w:r>
      <w:r w:rsidRPr="00DB2C96">
        <w:rPr>
          <w:rFonts w:ascii="Tahoma" w:hAnsi="Tahoma" w:cs="Tahoma"/>
        </w:rPr>
        <w:t xml:space="preserve"> </w:t>
      </w:r>
      <w:r w:rsidR="00CD2B0B">
        <w:rPr>
          <w:rFonts w:ascii="Tahoma" w:hAnsi="Tahoma" w:cs="Tahoma"/>
        </w:rPr>
        <w:t xml:space="preserve">the </w:t>
      </w:r>
      <w:r>
        <w:rPr>
          <w:rFonts w:ascii="Tahoma" w:hAnsi="Tahoma" w:cs="Tahoma"/>
        </w:rPr>
        <w:t>methodology part</w:t>
      </w:r>
      <w:r w:rsidR="00904C32" w:rsidRPr="00DB2C96">
        <w:rPr>
          <w:rFonts w:ascii="Tahoma" w:hAnsi="Tahoma" w:cs="Tahoma"/>
        </w:rPr>
        <w:t xml:space="preserve">. However, </w:t>
      </w:r>
      <w:r w:rsidR="005B0268" w:rsidRPr="00DB2C96">
        <w:rPr>
          <w:rFonts w:ascii="Tahoma" w:hAnsi="Tahoma" w:cs="Tahoma"/>
        </w:rPr>
        <w:t xml:space="preserve">the official data only provide </w:t>
      </w:r>
      <w:r w:rsidRPr="00DB2C96">
        <w:rPr>
          <w:rFonts w:ascii="Tahoma" w:hAnsi="Tahoma" w:cs="Tahoma"/>
        </w:rPr>
        <w:t xml:space="preserve">seven domain scores </w:t>
      </w:r>
      <w:r w:rsidR="005B0268" w:rsidRPr="00DB2C96">
        <w:rPr>
          <w:rFonts w:ascii="Tahoma" w:hAnsi="Tahoma" w:cs="Tahoma"/>
        </w:rPr>
        <w:t>with 3 dec</w:t>
      </w:r>
      <w:r w:rsidRPr="00DB2C96">
        <w:rPr>
          <w:rFonts w:ascii="Tahoma" w:hAnsi="Tahoma" w:cs="Tahoma"/>
        </w:rPr>
        <w:t>imals,</w:t>
      </w:r>
      <w:r>
        <w:rPr>
          <w:rFonts w:ascii="Tahoma" w:hAnsi="Tahoma" w:cs="Tahoma"/>
        </w:rPr>
        <w:t xml:space="preserve"> </w:t>
      </w:r>
      <w:r w:rsidRPr="00DB2C96">
        <w:rPr>
          <w:rFonts w:ascii="Tahoma" w:hAnsi="Tahoma" w:cs="Tahoma"/>
        </w:rPr>
        <w:t xml:space="preserve">which means there could be more than two hundred </w:t>
      </w:r>
      <w:r>
        <w:rPr>
          <w:rFonts w:ascii="Tahoma" w:hAnsi="Tahoma" w:cs="Tahoma"/>
        </w:rPr>
        <w:t>LSOA</w:t>
      </w:r>
      <w:r w:rsidRPr="00DB2C96">
        <w:rPr>
          <w:rFonts w:ascii="Tahoma" w:hAnsi="Tahoma" w:cs="Tahoma"/>
        </w:rPr>
        <w:t xml:space="preserve">s that have the same domain scores. </w:t>
      </w:r>
      <w:r>
        <w:rPr>
          <w:rFonts w:ascii="Tahoma" w:hAnsi="Tahoma" w:cs="Tahoma"/>
        </w:rPr>
        <w:t xml:space="preserve">This would bring </w:t>
      </w:r>
      <w:r w:rsidR="005B0268" w:rsidRPr="00DB2C96">
        <w:rPr>
          <w:rFonts w:ascii="Tahoma" w:hAnsi="Tahoma" w:cs="Tahoma"/>
        </w:rPr>
        <w:t>huge</w:t>
      </w:r>
      <w:r>
        <w:rPr>
          <w:rFonts w:ascii="Tahoma" w:hAnsi="Tahoma" w:cs="Tahoma"/>
        </w:rPr>
        <w:t xml:space="preserve"> errors</w:t>
      </w:r>
      <w:r w:rsidR="005B0268" w:rsidRPr="00DB2C96">
        <w:rPr>
          <w:rFonts w:ascii="Tahoma" w:hAnsi="Tahoma" w:cs="Tahoma"/>
        </w:rPr>
        <w:t xml:space="preserve"> </w:t>
      </w:r>
      <w:r>
        <w:rPr>
          <w:rFonts w:ascii="Tahoma" w:hAnsi="Tahoma" w:cs="Tahoma"/>
        </w:rPr>
        <w:t>when we transform the scores to the ranks. Thus, we need to preprocess the scores with the help of the domain rank from the official dataset (domain rank</w:t>
      </w:r>
      <w:r w:rsidRPr="00DB2C96">
        <w:rPr>
          <w:rFonts w:ascii="Tahoma" w:hAnsi="Tahoma" w:cs="Tahoma"/>
        </w:rPr>
        <w:t xml:space="preserve"> </w:t>
      </w:r>
      <w:r>
        <w:rPr>
          <w:rFonts w:ascii="Tahoma" w:hAnsi="Tahoma" w:cs="Tahoma"/>
        </w:rPr>
        <w:t xml:space="preserve">from the official dataset is different from the rank we use. It considers the most deprived one as 1, which is the one with the highest score. Therefore, we would use </w:t>
      </w:r>
      <m:oMath>
        <m:r>
          <w:rPr>
            <w:rFonts w:ascii="Cambria Math" w:hAnsi="Cambria Math" w:cs="Tahoma"/>
          </w:rPr>
          <m:t>N-</m:t>
        </m:r>
        <m:r>
          <m:rPr>
            <m:sty m:val="p"/>
          </m:rPr>
          <w:rPr>
            <w:rFonts w:ascii="Cambria Math" w:hAnsi="Cambria Math" w:cs="Tahoma"/>
          </w:rPr>
          <m:t>domain rank from the official dataset+1</m:t>
        </m:r>
      </m:oMath>
      <w:r w:rsidRPr="00DB2C96">
        <w:rPr>
          <w:rFonts w:ascii="Tahoma" w:hAnsi="Tahoma" w:cs="Tahoma"/>
        </w:rPr>
        <w:t xml:space="preserve"> </w:t>
      </w:r>
      <w:r>
        <w:rPr>
          <w:rFonts w:ascii="Tahoma" w:hAnsi="Tahoma" w:cs="Tahoma"/>
        </w:rPr>
        <w:t xml:space="preserve">as the rank </w:t>
      </w:r>
      <m:oMath>
        <m:r>
          <w:rPr>
            <w:rFonts w:ascii="Cambria Math" w:hAnsi="Cambria Math" w:cs="Tahoma"/>
          </w:rPr>
          <m:t>r</m:t>
        </m:r>
      </m:oMath>
      <w:r>
        <w:rPr>
          <w:rFonts w:ascii="Tahoma" w:hAnsi="Tahoma" w:cs="Tahoma"/>
        </w:rPr>
        <w:t xml:space="preserve"> we use). </w:t>
      </w:r>
    </w:p>
    <w:p w14:paraId="0C6BA4E3" w14:textId="0930F539" w:rsidR="00DB2C96" w:rsidRPr="00DB2C96" w:rsidRDefault="00DB2C96" w:rsidP="005B0268">
      <w:pPr>
        <w:spacing w:before="156"/>
        <w:rPr>
          <w:rFonts w:ascii="Tahoma" w:hAnsi="Tahoma" w:cs="Tahoma"/>
        </w:rPr>
      </w:pPr>
      <w:r>
        <w:rPr>
          <w:rFonts w:ascii="Tahoma" w:hAnsi="Tahoma" w:cs="Tahoma"/>
        </w:rPr>
        <w:lastRenderedPageBreak/>
        <w:t xml:space="preserve">The method here is simple, if there are many LSOAs have the same score, denote </w:t>
      </w:r>
      <m:oMath>
        <m:r>
          <w:rPr>
            <w:rFonts w:ascii="Cambria Math" w:hAnsi="Cambria Math" w:cs="Tahoma"/>
          </w:rPr>
          <m:t>a</m:t>
        </m:r>
      </m:oMath>
      <w:r>
        <w:rPr>
          <w:rFonts w:ascii="Tahoma" w:hAnsi="Tahoma" w:cs="Tahoma"/>
        </w:rPr>
        <w:t xml:space="preserve"> as the lowest rank for these scores and </w:t>
      </w:r>
      <m:oMath>
        <m:r>
          <w:rPr>
            <w:rFonts w:ascii="Cambria Math" w:hAnsi="Cambria Math" w:cs="Tahoma"/>
          </w:rPr>
          <m:t>r</m:t>
        </m:r>
      </m:oMath>
      <w:r>
        <w:rPr>
          <w:rFonts w:ascii="Tahoma" w:hAnsi="Tahoma" w:cs="Tahoma"/>
        </w:rPr>
        <w:t xml:space="preserve"> is the rank of the score we would modify. The modified score would be the original score plus </w:t>
      </w:r>
      <m:oMath>
        <m:r>
          <w:rPr>
            <w:rFonts w:ascii="Cambria Math" w:hAnsi="Cambria Math" w:cs="Tahoma"/>
          </w:rPr>
          <m:t>(r-a)×</m:t>
        </m:r>
        <m:sSup>
          <m:sSupPr>
            <m:ctrlPr>
              <w:rPr>
                <w:rFonts w:ascii="Cambria Math" w:hAnsi="Cambria Math" w:cs="Tahoma"/>
                <w:i/>
              </w:rPr>
            </m:ctrlPr>
          </m:sSupPr>
          <m:e>
            <m:r>
              <w:rPr>
                <w:rFonts w:ascii="Cambria Math" w:hAnsi="Cambria Math" w:cs="Tahoma"/>
              </w:rPr>
              <m:t>10</m:t>
            </m:r>
          </m:e>
          <m:sup>
            <m:r>
              <w:rPr>
                <w:rFonts w:ascii="Cambria Math" w:hAnsi="Cambria Math" w:cs="Tahoma"/>
              </w:rPr>
              <m:t>-6</m:t>
            </m:r>
          </m:sup>
        </m:sSup>
      </m:oMath>
      <w:r>
        <w:rPr>
          <w:rFonts w:ascii="Tahoma" w:hAnsi="Tahoma" w:cs="Tahoma" w:hint="eastAsia"/>
        </w:rPr>
        <w:t xml:space="preserve">. </w:t>
      </w:r>
      <w:r>
        <w:rPr>
          <w:rFonts w:ascii="Tahoma" w:hAnsi="Tahoma" w:cs="Tahoma"/>
        </w:rPr>
        <w:t xml:space="preserve">The reason we choose </w:t>
      </w:r>
      <m:oMath>
        <m:sSup>
          <m:sSupPr>
            <m:ctrlPr>
              <w:rPr>
                <w:rFonts w:ascii="Cambria Math" w:hAnsi="Cambria Math" w:cs="Tahoma"/>
                <w:i/>
              </w:rPr>
            </m:ctrlPr>
          </m:sSupPr>
          <m:e>
            <m:r>
              <w:rPr>
                <w:rFonts w:ascii="Cambria Math" w:hAnsi="Cambria Math" w:cs="Tahoma"/>
              </w:rPr>
              <m:t>10</m:t>
            </m:r>
          </m:e>
          <m:sup>
            <m:r>
              <w:rPr>
                <w:rFonts w:ascii="Cambria Math" w:hAnsi="Cambria Math" w:cs="Tahoma"/>
              </w:rPr>
              <m:t>-6</m:t>
            </m:r>
          </m:sup>
        </m:sSup>
      </m:oMath>
      <w:r>
        <w:rPr>
          <w:rFonts w:ascii="Tahoma" w:hAnsi="Tahoma" w:cs="Tahoma" w:hint="eastAsia"/>
        </w:rPr>
        <w:t xml:space="preserve"> </w:t>
      </w:r>
      <w:r>
        <w:rPr>
          <w:rFonts w:ascii="Tahoma" w:hAnsi="Tahoma" w:cs="Tahoma"/>
        </w:rPr>
        <w:t>is because the largest number of the same score is within 300.</w:t>
      </w:r>
    </w:p>
    <w:p w14:paraId="591D6A10" w14:textId="7DBE6E4D" w:rsidR="00671CFD" w:rsidRDefault="00671CFD" w:rsidP="0081590A">
      <w:pPr>
        <w:pStyle w:val="Heading3"/>
        <w:numPr>
          <w:ilvl w:val="1"/>
          <w:numId w:val="12"/>
        </w:numPr>
        <w:spacing w:before="156"/>
        <w:rPr>
          <w:rFonts w:ascii="Tahoma" w:hAnsi="Tahoma" w:cs="Tahoma"/>
        </w:rPr>
      </w:pPr>
      <w:bookmarkStart w:id="329" w:name="_Toc81214131"/>
      <w:r w:rsidRPr="0081590A">
        <w:rPr>
          <w:rFonts w:ascii="Tahoma" w:hAnsi="Tahoma" w:cs="Tahoma"/>
        </w:rPr>
        <w:t>Result</w:t>
      </w:r>
      <w:bookmarkEnd w:id="329"/>
    </w:p>
    <w:p w14:paraId="01FAD24D" w14:textId="0FCC6B39" w:rsidR="009B1CF0" w:rsidRDefault="00DA1805" w:rsidP="009B1CF0">
      <w:pPr>
        <w:pStyle w:val="Heading4"/>
        <w:numPr>
          <w:ilvl w:val="2"/>
          <w:numId w:val="12"/>
        </w:numPr>
        <w:spacing w:before="156"/>
        <w:rPr>
          <w:rFonts w:ascii="Tahoma" w:hAnsi="Tahoma" w:cs="Tahoma"/>
          <w:b w:val="0"/>
          <w:bCs w:val="0"/>
        </w:rPr>
      </w:pPr>
      <w:bookmarkStart w:id="330" w:name="_Toc81214132"/>
      <w:r w:rsidRPr="00DA1805">
        <w:rPr>
          <w:rFonts w:ascii="Tahoma" w:hAnsi="Tahoma" w:cs="Tahoma" w:hint="eastAsia"/>
          <w:b w:val="0"/>
          <w:bCs w:val="0"/>
        </w:rPr>
        <w:t>S</w:t>
      </w:r>
      <w:r w:rsidRPr="00DA1805">
        <w:rPr>
          <w:rFonts w:ascii="Tahoma" w:hAnsi="Tahoma" w:cs="Tahoma"/>
          <w:b w:val="0"/>
          <w:bCs w:val="0"/>
        </w:rPr>
        <w:t xml:space="preserve">hapley </w:t>
      </w:r>
      <w:r>
        <w:rPr>
          <w:rFonts w:ascii="Tahoma" w:hAnsi="Tahoma" w:cs="Tahoma"/>
          <w:b w:val="0"/>
          <w:bCs w:val="0"/>
        </w:rPr>
        <w:t xml:space="preserve">value </w:t>
      </w:r>
      <w:r w:rsidRPr="00DA1805">
        <w:rPr>
          <w:rFonts w:ascii="Tahoma" w:hAnsi="Tahoma" w:cs="Tahoma"/>
          <w:b w:val="0"/>
          <w:bCs w:val="0"/>
        </w:rPr>
        <w:t>result</w:t>
      </w:r>
      <w:bookmarkEnd w:id="330"/>
    </w:p>
    <w:p w14:paraId="66DF2B70" w14:textId="01ECDF14" w:rsidR="009765B8" w:rsidRPr="00D857B2" w:rsidRDefault="004E6493" w:rsidP="009765B8">
      <w:pPr>
        <w:spacing w:before="156"/>
        <w:rPr>
          <w:rFonts w:ascii="Tahoma" w:hAnsi="Tahoma" w:cs="Tahoma"/>
        </w:rPr>
      </w:pPr>
      <w:r w:rsidRPr="00D857B2">
        <w:rPr>
          <w:rFonts w:ascii="Tahoma" w:hAnsi="Tahoma" w:cs="Tahoma"/>
        </w:rPr>
        <w:t xml:space="preserve">The SHAP values explain the margin output of the model, which is the change in the rank of the IMD. </w:t>
      </w:r>
      <w:r w:rsidR="00C564FB" w:rsidRPr="00D857B2">
        <w:rPr>
          <w:rFonts w:ascii="Tahoma" w:hAnsi="Tahoma" w:cs="Tahoma" w:hint="eastAsia"/>
        </w:rPr>
        <w:t>As</w:t>
      </w:r>
      <w:r w:rsidR="00C564FB" w:rsidRPr="00D857B2">
        <w:rPr>
          <w:rFonts w:ascii="Tahoma" w:hAnsi="Tahoma" w:cs="Tahoma"/>
        </w:rPr>
        <w:t xml:space="preserve"> there are more than 30 thousand LSOAs, it’s not possible to visualize every small area’s Shapley value in seven domains</w:t>
      </w:r>
      <w:r w:rsidR="00C564FB" w:rsidRPr="00D857B2">
        <w:rPr>
          <w:rFonts w:ascii="Tahoma" w:hAnsi="Tahoma" w:cs="Tahoma" w:hint="eastAsia"/>
        </w:rPr>
        <w:t>.</w:t>
      </w:r>
      <w:r w:rsidR="00C564FB" w:rsidRPr="00D857B2">
        <w:rPr>
          <w:rFonts w:ascii="Tahoma" w:hAnsi="Tahoma" w:cs="Tahoma"/>
        </w:rPr>
        <w:t xml:space="preserve"> </w:t>
      </w:r>
      <w:r w:rsidR="007F0EE6" w:rsidRPr="00D857B2">
        <w:rPr>
          <w:rFonts w:ascii="Tahoma" w:hAnsi="Tahoma" w:cs="Tahoma"/>
        </w:rPr>
        <w:t xml:space="preserve">Thus, we will look into it three ways: Firstly, we will choose two </w:t>
      </w:r>
      <w:r w:rsidR="007F0EE6">
        <w:rPr>
          <w:rFonts w:ascii="Tahoma" w:hAnsi="Tahoma" w:cs="Tahoma"/>
        </w:rPr>
        <w:t xml:space="preserve">areas </w:t>
      </w:r>
      <w:r w:rsidR="007F0EE6" w:rsidRPr="00D857B2">
        <w:rPr>
          <w:rFonts w:ascii="Tahoma" w:hAnsi="Tahoma" w:cs="Tahoma"/>
        </w:rPr>
        <w:t>to see their force plot, so that we can know</w:t>
      </w:r>
      <w:r w:rsidR="007F0EE6">
        <w:rPr>
          <w:rFonts w:ascii="Tahoma" w:hAnsi="Tahoma" w:cs="Tahoma"/>
        </w:rPr>
        <w:t xml:space="preserve"> the possible difference between LSOAs in the </w:t>
      </w:r>
      <w:r w:rsidR="007F0EE6" w:rsidRPr="00D857B2">
        <w:rPr>
          <w:rFonts w:ascii="Tahoma" w:hAnsi="Tahoma" w:cs="Tahoma"/>
        </w:rPr>
        <w:t xml:space="preserve">structure of the Shapley value </w:t>
      </w:r>
      <w:r w:rsidR="007F0EE6">
        <w:rPr>
          <w:rFonts w:ascii="Tahoma" w:hAnsi="Tahoma" w:cs="Tahoma"/>
        </w:rPr>
        <w:t>for</w:t>
      </w:r>
      <w:r w:rsidR="007F0EE6" w:rsidRPr="00D857B2">
        <w:rPr>
          <w:rFonts w:ascii="Tahoma" w:hAnsi="Tahoma" w:cs="Tahoma"/>
        </w:rPr>
        <w:t xml:space="preserve"> </w:t>
      </w:r>
      <w:r w:rsidR="007F0EE6">
        <w:rPr>
          <w:rFonts w:ascii="Tahoma" w:hAnsi="Tahoma" w:cs="Tahoma"/>
        </w:rPr>
        <w:t>seven domains</w:t>
      </w:r>
      <w:r w:rsidR="007F0EE6" w:rsidRPr="00D857B2">
        <w:rPr>
          <w:rFonts w:ascii="Tahoma" w:hAnsi="Tahoma" w:cs="Tahoma"/>
        </w:rPr>
        <w:t>;</w:t>
      </w:r>
      <w:commentRangeStart w:id="331"/>
      <w:r w:rsidR="009765B8" w:rsidRPr="00D857B2">
        <w:rPr>
          <w:rFonts w:ascii="Tahoma" w:hAnsi="Tahoma" w:cs="Tahoma"/>
        </w:rPr>
        <w:t xml:space="preserve"> </w:t>
      </w:r>
      <w:commentRangeEnd w:id="331"/>
      <w:r w:rsidR="00851A9D">
        <w:rPr>
          <w:rStyle w:val="CommentReference"/>
        </w:rPr>
        <w:commentReference w:id="331"/>
      </w:r>
      <w:r w:rsidR="009765B8" w:rsidRPr="00D857B2">
        <w:rPr>
          <w:rFonts w:ascii="Tahoma" w:hAnsi="Tahoma" w:cs="Tahoma"/>
        </w:rPr>
        <w:t xml:space="preserve">Secondly, we would use </w:t>
      </w:r>
      <w:r w:rsidR="00CD2B0B">
        <w:rPr>
          <w:rFonts w:ascii="Tahoma" w:hAnsi="Tahoma" w:cs="Tahoma"/>
        </w:rPr>
        <w:t xml:space="preserve">a </w:t>
      </w:r>
      <w:r w:rsidR="009765B8" w:rsidRPr="00D857B2">
        <w:rPr>
          <w:rFonts w:ascii="Tahoma" w:hAnsi="Tahoma" w:cs="Tahoma"/>
        </w:rPr>
        <w:t xml:space="preserve">scatter plot to show the effect a single feature has on the predictions made by the model; Finally, SHAP summary plot will </w:t>
      </w:r>
      <w:r w:rsidR="001A4E20" w:rsidRPr="00D857B2">
        <w:rPr>
          <w:rFonts w:ascii="Tahoma" w:hAnsi="Tahoma" w:cs="Tahoma"/>
        </w:rPr>
        <w:t>help</w:t>
      </w:r>
      <w:r w:rsidR="008B76A8" w:rsidRPr="00D857B2">
        <w:rPr>
          <w:rFonts w:ascii="Tahoma" w:hAnsi="Tahoma" w:cs="Tahoma"/>
        </w:rPr>
        <w:t xml:space="preserve"> the interpretation of the prediction of all samples</w:t>
      </w:r>
      <w:r w:rsidR="009765B8" w:rsidRPr="00D857B2">
        <w:rPr>
          <w:rFonts w:ascii="Tahoma" w:hAnsi="Tahoma" w:cs="Tahoma"/>
        </w:rPr>
        <w:t xml:space="preserve"> </w:t>
      </w:r>
      <w:r w:rsidR="001A4E20" w:rsidRPr="00D857B2">
        <w:rPr>
          <w:rFonts w:ascii="Tahoma" w:hAnsi="Tahoma" w:cs="Tahoma"/>
        </w:rPr>
        <w:t xml:space="preserve">and </w:t>
      </w:r>
      <w:r w:rsidR="009C1DFC" w:rsidRPr="00D857B2">
        <w:rPr>
          <w:rFonts w:ascii="Tahoma" w:hAnsi="Tahoma" w:cs="Tahoma"/>
        </w:rPr>
        <w:t xml:space="preserve">make </w:t>
      </w:r>
      <w:r w:rsidR="00CD2B0B">
        <w:rPr>
          <w:rFonts w:ascii="Tahoma" w:hAnsi="Tahoma" w:cs="Tahoma"/>
        </w:rPr>
        <w:t xml:space="preserve">the </w:t>
      </w:r>
      <w:r w:rsidR="009C1DFC" w:rsidRPr="00D857B2">
        <w:rPr>
          <w:rFonts w:ascii="Tahoma" w:hAnsi="Tahoma" w:cs="Tahoma"/>
        </w:rPr>
        <w:t>comparison between seven domains.</w:t>
      </w:r>
    </w:p>
    <w:p w14:paraId="04032885" w14:textId="7736C459" w:rsidR="009765B8" w:rsidRDefault="009C1DFC">
      <w:pPr>
        <w:pStyle w:val="Heading5"/>
        <w:numPr>
          <w:ilvl w:val="0"/>
          <w:numId w:val="26"/>
        </w:numPr>
        <w:spacing w:before="156"/>
        <w:pPrChange w:id="332" w:author="冯 晓涵" w:date="2021-08-29T22:59:00Z">
          <w:pPr>
            <w:pStyle w:val="Heading5"/>
            <w:numPr>
              <w:numId w:val="26"/>
            </w:numPr>
            <w:tabs>
              <w:tab w:val="clear" w:pos="360"/>
            </w:tabs>
          </w:pPr>
        </w:pPrChange>
      </w:pPr>
      <w:del w:id="333" w:author="Chen, Huanfa" w:date="2021-08-26T10:54:00Z">
        <w:r w:rsidDel="00EB69E1">
          <w:delText>Force plot</w:delText>
        </w:r>
      </w:del>
      <w:bookmarkStart w:id="334" w:name="OLE_LINK149"/>
      <w:bookmarkStart w:id="335" w:name="OLE_LINK150"/>
      <w:ins w:id="336" w:author="Chen, Huanfa" w:date="2021-08-26T10:54:00Z">
        <w:r w:rsidR="00EB69E1">
          <w:t xml:space="preserve">Illustrating SHAP values </w:t>
        </w:r>
        <w:r w:rsidR="00B330E5">
          <w:t>using</w:t>
        </w:r>
        <w:r w:rsidR="00EB69E1">
          <w:t xml:space="preserve"> two LSOA samples</w:t>
        </w:r>
      </w:ins>
      <w:bookmarkEnd w:id="334"/>
      <w:bookmarkEnd w:id="335"/>
    </w:p>
    <w:p w14:paraId="26CCB29E" w14:textId="2FCBA6E7" w:rsidR="009A1603" w:rsidRPr="007B38A0" w:rsidRDefault="00113E75">
      <w:pPr>
        <w:spacing w:before="156"/>
        <w:rPr>
          <w:rFonts w:ascii="Tahoma" w:hAnsi="Tahoma" w:cs="Tahoma"/>
          <w:rPrChange w:id="337" w:author="冯 晓涵" w:date="2021-08-29T23:49:00Z">
            <w:rPr/>
          </w:rPrChange>
        </w:rPr>
        <w:pPrChange w:id="338" w:author="冯 晓涵" w:date="2021-08-29T23:50:00Z">
          <w:pPr/>
        </w:pPrChange>
      </w:pPr>
      <w:ins w:id="339" w:author="冯 晓涵" w:date="2021-08-29T01:12:00Z">
        <w:r w:rsidRPr="007B38A0">
          <w:rPr>
            <w:rFonts w:ascii="Tahoma" w:hAnsi="Tahoma" w:cs="Tahoma"/>
            <w:rPrChange w:id="340" w:author="冯 晓涵" w:date="2021-08-29T23:49:00Z">
              <w:rPr>
                <w:rFonts w:ascii="Arial" w:eastAsiaTheme="minorEastAsia" w:hAnsi="Arial" w:cs="Arial"/>
                <w:color w:val="4A90E2"/>
                <w:szCs w:val="21"/>
              </w:rPr>
            </w:rPrChange>
          </w:rPr>
          <w:t xml:space="preserve">In the force plot, </w:t>
        </w:r>
      </w:ins>
      <w:r w:rsidR="00944B3F">
        <w:rPr>
          <w:rFonts w:ascii="Tahoma" w:hAnsi="Tahoma" w:cs="Tahoma"/>
        </w:rPr>
        <w:t xml:space="preserve">the </w:t>
      </w:r>
      <w:ins w:id="341" w:author="冯 晓涵" w:date="2021-08-29T01:15:00Z">
        <w:r w:rsidRPr="007B38A0">
          <w:rPr>
            <w:rFonts w:ascii="Tahoma" w:hAnsi="Tahoma" w:cs="Tahoma"/>
            <w:rPrChange w:id="342" w:author="冯 晓涵" w:date="2021-08-29T23:49:00Z">
              <w:rPr>
                <w:rFonts w:ascii="Arial" w:eastAsiaTheme="minorEastAsia" w:hAnsi="Arial" w:cs="Arial"/>
                <w:color w:val="4A90E2"/>
                <w:szCs w:val="21"/>
              </w:rPr>
            </w:rPrChange>
          </w:rPr>
          <w:t>color</w:t>
        </w:r>
      </w:ins>
      <w:ins w:id="343" w:author="冯 晓涵" w:date="2021-08-29T01:14:00Z">
        <w:r w:rsidRPr="007B38A0">
          <w:rPr>
            <w:rFonts w:ascii="Tahoma" w:hAnsi="Tahoma" w:cs="Tahoma"/>
            <w:rPrChange w:id="344" w:author="冯 晓涵" w:date="2021-08-29T23:49:00Z">
              <w:rPr>
                <w:rFonts w:ascii="Arial" w:eastAsiaTheme="minorEastAsia" w:hAnsi="Arial" w:cs="Arial"/>
                <w:color w:val="4A90E2"/>
                <w:szCs w:val="21"/>
              </w:rPr>
            </w:rPrChange>
          </w:rPr>
          <w:t xml:space="preserve"> blue indicates a negative contribution and red </w:t>
        </w:r>
      </w:ins>
      <w:ins w:id="345" w:author="冯 晓涵" w:date="2021-08-29T01:15:00Z">
        <w:r w:rsidRPr="007B38A0">
          <w:rPr>
            <w:rFonts w:ascii="Tahoma" w:hAnsi="Tahoma" w:cs="Tahoma"/>
            <w:rPrChange w:id="346" w:author="冯 晓涵" w:date="2021-08-29T23:49:00Z">
              <w:rPr>
                <w:rFonts w:ascii="Arial" w:eastAsiaTheme="minorEastAsia" w:hAnsi="Arial" w:cs="Arial"/>
                <w:color w:val="4A90E2"/>
                <w:szCs w:val="21"/>
              </w:rPr>
            </w:rPrChange>
          </w:rPr>
          <w:t>means a positive contribution</w:t>
        </w:r>
      </w:ins>
      <w:ins w:id="347" w:author="冯 晓涵" w:date="2021-08-29T01:16:00Z">
        <w:r w:rsidRPr="007B38A0">
          <w:rPr>
            <w:rFonts w:ascii="Tahoma" w:hAnsi="Tahoma" w:cs="Tahoma"/>
            <w:rPrChange w:id="348" w:author="冯 晓涵" w:date="2021-08-29T23:49:00Z">
              <w:rPr>
                <w:rFonts w:ascii="Arial" w:eastAsiaTheme="minorEastAsia" w:hAnsi="Arial" w:cs="Arial"/>
                <w:color w:val="4A90E2"/>
                <w:szCs w:val="21"/>
              </w:rPr>
            </w:rPrChange>
          </w:rPr>
          <w:t>. Besides, the number beneath</w:t>
        </w:r>
      </w:ins>
      <w:ins w:id="349" w:author="冯 晓涵" w:date="2021-08-29T01:17:00Z">
        <w:r w:rsidRPr="007B38A0">
          <w:rPr>
            <w:rFonts w:ascii="Tahoma" w:hAnsi="Tahoma" w:cs="Tahoma"/>
            <w:rPrChange w:id="350" w:author="冯 晓涵" w:date="2021-08-29T23:49:00Z">
              <w:rPr>
                <w:rFonts w:ascii="Arial" w:eastAsiaTheme="minorEastAsia" w:hAnsi="Arial" w:cs="Arial"/>
                <w:color w:val="4A90E2"/>
                <w:szCs w:val="21"/>
              </w:rPr>
            </w:rPrChange>
          </w:rPr>
          <w:t xml:space="preserve"> the color bar is the original value of </w:t>
        </w:r>
      </w:ins>
      <w:r w:rsidR="00944B3F">
        <w:rPr>
          <w:rFonts w:ascii="Tahoma" w:hAnsi="Tahoma" w:cs="Tahoma"/>
        </w:rPr>
        <w:t xml:space="preserve">the </w:t>
      </w:r>
      <w:ins w:id="351" w:author="冯 晓涵" w:date="2021-08-29T01:18:00Z">
        <w:r w:rsidRPr="007B38A0">
          <w:rPr>
            <w:rFonts w:ascii="Tahoma" w:hAnsi="Tahoma" w:cs="Tahoma"/>
            <w:rPrChange w:id="352" w:author="冯 晓涵" w:date="2021-08-29T23:49:00Z">
              <w:rPr>
                <w:rFonts w:ascii="Arial" w:eastAsiaTheme="minorEastAsia" w:hAnsi="Arial" w:cs="Arial"/>
                <w:color w:val="4A90E2"/>
                <w:szCs w:val="21"/>
              </w:rPr>
            </w:rPrChange>
          </w:rPr>
          <w:t xml:space="preserve">domain score. </w:t>
        </w:r>
      </w:ins>
      <w:ins w:id="353" w:author="冯 晓涵" w:date="2021-08-29T01:10:00Z">
        <w:r w:rsidRPr="007B38A0">
          <w:rPr>
            <w:rFonts w:ascii="Tahoma" w:hAnsi="Tahoma" w:cs="Tahoma"/>
            <w:rPrChange w:id="354" w:author="冯 晓涵" w:date="2021-08-29T23:49:00Z">
              <w:rPr>
                <w:rFonts w:ascii="Arial" w:eastAsiaTheme="minorEastAsia" w:hAnsi="Arial" w:cs="Arial"/>
                <w:color w:val="4A90E2"/>
                <w:szCs w:val="21"/>
              </w:rPr>
            </w:rPrChange>
          </w:rPr>
          <w:t xml:space="preserve">For the domain </w:t>
        </w:r>
      </w:ins>
      <w:ins w:id="355" w:author="冯 晓涵" w:date="2021-08-29T01:11:00Z">
        <w:r w:rsidRPr="007B38A0">
          <w:rPr>
            <w:rFonts w:ascii="Tahoma" w:hAnsi="Tahoma" w:cs="Tahoma"/>
            <w:rPrChange w:id="356" w:author="冯 晓涵" w:date="2021-08-29T23:49:00Z">
              <w:rPr>
                <w:rFonts w:ascii="Arial" w:eastAsiaTheme="minorEastAsia" w:hAnsi="Arial" w:cs="Arial"/>
                <w:color w:val="4A90E2"/>
                <w:szCs w:val="21"/>
              </w:rPr>
            </w:rPrChange>
          </w:rPr>
          <w:t xml:space="preserve">that is </w:t>
        </w:r>
      </w:ins>
      <w:ins w:id="357" w:author="冯 晓涵" w:date="2021-08-29T01:10:00Z">
        <w:r w:rsidRPr="007B38A0">
          <w:rPr>
            <w:rFonts w:ascii="Tahoma" w:hAnsi="Tahoma" w:cs="Tahoma"/>
            <w:rPrChange w:id="358" w:author="冯 晓涵" w:date="2021-08-29T23:49:00Z">
              <w:rPr>
                <w:rFonts w:ascii="Arial" w:eastAsiaTheme="minorEastAsia" w:hAnsi="Arial" w:cs="Arial"/>
                <w:color w:val="4A90E2"/>
                <w:szCs w:val="21"/>
              </w:rPr>
            </w:rPrChange>
          </w:rPr>
          <w:t xml:space="preserve">closer to </w:t>
        </w:r>
      </w:ins>
      <w:ins w:id="359" w:author="冯 晓涵" w:date="2021-08-29T01:11:00Z">
        <w:r w:rsidRPr="007B38A0">
          <w:rPr>
            <w:rFonts w:ascii="Tahoma" w:hAnsi="Tahoma" w:cs="Tahoma"/>
            <w:rPrChange w:id="360" w:author="冯 晓涵" w:date="2021-08-29T23:49:00Z">
              <w:rPr>
                <w:rFonts w:ascii="Arial" w:eastAsiaTheme="minorEastAsia" w:hAnsi="Arial" w:cs="Arial"/>
                <w:color w:val="4A90E2"/>
                <w:szCs w:val="21"/>
              </w:rPr>
            </w:rPrChange>
          </w:rPr>
          <w:t xml:space="preserve">the </w:t>
        </w:r>
      </w:ins>
      <w:ins w:id="361" w:author="冯 晓涵" w:date="2021-08-29T01:10:00Z">
        <w:r w:rsidRPr="007B38A0">
          <w:rPr>
            <w:rFonts w:ascii="Tahoma" w:hAnsi="Tahoma" w:cs="Tahoma"/>
            <w:rPrChange w:id="362" w:author="冯 晓涵" w:date="2021-08-29T23:49:00Z">
              <w:rPr>
                <w:rFonts w:ascii="Arial" w:eastAsiaTheme="minorEastAsia" w:hAnsi="Arial" w:cs="Arial"/>
                <w:color w:val="4A90E2"/>
                <w:szCs w:val="21"/>
              </w:rPr>
            </w:rPrChange>
          </w:rPr>
          <w:t>position</w:t>
        </w:r>
      </w:ins>
      <w:ins w:id="363" w:author="冯 晓涵" w:date="2021-08-29T01:11:00Z">
        <w:r w:rsidRPr="007B38A0">
          <w:rPr>
            <w:rFonts w:ascii="Tahoma" w:hAnsi="Tahoma" w:cs="Tahoma"/>
            <w:rPrChange w:id="364" w:author="冯 晓涵" w:date="2021-08-29T23:49:00Z">
              <w:rPr>
                <w:rFonts w:ascii="Arial" w:eastAsiaTheme="minorEastAsia" w:hAnsi="Arial" w:cs="Arial"/>
                <w:color w:val="4A90E2"/>
                <w:szCs w:val="21"/>
              </w:rPr>
            </w:rPrChange>
          </w:rPr>
          <w:t xml:space="preserve"> of f(x)</w:t>
        </w:r>
      </w:ins>
      <w:ins w:id="365" w:author="冯 晓涵" w:date="2021-08-29T01:10:00Z">
        <w:r w:rsidRPr="007B38A0">
          <w:rPr>
            <w:rFonts w:ascii="Tahoma" w:hAnsi="Tahoma" w:cs="Tahoma"/>
            <w:rPrChange w:id="366" w:author="冯 晓涵" w:date="2021-08-29T23:49:00Z">
              <w:rPr>
                <w:rFonts w:ascii="Arial" w:eastAsiaTheme="minorEastAsia" w:hAnsi="Arial" w:cs="Arial"/>
                <w:color w:val="4A90E2"/>
                <w:szCs w:val="21"/>
              </w:rPr>
            </w:rPrChange>
          </w:rPr>
          <w:t xml:space="preserve">, its </w:t>
        </w:r>
      </w:ins>
      <w:ins w:id="367" w:author="冯 晓涵" w:date="2021-08-29T01:20:00Z">
        <w:r w:rsidR="00702D8F" w:rsidRPr="007B38A0">
          <w:rPr>
            <w:rFonts w:ascii="Tahoma" w:hAnsi="Tahoma" w:cs="Tahoma"/>
            <w:rPrChange w:id="368" w:author="冯 晓涵" w:date="2021-08-29T23:49:00Z">
              <w:rPr>
                <w:rFonts w:ascii="Arial" w:eastAsiaTheme="minorEastAsia" w:hAnsi="Arial" w:cs="Arial"/>
                <w:color w:val="4A90E2"/>
                <w:szCs w:val="21"/>
              </w:rPr>
            </w:rPrChange>
          </w:rPr>
          <w:t xml:space="preserve">length </w:t>
        </w:r>
      </w:ins>
      <w:ins w:id="369" w:author="冯 晓涵" w:date="2021-08-29T01:21:00Z">
        <w:r w:rsidR="00702D8F" w:rsidRPr="007B38A0">
          <w:rPr>
            <w:rFonts w:ascii="Tahoma" w:hAnsi="Tahoma" w:cs="Tahoma"/>
            <w:rPrChange w:id="370" w:author="冯 晓涵" w:date="2021-08-29T23:49:00Z">
              <w:rPr>
                <w:rFonts w:ascii="Arial" w:eastAsiaTheme="minorEastAsia" w:hAnsi="Arial" w:cs="Arial"/>
                <w:color w:val="4A90E2"/>
                <w:szCs w:val="21"/>
              </w:rPr>
            </w:rPrChange>
          </w:rPr>
          <w:t xml:space="preserve">is longer and at the same time, its </w:t>
        </w:r>
      </w:ins>
      <w:ins w:id="371" w:author="冯 晓涵" w:date="2021-08-29T01:10:00Z">
        <w:r w:rsidRPr="007B38A0">
          <w:rPr>
            <w:rFonts w:ascii="Tahoma" w:hAnsi="Tahoma" w:cs="Tahoma"/>
            <w:rPrChange w:id="372" w:author="冯 晓涵" w:date="2021-08-29T23:49:00Z">
              <w:rPr>
                <w:rFonts w:ascii="Arial" w:eastAsiaTheme="minorEastAsia" w:hAnsi="Arial" w:cs="Arial"/>
                <w:color w:val="4A90E2"/>
                <w:szCs w:val="21"/>
              </w:rPr>
            </w:rPrChange>
          </w:rPr>
          <w:t xml:space="preserve">contribution to IMD is </w:t>
        </w:r>
      </w:ins>
      <w:ins w:id="373" w:author="冯 晓涵" w:date="2021-08-29T01:11:00Z">
        <w:r w:rsidRPr="007B38A0">
          <w:rPr>
            <w:rFonts w:ascii="Tahoma" w:hAnsi="Tahoma" w:cs="Tahoma"/>
            <w:rPrChange w:id="374" w:author="冯 晓涵" w:date="2021-08-29T23:49:00Z">
              <w:rPr>
                <w:rFonts w:ascii="Arial" w:eastAsiaTheme="minorEastAsia" w:hAnsi="Arial" w:cs="Arial"/>
                <w:color w:val="4A90E2"/>
                <w:szCs w:val="21"/>
              </w:rPr>
            </w:rPrChange>
          </w:rPr>
          <w:t>also larger.</w:t>
        </w:r>
      </w:ins>
      <w:ins w:id="375" w:author="冯 晓涵" w:date="2021-08-29T01:21:00Z">
        <w:r w:rsidR="00702D8F" w:rsidRPr="007B38A0">
          <w:rPr>
            <w:rFonts w:ascii="Tahoma" w:hAnsi="Tahoma" w:cs="Tahoma"/>
            <w:rPrChange w:id="376" w:author="冯 晓涵" w:date="2021-08-29T23:49:00Z">
              <w:rPr>
                <w:rFonts w:ascii="Arial" w:eastAsiaTheme="minorEastAsia" w:hAnsi="Arial" w:cs="Arial"/>
                <w:color w:val="4A90E2"/>
                <w:szCs w:val="21"/>
              </w:rPr>
            </w:rPrChange>
          </w:rPr>
          <w:t xml:space="preserve"> </w:t>
        </w:r>
      </w:ins>
      <w:r w:rsidR="00B83EAD" w:rsidRPr="00F6792E">
        <w:rPr>
          <w:rFonts w:ascii="Tahoma" w:hAnsi="Tahoma" w:cs="Tahoma"/>
        </w:rPr>
        <w:t xml:space="preserve">In </w:t>
      </w:r>
      <w:r w:rsidR="007F0EE6" w:rsidRPr="00F6792E">
        <w:rPr>
          <w:rFonts w:ascii="Tahoma" w:hAnsi="Tahoma" w:cs="Tahoma"/>
        </w:rPr>
        <w:t>figure 1</w:t>
      </w:r>
      <w:r w:rsidR="00B83EAD" w:rsidRPr="00F6792E">
        <w:rPr>
          <w:rFonts w:ascii="Tahoma" w:hAnsi="Tahoma" w:cs="Tahoma"/>
        </w:rPr>
        <w:t>,</w:t>
      </w:r>
      <w:r w:rsidR="007F0EE6" w:rsidRPr="000E6855">
        <w:rPr>
          <w:rFonts w:ascii="Tahoma" w:hAnsi="Tahoma" w:cs="Tahoma"/>
        </w:rPr>
        <w:t xml:space="preserve"> the</w:t>
      </w:r>
      <w:r w:rsidR="00B83EAD" w:rsidRPr="000E6855">
        <w:rPr>
          <w:rFonts w:ascii="Tahoma" w:hAnsi="Tahoma" w:cs="Tahoma"/>
        </w:rPr>
        <w:t xml:space="preserve"> </w:t>
      </w:r>
      <w:r w:rsidR="007F0EE6" w:rsidRPr="000E6855">
        <w:rPr>
          <w:rFonts w:ascii="Tahoma" w:hAnsi="Tahoma" w:cs="Tahoma"/>
        </w:rPr>
        <w:t>sample used is called “Barking and Dagenham 014A” whose LSOA code is E01000103</w:t>
      </w:r>
      <w:r w:rsidR="007F0EE6" w:rsidRPr="00C13E81">
        <w:rPr>
          <w:rFonts w:ascii="Tahoma" w:hAnsi="Tahoma" w:cs="Tahoma"/>
        </w:rPr>
        <w:t xml:space="preserve">, </w:t>
      </w:r>
      <w:commentRangeStart w:id="377"/>
      <w:r w:rsidR="00A4784F" w:rsidRPr="00A2161E">
        <w:rPr>
          <w:rFonts w:ascii="Tahoma" w:hAnsi="Tahoma" w:cs="Tahoma"/>
        </w:rPr>
        <w:t>we can see that the primary factor for overall multiple deprivation</w:t>
      </w:r>
      <w:r w:rsidR="00CD2B0B" w:rsidRPr="00EC7C54">
        <w:rPr>
          <w:rFonts w:ascii="Tahoma" w:hAnsi="Tahoma" w:cs="Tahoma"/>
        </w:rPr>
        <w:t>s</w:t>
      </w:r>
      <w:r w:rsidR="00A4784F" w:rsidRPr="00EC7C54">
        <w:rPr>
          <w:rFonts w:ascii="Tahoma" w:hAnsi="Tahoma" w:cs="Tahoma"/>
        </w:rPr>
        <w:t xml:space="preserve"> is employment. The next most powerful indicator is </w:t>
      </w:r>
      <w:proofErr w:type="spellStart"/>
      <w:r w:rsidR="00A4784F" w:rsidRPr="00EC7C54">
        <w:rPr>
          <w:rFonts w:ascii="Tahoma" w:hAnsi="Tahoma" w:cs="Tahoma"/>
        </w:rPr>
        <w:t>income_score</w:t>
      </w:r>
      <w:commentRangeEnd w:id="377"/>
      <w:proofErr w:type="spellEnd"/>
      <w:r w:rsidR="00EB69E1" w:rsidRPr="007B38A0">
        <w:rPr>
          <w:rFonts w:ascii="Tahoma" w:hAnsi="Tahoma" w:cs="Tahoma"/>
          <w:rPrChange w:id="378" w:author="冯 晓涵" w:date="2021-08-29T23:49:00Z">
            <w:rPr>
              <w:rStyle w:val="CommentReference"/>
            </w:rPr>
          </w:rPrChange>
        </w:rPr>
        <w:commentReference w:id="377"/>
      </w:r>
      <w:r w:rsidR="00A4784F" w:rsidRPr="00F6792E">
        <w:rPr>
          <w:rFonts w:ascii="Tahoma" w:hAnsi="Tahoma" w:cs="Tahoma"/>
        </w:rPr>
        <w:t>. More</w:t>
      </w:r>
      <w:r w:rsidR="00340D32" w:rsidRPr="00F6792E">
        <w:rPr>
          <w:rFonts w:ascii="Tahoma" w:hAnsi="Tahoma" w:cs="Tahoma"/>
        </w:rPr>
        <w:t xml:space="preserve">over, </w:t>
      </w:r>
      <w:proofErr w:type="spellStart"/>
      <w:r w:rsidR="00070ECD" w:rsidRPr="000E6855">
        <w:rPr>
          <w:rFonts w:ascii="Tahoma" w:hAnsi="Tahoma" w:cs="Tahoma"/>
        </w:rPr>
        <w:t>house_score</w:t>
      </w:r>
      <w:proofErr w:type="spellEnd"/>
      <w:r w:rsidR="00070ECD" w:rsidRPr="000E6855">
        <w:rPr>
          <w:rFonts w:ascii="Tahoma" w:hAnsi="Tahoma" w:cs="Tahoma"/>
        </w:rPr>
        <w:t xml:space="preserve"> and </w:t>
      </w:r>
      <w:proofErr w:type="spellStart"/>
      <w:r w:rsidR="00070ECD" w:rsidRPr="000E6855">
        <w:rPr>
          <w:rFonts w:ascii="Tahoma" w:hAnsi="Tahoma" w:cs="Tahoma"/>
        </w:rPr>
        <w:t>crime</w:t>
      </w:r>
      <w:r w:rsidR="00070ECD" w:rsidRPr="000E6855">
        <w:rPr>
          <w:rFonts w:ascii="Tahoma" w:hAnsi="Tahoma" w:cs="Tahoma" w:hint="eastAsia"/>
        </w:rPr>
        <w:t>_</w:t>
      </w:r>
      <w:r w:rsidR="00070ECD" w:rsidRPr="000E6855">
        <w:rPr>
          <w:rFonts w:ascii="Tahoma" w:hAnsi="Tahoma" w:cs="Tahoma"/>
        </w:rPr>
        <w:t>score</w:t>
      </w:r>
      <w:proofErr w:type="spellEnd"/>
      <w:r w:rsidR="00070ECD" w:rsidRPr="000E6855">
        <w:rPr>
          <w:rFonts w:ascii="Tahoma" w:hAnsi="Tahoma" w:cs="Tahoma"/>
        </w:rPr>
        <w:t xml:space="preserve"> contribute least, and except these two domains</w:t>
      </w:r>
      <w:r w:rsidR="00EA55C3" w:rsidRPr="000E6855">
        <w:rPr>
          <w:rFonts w:ascii="Tahoma" w:hAnsi="Tahoma" w:cs="Tahoma"/>
        </w:rPr>
        <w:t xml:space="preserve"> </w:t>
      </w:r>
      <w:r w:rsidR="00EA55C3" w:rsidRPr="000E6855">
        <w:rPr>
          <w:rFonts w:ascii="Tahoma" w:hAnsi="Tahoma" w:cs="Tahoma" w:hint="eastAsia"/>
        </w:rPr>
        <w:t>that</w:t>
      </w:r>
      <w:r w:rsidR="00340D32" w:rsidRPr="000E6855">
        <w:rPr>
          <w:rFonts w:ascii="Tahoma" w:hAnsi="Tahoma" w:cs="Tahoma"/>
        </w:rPr>
        <w:t xml:space="preserve"> have </w:t>
      </w:r>
      <w:r w:rsidR="00CD2B0B" w:rsidRPr="000E6855">
        <w:rPr>
          <w:rFonts w:ascii="Tahoma" w:hAnsi="Tahoma" w:cs="Tahoma"/>
        </w:rPr>
        <w:t xml:space="preserve">a </w:t>
      </w:r>
      <w:r w:rsidR="00340D32" w:rsidRPr="00C13E81">
        <w:rPr>
          <w:rFonts w:ascii="Tahoma" w:hAnsi="Tahoma" w:cs="Tahoma"/>
        </w:rPr>
        <w:t>positive effect on the output</w:t>
      </w:r>
      <w:r w:rsidR="00070ECD" w:rsidRPr="00A2161E">
        <w:rPr>
          <w:rFonts w:ascii="Tahoma" w:hAnsi="Tahoma" w:cs="Tahoma"/>
        </w:rPr>
        <w:t>, other domains contribute negatively to the overall IMD rank</w:t>
      </w:r>
      <w:r w:rsidR="00C36740" w:rsidRPr="00EC7C54">
        <w:rPr>
          <w:rFonts w:ascii="Tahoma" w:hAnsi="Tahoma" w:cs="Tahoma"/>
        </w:rPr>
        <w:t xml:space="preserve"> in this area</w:t>
      </w:r>
      <w:r w:rsidR="00070ECD" w:rsidRPr="00EC7C54">
        <w:rPr>
          <w:rFonts w:ascii="Tahoma" w:hAnsi="Tahoma" w:cs="Tahoma"/>
        </w:rPr>
        <w:t>. Thus, the sum of their Shapley value is just about 5879</w:t>
      </w:r>
      <w:r w:rsidR="00C36740" w:rsidRPr="007B38A0">
        <w:rPr>
          <w:rFonts w:ascii="Tahoma" w:hAnsi="Tahoma" w:cs="Tahoma"/>
        </w:rPr>
        <w:t xml:space="preserve">, which is much less than the base value </w:t>
      </w:r>
      <w:r w:rsidR="00CD2B0B" w:rsidRPr="007B38A0">
        <w:rPr>
          <w:rFonts w:ascii="Tahoma" w:hAnsi="Tahoma" w:cs="Tahoma"/>
        </w:rPr>
        <w:t xml:space="preserve">of </w:t>
      </w:r>
      <w:r w:rsidR="00C36740" w:rsidRPr="007B38A0">
        <w:rPr>
          <w:rFonts w:ascii="Tahoma" w:hAnsi="Tahoma" w:cs="Tahoma"/>
        </w:rPr>
        <w:t>18150</w:t>
      </w:r>
      <w:r w:rsidR="00070ECD" w:rsidRPr="007B38A0">
        <w:rPr>
          <w:rFonts w:ascii="Tahoma" w:hAnsi="Tahoma" w:cs="Tahoma"/>
        </w:rPr>
        <w:t xml:space="preserve">. </w:t>
      </w:r>
      <w:r w:rsidR="00C36740" w:rsidRPr="007B38A0">
        <w:rPr>
          <w:rFonts w:ascii="Tahoma" w:hAnsi="Tahoma" w:cs="Tahoma"/>
        </w:rPr>
        <w:t xml:space="preserve">Let’s turn to figure 2, </w:t>
      </w:r>
      <w:r w:rsidR="00B93FCC" w:rsidRPr="007B38A0">
        <w:rPr>
          <w:rFonts w:ascii="Tahoma" w:hAnsi="Tahoma" w:cs="Tahoma"/>
        </w:rPr>
        <w:t>It shows the contribution of 7 domains in a</w:t>
      </w:r>
      <w:r w:rsidR="00944B3F">
        <w:rPr>
          <w:rFonts w:ascii="Tahoma" w:hAnsi="Tahoma" w:cs="Tahoma"/>
        </w:rPr>
        <w:t>n</w:t>
      </w:r>
      <w:r w:rsidR="00B93FCC" w:rsidRPr="007B38A0">
        <w:rPr>
          <w:rFonts w:ascii="Tahoma" w:hAnsi="Tahoma" w:cs="Tahoma"/>
        </w:rPr>
        <w:t xml:space="preserve"> LSOA (with code E01006095) of Trafford.</w:t>
      </w:r>
      <w:r w:rsidR="00B93FCC" w:rsidRPr="007B38A0">
        <w:rPr>
          <w:rFonts w:ascii="Tahoma" w:hAnsi="Tahoma" w:cs="Tahoma"/>
          <w:rPrChange w:id="379" w:author="冯 晓涵" w:date="2021-08-29T23:49:00Z">
            <w:rPr/>
          </w:rPrChange>
        </w:rPr>
        <w:t xml:space="preserve"> </w:t>
      </w:r>
      <w:r w:rsidR="00C36740" w:rsidRPr="00F6792E">
        <w:rPr>
          <w:rFonts w:ascii="Tahoma" w:hAnsi="Tahoma" w:cs="Tahoma"/>
        </w:rPr>
        <w:t xml:space="preserve">Most of </w:t>
      </w:r>
      <w:r w:rsidR="00CD2B0B" w:rsidRPr="00F6792E">
        <w:rPr>
          <w:rFonts w:ascii="Tahoma" w:hAnsi="Tahoma" w:cs="Tahoma"/>
        </w:rPr>
        <w:t xml:space="preserve">the </w:t>
      </w:r>
      <w:r w:rsidR="00C36740" w:rsidRPr="000E6855">
        <w:rPr>
          <w:rFonts w:ascii="Tahoma" w:hAnsi="Tahoma" w:cs="Tahoma"/>
        </w:rPr>
        <w:t>domains’ color is red, which means</w:t>
      </w:r>
      <w:r w:rsidR="00340D32" w:rsidRPr="000E6855">
        <w:rPr>
          <w:rFonts w:ascii="Tahoma" w:hAnsi="Tahoma" w:cs="Tahoma"/>
        </w:rPr>
        <w:t xml:space="preserve"> nearly all of them</w:t>
      </w:r>
      <w:r w:rsidR="00C36740" w:rsidRPr="000E6855">
        <w:rPr>
          <w:rFonts w:ascii="Tahoma" w:hAnsi="Tahoma" w:cs="Tahoma"/>
        </w:rPr>
        <w:t xml:space="preserve"> </w:t>
      </w:r>
      <w:r w:rsidR="00CD2B0B" w:rsidRPr="000E6855">
        <w:rPr>
          <w:rFonts w:ascii="Tahoma" w:hAnsi="Tahoma" w:cs="Tahoma"/>
        </w:rPr>
        <w:t xml:space="preserve">can </w:t>
      </w:r>
      <w:r w:rsidR="00C4261A" w:rsidRPr="000E6855">
        <w:rPr>
          <w:rFonts w:ascii="Tahoma" w:hAnsi="Tahoma" w:cs="Tahoma"/>
        </w:rPr>
        <w:t>push the prediction higher (to the right)</w:t>
      </w:r>
      <w:r w:rsidR="00340D32" w:rsidRPr="00EC7C54">
        <w:rPr>
          <w:rFonts w:ascii="Tahoma" w:hAnsi="Tahoma" w:cs="Tahoma"/>
        </w:rPr>
        <w:t xml:space="preserve"> and the summation of their Shapley value is around 26138. However, the structure of this </w:t>
      </w:r>
      <w:r w:rsidR="00C4261A" w:rsidRPr="007B38A0">
        <w:rPr>
          <w:rFonts w:ascii="Tahoma" w:hAnsi="Tahoma" w:cs="Tahoma"/>
        </w:rPr>
        <w:t>observation</w:t>
      </w:r>
      <w:r w:rsidR="00145B66" w:rsidRPr="007B38A0">
        <w:rPr>
          <w:rFonts w:ascii="Tahoma" w:hAnsi="Tahoma" w:cs="Tahoma"/>
        </w:rPr>
        <w:t>’s</w:t>
      </w:r>
      <w:r w:rsidR="00141C98" w:rsidRPr="007B38A0">
        <w:rPr>
          <w:rFonts w:ascii="Tahoma" w:hAnsi="Tahoma" w:cs="Tahoma"/>
        </w:rPr>
        <w:t xml:space="preserve"> SHAP value</w:t>
      </w:r>
      <w:r w:rsidR="00340D32" w:rsidRPr="007B38A0">
        <w:rPr>
          <w:rFonts w:ascii="Tahoma" w:hAnsi="Tahoma" w:cs="Tahoma"/>
        </w:rPr>
        <w:t xml:space="preserve"> is not like the first one whose structure is similar </w:t>
      </w:r>
      <w:r w:rsidR="00CD2B0B" w:rsidRPr="007B38A0">
        <w:rPr>
          <w:rFonts w:ascii="Tahoma" w:hAnsi="Tahoma" w:cs="Tahoma"/>
        </w:rPr>
        <w:t>to</w:t>
      </w:r>
      <w:r w:rsidR="00340D32" w:rsidRPr="007B38A0">
        <w:rPr>
          <w:rFonts w:ascii="Tahoma" w:hAnsi="Tahoma" w:cs="Tahoma"/>
        </w:rPr>
        <w:t xml:space="preserve"> the official weight</w:t>
      </w:r>
      <w:r w:rsidR="00141C98" w:rsidRPr="007B38A0">
        <w:rPr>
          <w:rFonts w:ascii="Tahoma" w:hAnsi="Tahoma" w:cs="Tahoma"/>
        </w:rPr>
        <w:t xml:space="preserve"> distributed to seven domains.</w:t>
      </w:r>
      <w:r w:rsidR="00340D32" w:rsidRPr="007B38A0">
        <w:rPr>
          <w:rFonts w:ascii="Tahoma" w:hAnsi="Tahoma" w:cs="Tahoma"/>
        </w:rPr>
        <w:t xml:space="preserve"> </w:t>
      </w:r>
      <w:r w:rsidR="00EA4AFA" w:rsidRPr="007B38A0">
        <w:rPr>
          <w:rFonts w:ascii="Tahoma" w:hAnsi="Tahoma" w:cs="Tahoma"/>
        </w:rPr>
        <w:t>For example, t</w:t>
      </w:r>
      <w:r w:rsidR="00340D32" w:rsidRPr="007B38A0">
        <w:rPr>
          <w:rFonts w:ascii="Tahoma" w:hAnsi="Tahoma" w:cs="Tahoma"/>
        </w:rPr>
        <w:t xml:space="preserve">he most influential indicator is </w:t>
      </w:r>
      <w:proofErr w:type="spellStart"/>
      <w:r w:rsidR="00340D32" w:rsidRPr="007B38A0">
        <w:rPr>
          <w:rFonts w:ascii="Tahoma" w:hAnsi="Tahoma" w:cs="Tahoma"/>
        </w:rPr>
        <w:t>house_score</w:t>
      </w:r>
      <w:proofErr w:type="spellEnd"/>
      <w:r w:rsidR="00EA4AFA" w:rsidRPr="007B38A0">
        <w:rPr>
          <w:rFonts w:ascii="Tahoma" w:hAnsi="Tahoma" w:cs="Tahoma"/>
        </w:rPr>
        <w:t>, but</w:t>
      </w:r>
      <w:r w:rsidR="001D3334" w:rsidRPr="007B38A0">
        <w:rPr>
          <w:rFonts w:ascii="Tahoma" w:hAnsi="Tahoma" w:cs="Tahoma"/>
        </w:rPr>
        <w:t xml:space="preserve"> </w:t>
      </w:r>
      <w:r w:rsidR="00EA4AFA" w:rsidRPr="007B38A0">
        <w:rPr>
          <w:rFonts w:ascii="Tahoma" w:hAnsi="Tahoma" w:cs="Tahoma"/>
        </w:rPr>
        <w:t>it</w:t>
      </w:r>
      <w:r w:rsidR="001D3334" w:rsidRPr="007B38A0">
        <w:rPr>
          <w:rFonts w:ascii="Tahoma" w:hAnsi="Tahoma" w:cs="Tahoma"/>
        </w:rPr>
        <w:t xml:space="preserve"> </w:t>
      </w:r>
      <w:r w:rsidR="00977B2D" w:rsidRPr="007B38A0">
        <w:rPr>
          <w:rFonts w:ascii="Tahoma" w:hAnsi="Tahoma" w:cs="Tahoma"/>
        </w:rPr>
        <w:t xml:space="preserve">is one of the </w:t>
      </w:r>
      <w:del w:id="380" w:author="冯 晓涵" w:date="2021-08-28T16:35:00Z">
        <w:r w:rsidR="001D3334" w:rsidRPr="007B38A0" w:rsidDel="00B93FCC">
          <w:rPr>
            <w:rFonts w:ascii="Tahoma" w:hAnsi="Tahoma" w:cs="Tahoma"/>
          </w:rPr>
          <w:delText>ha</w:delText>
        </w:r>
        <w:r w:rsidR="00EA4AFA" w:rsidRPr="007B38A0" w:rsidDel="00B93FCC">
          <w:rPr>
            <w:rFonts w:ascii="Tahoma" w:hAnsi="Tahoma" w:cs="Tahoma"/>
          </w:rPr>
          <w:delText>s</w:delText>
        </w:r>
        <w:r w:rsidR="001D3334" w:rsidRPr="007B38A0" w:rsidDel="00B93FCC">
          <w:rPr>
            <w:rFonts w:ascii="Tahoma" w:hAnsi="Tahoma" w:cs="Tahoma"/>
          </w:rPr>
          <w:delText xml:space="preserve"> the</w:delText>
        </w:r>
      </w:del>
      <w:ins w:id="381" w:author="冯 晓涵" w:date="2021-08-28T16:35:00Z">
        <w:r w:rsidR="00B93FCC" w:rsidRPr="007B38A0">
          <w:rPr>
            <w:rFonts w:ascii="Tahoma" w:hAnsi="Tahoma" w:cs="Tahoma"/>
          </w:rPr>
          <w:t>domain</w:t>
        </w:r>
      </w:ins>
      <w:r w:rsidR="00944B3F">
        <w:rPr>
          <w:rFonts w:ascii="Tahoma" w:hAnsi="Tahoma" w:cs="Tahoma"/>
        </w:rPr>
        <w:t>s</w:t>
      </w:r>
      <w:ins w:id="382" w:author="冯 晓涵" w:date="2021-08-28T16:35:00Z">
        <w:r w:rsidR="00B93FCC" w:rsidRPr="007B38A0">
          <w:rPr>
            <w:rFonts w:ascii="Tahoma" w:hAnsi="Tahoma" w:cs="Tahoma"/>
          </w:rPr>
          <w:t xml:space="preserve"> with</w:t>
        </w:r>
      </w:ins>
      <w:ins w:id="383" w:author="冯 晓涵" w:date="2021-08-28T16:36:00Z">
        <w:r w:rsidR="00B93FCC" w:rsidRPr="007B38A0">
          <w:rPr>
            <w:rFonts w:ascii="Tahoma" w:hAnsi="Tahoma" w:cs="Tahoma"/>
          </w:rPr>
          <w:t xml:space="preserve"> the</w:t>
        </w:r>
      </w:ins>
      <w:r w:rsidR="001D3334" w:rsidRPr="007B38A0">
        <w:rPr>
          <w:rFonts w:ascii="Tahoma" w:hAnsi="Tahoma" w:cs="Tahoma"/>
        </w:rPr>
        <w:t xml:space="preserve"> least weight</w:t>
      </w:r>
      <w:ins w:id="384" w:author="冯 晓涵" w:date="2021-08-28T16:36:00Z">
        <w:r w:rsidR="00B93FCC" w:rsidRPr="007B38A0">
          <w:rPr>
            <w:rFonts w:ascii="Tahoma" w:hAnsi="Tahoma" w:cs="Tahoma"/>
          </w:rPr>
          <w:t>: 9.3%</w:t>
        </w:r>
      </w:ins>
      <w:r w:rsidR="001D3334" w:rsidRPr="007B38A0">
        <w:rPr>
          <w:rFonts w:ascii="Tahoma" w:hAnsi="Tahoma" w:cs="Tahoma"/>
        </w:rPr>
        <w:t xml:space="preserve"> (</w:t>
      </w:r>
      <w:ins w:id="385" w:author="冯 晓涵" w:date="2021-08-28T16:36:00Z">
        <w:r w:rsidR="00B93FCC" w:rsidRPr="007B38A0">
          <w:rPr>
            <w:rFonts w:ascii="Tahoma" w:hAnsi="Tahoma" w:cs="Tahoma"/>
          </w:rPr>
          <w:t>see table 1</w:t>
        </w:r>
      </w:ins>
      <w:del w:id="386" w:author="冯 晓涵" w:date="2021-08-28T16:36:00Z">
        <w:r w:rsidR="001D3334" w:rsidRPr="007B38A0" w:rsidDel="00B93FCC">
          <w:rPr>
            <w:rFonts w:ascii="Tahoma" w:hAnsi="Tahoma" w:cs="Tahoma"/>
          </w:rPr>
          <w:delText>9.3%</w:delText>
        </w:r>
      </w:del>
      <w:r w:rsidR="001D3334" w:rsidRPr="007B38A0">
        <w:rPr>
          <w:rFonts w:ascii="Tahoma" w:hAnsi="Tahoma" w:cs="Tahoma"/>
        </w:rPr>
        <w:t xml:space="preserve">). </w:t>
      </w:r>
      <w:r w:rsidR="00EA4AFA" w:rsidRPr="007B38A0">
        <w:rPr>
          <w:rFonts w:ascii="Tahoma" w:hAnsi="Tahoma" w:cs="Tahoma"/>
        </w:rPr>
        <w:t>These two figures</w:t>
      </w:r>
      <w:r w:rsidR="001D3334" w:rsidRPr="007B38A0">
        <w:rPr>
          <w:rFonts w:ascii="Tahoma" w:hAnsi="Tahoma" w:cs="Tahoma"/>
        </w:rPr>
        <w:t xml:space="preserve"> </w:t>
      </w:r>
      <w:r w:rsidR="00EA4AFA" w:rsidRPr="007B38A0">
        <w:rPr>
          <w:rFonts w:ascii="Tahoma" w:hAnsi="Tahoma" w:cs="Tahoma"/>
        </w:rPr>
        <w:t>indicate</w:t>
      </w:r>
      <w:r w:rsidR="001D3334" w:rsidRPr="007B38A0">
        <w:rPr>
          <w:rFonts w:ascii="Tahoma" w:hAnsi="Tahoma" w:cs="Tahoma"/>
        </w:rPr>
        <w:t xml:space="preserve"> </w:t>
      </w:r>
      <w:r w:rsidR="00EA4AFA" w:rsidRPr="007B38A0">
        <w:rPr>
          <w:rFonts w:ascii="Tahoma" w:hAnsi="Tahoma" w:cs="Tahoma"/>
        </w:rPr>
        <w:t>the existence of</w:t>
      </w:r>
      <w:r w:rsidR="001D3334" w:rsidRPr="007B38A0">
        <w:rPr>
          <w:rFonts w:ascii="Tahoma" w:hAnsi="Tahoma" w:cs="Tahoma"/>
        </w:rPr>
        <w:t xml:space="preserve"> geographical variation for the influence and contribution of seven domain scores to the IMD rank</w:t>
      </w:r>
      <w:r w:rsidR="00EA4AFA" w:rsidRPr="007B38A0">
        <w:rPr>
          <w:rFonts w:ascii="Tahoma" w:hAnsi="Tahoma" w:cs="Tahoma"/>
        </w:rPr>
        <w:t>.</w:t>
      </w:r>
    </w:p>
    <w:p w14:paraId="472919D8" w14:textId="5AEDC37C" w:rsidR="00B83EAD" w:rsidRPr="007B38A0" w:rsidRDefault="00B83EAD" w:rsidP="00EA4AFA">
      <w:pPr>
        <w:spacing w:before="156"/>
        <w:rPr>
          <w:rFonts w:ascii="Tahoma" w:hAnsi="Tahoma" w:cs="Tahoma"/>
          <w:rPrChange w:id="387" w:author="冯 晓涵" w:date="2021-08-29T23:50:00Z">
            <w:rPr/>
          </w:rPrChange>
        </w:rPr>
      </w:pPr>
    </w:p>
    <w:p w14:paraId="0ED9AEAE" w14:textId="3E5224C3" w:rsidR="00BF6929" w:rsidRDefault="009F47C4" w:rsidP="00BF6929">
      <w:pPr>
        <w:spacing w:before="156"/>
      </w:pPr>
      <w:r>
        <w:rPr>
          <w:noProof/>
        </w:rPr>
        <w:lastRenderedPageBreak/>
        <mc:AlternateContent>
          <mc:Choice Requires="wps">
            <w:drawing>
              <wp:anchor distT="0" distB="0" distL="114300" distR="114300" simplePos="0" relativeHeight="251637248" behindDoc="0" locked="0" layoutInCell="1" allowOverlap="1" wp14:anchorId="70592B3F" wp14:editId="024399CC">
                <wp:simplePos x="0" y="0"/>
                <wp:positionH relativeFrom="column">
                  <wp:posOffset>0</wp:posOffset>
                </wp:positionH>
                <wp:positionV relativeFrom="paragraph">
                  <wp:posOffset>833755</wp:posOffset>
                </wp:positionV>
                <wp:extent cx="527431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998E194" w14:textId="424D86D3" w:rsidR="000C11D1" w:rsidRPr="009F47C4" w:rsidRDefault="000C11D1" w:rsidP="009F47C4">
                            <w:pPr>
                              <w:pStyle w:val="Caption"/>
                              <w:spacing w:before="156"/>
                              <w:rPr>
                                <w:rFonts w:cs="Times New Roman"/>
                                <w:noProof/>
                                <w:sz w:val="21"/>
                              </w:rPr>
                            </w:pPr>
                            <w:bookmarkStart w:id="388" w:name="_Toc81214172"/>
                            <w:r w:rsidRPr="009F47C4">
                              <w:rPr>
                                <w:rFonts w:cs="Times New Roman"/>
                              </w:rPr>
                              <w:t xml:space="preserve">Figure </w:t>
                            </w:r>
                            <w:r w:rsidRPr="009F47C4">
                              <w:rPr>
                                <w:rFonts w:cs="Times New Roman"/>
                              </w:rPr>
                              <w:fldChar w:fldCharType="begin"/>
                            </w:r>
                            <w:r w:rsidRPr="009F47C4">
                              <w:rPr>
                                <w:rFonts w:cs="Times New Roman"/>
                              </w:rPr>
                              <w:instrText xml:space="preserve"> SEQ Figure \* ARABIC </w:instrText>
                            </w:r>
                            <w:r w:rsidRPr="009F47C4">
                              <w:rPr>
                                <w:rFonts w:cs="Times New Roman"/>
                              </w:rPr>
                              <w:fldChar w:fldCharType="separate"/>
                            </w:r>
                            <w:r w:rsidR="00BB3AFC">
                              <w:rPr>
                                <w:rFonts w:cs="Times New Roman"/>
                                <w:noProof/>
                              </w:rPr>
                              <w:t>1</w:t>
                            </w:r>
                            <w:r w:rsidRPr="009F47C4">
                              <w:rPr>
                                <w:rFonts w:cs="Times New Roman"/>
                              </w:rPr>
                              <w:fldChar w:fldCharType="end"/>
                            </w:r>
                            <w:r w:rsidRPr="009F47C4">
                              <w:rPr>
                                <w:rFonts w:cs="Times New Roman"/>
                              </w:rPr>
                              <w:t xml:space="preserve"> Sample 1 of force plot</w:t>
                            </w:r>
                          </w:p>
                          <w:p w14:paraId="7912F1DC" w14:textId="77777777" w:rsidR="00000000" w:rsidRDefault="003F5C6C">
                            <w:pPr>
                              <w:spacing w:before="156"/>
                            </w:pPr>
                          </w:p>
                          <w:p w14:paraId="216F6A0E" w14:textId="66D571F1" w:rsidR="000C11D1" w:rsidRPr="009F47C4" w:rsidRDefault="000C11D1" w:rsidP="009F47C4">
                            <w:pPr>
                              <w:pStyle w:val="Caption"/>
                              <w:spacing w:before="156"/>
                              <w:rPr>
                                <w:rFonts w:cs="Times New Roman"/>
                                <w:noProof/>
                                <w:sz w:val="21"/>
                              </w:rPr>
                            </w:pPr>
                            <w:r w:rsidRPr="009F47C4">
                              <w:rPr>
                                <w:rFonts w:cs="Times New Roman"/>
                              </w:rPr>
                              <w:t xml:space="preserve">Figure </w:t>
                            </w:r>
                            <w:r w:rsidRPr="009F47C4">
                              <w:rPr>
                                <w:rFonts w:cs="Times New Roman"/>
                              </w:rPr>
                              <w:fldChar w:fldCharType="begin"/>
                            </w:r>
                            <w:r w:rsidRPr="009F47C4">
                              <w:rPr>
                                <w:rFonts w:cs="Times New Roman"/>
                              </w:rPr>
                              <w:instrText xml:space="preserve"> SEQ Figure \* ARABIC </w:instrText>
                            </w:r>
                            <w:r w:rsidRPr="009F47C4">
                              <w:rPr>
                                <w:rFonts w:cs="Times New Roman"/>
                              </w:rPr>
                              <w:fldChar w:fldCharType="separate"/>
                            </w:r>
                            <w:r w:rsidR="00BB3AFC">
                              <w:rPr>
                                <w:rFonts w:cs="Times New Roman"/>
                                <w:noProof/>
                              </w:rPr>
                              <w:t>2</w:t>
                            </w:r>
                            <w:r w:rsidRPr="009F47C4">
                              <w:rPr>
                                <w:rFonts w:cs="Times New Roman"/>
                              </w:rPr>
                              <w:fldChar w:fldCharType="end"/>
                            </w:r>
                            <w:r w:rsidRPr="009F47C4">
                              <w:rPr>
                                <w:rFonts w:cs="Times New Roman"/>
                              </w:rPr>
                              <w:t xml:space="preserve"> Sample 2 of force plotFigure </w:t>
                            </w:r>
                            <w:r w:rsidRPr="009F47C4">
                              <w:rPr>
                                <w:rFonts w:cs="Times New Roman"/>
                              </w:rPr>
                              <w:fldChar w:fldCharType="begin"/>
                            </w:r>
                            <w:r w:rsidRPr="009F47C4">
                              <w:rPr>
                                <w:rFonts w:cs="Times New Roman"/>
                              </w:rPr>
                              <w:instrText xml:space="preserve"> SEQ Figure \* ARABIC </w:instrText>
                            </w:r>
                            <w:r w:rsidRPr="009F47C4">
                              <w:rPr>
                                <w:rFonts w:cs="Times New Roman"/>
                              </w:rPr>
                              <w:fldChar w:fldCharType="separate"/>
                            </w:r>
                            <w:r w:rsidR="00BB3AFC">
                              <w:rPr>
                                <w:rFonts w:cs="Times New Roman"/>
                                <w:noProof/>
                              </w:rPr>
                              <w:t>1</w:t>
                            </w:r>
                            <w:r w:rsidRPr="009F47C4">
                              <w:rPr>
                                <w:rFonts w:cs="Times New Roman"/>
                              </w:rPr>
                              <w:fldChar w:fldCharType="end"/>
                            </w:r>
                            <w:r w:rsidRPr="009F47C4">
                              <w:rPr>
                                <w:rFonts w:cs="Times New Roman"/>
                              </w:rPr>
                              <w:t xml:space="preserve"> Sample 1 of force plot</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592B3F" id="_x0000_t202" coordsize="21600,21600" o:spt="202" path="m,l,21600r21600,l21600,xe">
                <v:stroke joinstyle="miter"/>
                <v:path gradientshapeok="t" o:connecttype="rect"/>
              </v:shapetype>
              <v:shape id="Text Box 1" o:spid="_x0000_s1026" type="#_x0000_t202" style="position:absolute;left:0;text-align:left;margin-left:0;margin-top:65.65pt;width:415.3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" stroked="f">
                <v:textbox style="mso-fit-shape-to-text:t" inset="0,0,0,0">
                  <w:txbxContent>
                    <w:p w14:paraId="7998E194" w14:textId="424D86D3" w:rsidR="000C11D1" w:rsidRPr="009F47C4" w:rsidRDefault="000C11D1" w:rsidP="009F47C4">
                      <w:pPr>
                        <w:pStyle w:val="Caption"/>
                        <w:spacing w:before="156"/>
                        <w:rPr>
                          <w:rFonts w:cs="Times New Roman"/>
                          <w:noProof/>
                          <w:sz w:val="21"/>
                        </w:rPr>
                      </w:pPr>
                      <w:bookmarkStart w:id="389" w:name="_Toc81214172"/>
                      <w:r w:rsidRPr="009F47C4">
                        <w:rPr>
                          <w:rFonts w:cs="Times New Roman"/>
                        </w:rPr>
                        <w:t xml:space="preserve">Figure </w:t>
                      </w:r>
                      <w:r w:rsidRPr="009F47C4">
                        <w:rPr>
                          <w:rFonts w:cs="Times New Roman"/>
                        </w:rPr>
                        <w:fldChar w:fldCharType="begin"/>
                      </w:r>
                      <w:r w:rsidRPr="009F47C4">
                        <w:rPr>
                          <w:rFonts w:cs="Times New Roman"/>
                        </w:rPr>
                        <w:instrText xml:space="preserve"> SEQ Figure \* ARABIC </w:instrText>
                      </w:r>
                      <w:r w:rsidRPr="009F47C4">
                        <w:rPr>
                          <w:rFonts w:cs="Times New Roman"/>
                        </w:rPr>
                        <w:fldChar w:fldCharType="separate"/>
                      </w:r>
                      <w:r w:rsidR="00BB3AFC">
                        <w:rPr>
                          <w:rFonts w:cs="Times New Roman"/>
                          <w:noProof/>
                        </w:rPr>
                        <w:t>1</w:t>
                      </w:r>
                      <w:r w:rsidRPr="009F47C4">
                        <w:rPr>
                          <w:rFonts w:cs="Times New Roman"/>
                        </w:rPr>
                        <w:fldChar w:fldCharType="end"/>
                      </w:r>
                      <w:r w:rsidRPr="009F47C4">
                        <w:rPr>
                          <w:rFonts w:cs="Times New Roman"/>
                        </w:rPr>
                        <w:t xml:space="preserve"> Sample 1 of force plot</w:t>
                      </w:r>
                    </w:p>
                    <w:p w14:paraId="7912F1DC" w14:textId="77777777" w:rsidR="00000000" w:rsidRDefault="003F5C6C">
                      <w:pPr>
                        <w:spacing w:before="156"/>
                      </w:pPr>
                    </w:p>
                    <w:p w14:paraId="216F6A0E" w14:textId="66D571F1" w:rsidR="000C11D1" w:rsidRPr="009F47C4" w:rsidRDefault="000C11D1" w:rsidP="009F47C4">
                      <w:pPr>
                        <w:pStyle w:val="Caption"/>
                        <w:spacing w:before="156"/>
                        <w:rPr>
                          <w:rFonts w:cs="Times New Roman"/>
                          <w:noProof/>
                          <w:sz w:val="21"/>
                        </w:rPr>
                      </w:pPr>
                      <w:r w:rsidRPr="009F47C4">
                        <w:rPr>
                          <w:rFonts w:cs="Times New Roman"/>
                        </w:rPr>
                        <w:t xml:space="preserve">Figure </w:t>
                      </w:r>
                      <w:r w:rsidRPr="009F47C4">
                        <w:rPr>
                          <w:rFonts w:cs="Times New Roman"/>
                        </w:rPr>
                        <w:fldChar w:fldCharType="begin"/>
                      </w:r>
                      <w:r w:rsidRPr="009F47C4">
                        <w:rPr>
                          <w:rFonts w:cs="Times New Roman"/>
                        </w:rPr>
                        <w:instrText xml:space="preserve"> SEQ Figure \* ARABIC </w:instrText>
                      </w:r>
                      <w:r w:rsidRPr="009F47C4">
                        <w:rPr>
                          <w:rFonts w:cs="Times New Roman"/>
                        </w:rPr>
                        <w:fldChar w:fldCharType="separate"/>
                      </w:r>
                      <w:r w:rsidR="00BB3AFC">
                        <w:rPr>
                          <w:rFonts w:cs="Times New Roman"/>
                          <w:noProof/>
                        </w:rPr>
                        <w:t>2</w:t>
                      </w:r>
                      <w:r w:rsidRPr="009F47C4">
                        <w:rPr>
                          <w:rFonts w:cs="Times New Roman"/>
                        </w:rPr>
                        <w:fldChar w:fldCharType="end"/>
                      </w:r>
                      <w:r w:rsidRPr="009F47C4">
                        <w:rPr>
                          <w:rFonts w:cs="Times New Roman"/>
                        </w:rPr>
                        <w:t xml:space="preserve"> Sample 2 of force plotFigure </w:t>
                      </w:r>
                      <w:r w:rsidRPr="009F47C4">
                        <w:rPr>
                          <w:rFonts w:cs="Times New Roman"/>
                        </w:rPr>
                        <w:fldChar w:fldCharType="begin"/>
                      </w:r>
                      <w:r w:rsidRPr="009F47C4">
                        <w:rPr>
                          <w:rFonts w:cs="Times New Roman"/>
                        </w:rPr>
                        <w:instrText xml:space="preserve"> SEQ Figure \* ARABIC </w:instrText>
                      </w:r>
                      <w:r w:rsidRPr="009F47C4">
                        <w:rPr>
                          <w:rFonts w:cs="Times New Roman"/>
                        </w:rPr>
                        <w:fldChar w:fldCharType="separate"/>
                      </w:r>
                      <w:r w:rsidR="00BB3AFC">
                        <w:rPr>
                          <w:rFonts w:cs="Times New Roman"/>
                          <w:noProof/>
                        </w:rPr>
                        <w:t>1</w:t>
                      </w:r>
                      <w:r w:rsidRPr="009F47C4">
                        <w:rPr>
                          <w:rFonts w:cs="Times New Roman"/>
                        </w:rPr>
                        <w:fldChar w:fldCharType="end"/>
                      </w:r>
                      <w:r w:rsidRPr="009F47C4">
                        <w:rPr>
                          <w:rFonts w:cs="Times New Roman"/>
                        </w:rPr>
                        <w:t xml:space="preserve"> Sample 1 of force plot</w:t>
                      </w:r>
                      <w:bookmarkEnd w:id="389"/>
                    </w:p>
                  </w:txbxContent>
                </v:textbox>
                <w10:wrap type="topAndBottom"/>
              </v:shape>
            </w:pict>
          </mc:Fallback>
        </mc:AlternateContent>
      </w:r>
      <w:r w:rsidR="00BF6929">
        <w:rPr>
          <w:rFonts w:hint="eastAsia"/>
          <w:noProof/>
        </w:rPr>
        <w:drawing>
          <wp:anchor distT="0" distB="0" distL="114300" distR="114300" simplePos="0" relativeHeight="251636224" behindDoc="0" locked="0" layoutInCell="1" allowOverlap="1" wp14:anchorId="71DB9661" wp14:editId="766FE4D9">
            <wp:simplePos x="0" y="0"/>
            <wp:positionH relativeFrom="column">
              <wp:posOffset>0</wp:posOffset>
            </wp:positionH>
            <wp:positionV relativeFrom="paragraph">
              <wp:posOffset>17780</wp:posOffset>
            </wp:positionV>
            <wp:extent cx="5274310" cy="758825"/>
            <wp:effectExtent l="0" t="0" r="2540" b="317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758825"/>
                    </a:xfrm>
                    <a:prstGeom prst="rect">
                      <a:avLst/>
                    </a:prstGeom>
                  </pic:spPr>
                </pic:pic>
              </a:graphicData>
            </a:graphic>
          </wp:anchor>
        </w:drawing>
      </w:r>
    </w:p>
    <w:p w14:paraId="21D96436" w14:textId="13354490" w:rsidR="00BF6929" w:rsidRDefault="009F47C4" w:rsidP="00BF6929">
      <w:pPr>
        <w:spacing w:before="156"/>
      </w:pPr>
      <w:r>
        <w:rPr>
          <w:noProof/>
        </w:rPr>
        <mc:AlternateContent>
          <mc:Choice Requires="wps">
            <w:drawing>
              <wp:anchor distT="0" distB="0" distL="114300" distR="114300" simplePos="0" relativeHeight="251639296" behindDoc="0" locked="0" layoutInCell="1" allowOverlap="1" wp14:anchorId="7D93F198" wp14:editId="3DAB4C73">
                <wp:simplePos x="0" y="0"/>
                <wp:positionH relativeFrom="column">
                  <wp:posOffset>0</wp:posOffset>
                </wp:positionH>
                <wp:positionV relativeFrom="paragraph">
                  <wp:posOffset>792480</wp:posOffset>
                </wp:positionV>
                <wp:extent cx="527431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2C15964" w14:textId="4681B9D9" w:rsidR="000C11D1" w:rsidRPr="009F47C4" w:rsidRDefault="000C11D1" w:rsidP="009F47C4">
                            <w:pPr>
                              <w:pStyle w:val="Caption"/>
                              <w:spacing w:before="156"/>
                              <w:rPr>
                                <w:rFonts w:cs="Times New Roman"/>
                                <w:noProof/>
                                <w:sz w:val="21"/>
                              </w:rPr>
                            </w:pPr>
                            <w:bookmarkStart w:id="390" w:name="_Toc81214173"/>
                            <w:r w:rsidRPr="009F47C4">
                              <w:rPr>
                                <w:rFonts w:cs="Times New Roman"/>
                              </w:rPr>
                              <w:t xml:space="preserve">Figure </w:t>
                            </w:r>
                            <w:r w:rsidRPr="009F47C4">
                              <w:rPr>
                                <w:rFonts w:cs="Times New Roman"/>
                              </w:rPr>
                              <w:fldChar w:fldCharType="begin"/>
                            </w:r>
                            <w:r w:rsidRPr="009F47C4">
                              <w:rPr>
                                <w:rFonts w:cs="Times New Roman"/>
                              </w:rPr>
                              <w:instrText xml:space="preserve"> SEQ Figure \* ARABIC </w:instrText>
                            </w:r>
                            <w:r w:rsidRPr="009F47C4">
                              <w:rPr>
                                <w:rFonts w:cs="Times New Roman"/>
                              </w:rPr>
                              <w:fldChar w:fldCharType="separate"/>
                            </w:r>
                            <w:r w:rsidR="00BB3AFC">
                              <w:rPr>
                                <w:rFonts w:cs="Times New Roman"/>
                                <w:noProof/>
                              </w:rPr>
                              <w:t>2</w:t>
                            </w:r>
                            <w:r w:rsidRPr="009F47C4">
                              <w:rPr>
                                <w:rFonts w:cs="Times New Roman"/>
                              </w:rPr>
                              <w:fldChar w:fldCharType="end"/>
                            </w:r>
                            <w:r w:rsidRPr="009F47C4">
                              <w:rPr>
                                <w:rFonts w:cs="Times New Roman"/>
                              </w:rPr>
                              <w:t xml:space="preserve"> Sample 2 of force plot</w:t>
                            </w:r>
                          </w:p>
                          <w:p w14:paraId="2E8F4B63" w14:textId="77777777" w:rsidR="00000000" w:rsidRDefault="003F5C6C">
                            <w:pPr>
                              <w:spacing w:before="156"/>
                            </w:pPr>
                          </w:p>
                          <w:p w14:paraId="70A82717" w14:textId="4A4BEAAF" w:rsidR="000C11D1" w:rsidRPr="009F47C4" w:rsidRDefault="000C11D1" w:rsidP="009F47C4">
                            <w:pPr>
                              <w:pStyle w:val="Caption"/>
                              <w:spacing w:before="156"/>
                              <w:rPr>
                                <w:rFonts w:cs="Times New Roman"/>
                                <w:noProof/>
                                <w:sz w:val="21"/>
                              </w:rPr>
                            </w:pPr>
                            <w:r>
                              <w:t xml:space="preserve">Figure </w:t>
                            </w:r>
                            <w:fldSimple w:instr=" SEQ Figure \* ARABIC ">
                              <w:ins w:id="391" w:author="LI Junjie" w:date="2021-08-30T10:19:00Z">
                                <w:r w:rsidR="00EF424D">
                                  <w:rPr>
                                    <w:noProof/>
                                  </w:rPr>
                                  <w:t>4</w:t>
                                </w:r>
                              </w:ins>
                              <w:ins w:id="392" w:author="冯 晓涵" w:date="2021-08-29T18:15:00Z">
                                <w:del w:id="393" w:author="LI Junjie" w:date="2021-08-30T10:19:00Z">
                                  <w:r w:rsidR="00BB3AFC" w:rsidDel="00EF424D">
                                    <w:rPr>
                                      <w:noProof/>
                                    </w:rPr>
                                    <w:delText>3</w:delText>
                                  </w:r>
                                </w:del>
                              </w:ins>
                              <w:del w:id="394" w:author="LI Junjie" w:date="2021-08-30T10:19:00Z">
                                <w:r w:rsidR="0091208A" w:rsidDel="00EF424D">
                                  <w:rPr>
                                    <w:noProof/>
                                  </w:rPr>
                                  <w:delText>4</w:delText>
                                </w:r>
                              </w:del>
                            </w:fldSimple>
                            <w:r>
                              <w:t xml:space="preserve"> </w:t>
                            </w:r>
                            <w:r w:rsidRPr="00E03EE1">
                              <w:t xml:space="preserve">Scatter plot of </w:t>
                            </w:r>
                            <w:r>
                              <w:t>Employment</w:t>
                            </w:r>
                            <w:r w:rsidRPr="00E03EE1">
                              <w:t xml:space="preserve"> domain</w:t>
                            </w:r>
                            <w:r w:rsidRPr="009F47C4">
                              <w:rPr>
                                <w:rFonts w:cs="Times New Roman"/>
                              </w:rPr>
                              <w:t xml:space="preserve">Figure </w:t>
                            </w:r>
                            <w:r w:rsidRPr="009F47C4">
                              <w:rPr>
                                <w:rFonts w:cs="Times New Roman"/>
                              </w:rPr>
                              <w:fldChar w:fldCharType="begin"/>
                            </w:r>
                            <w:r w:rsidRPr="009F47C4">
                              <w:rPr>
                                <w:rFonts w:cs="Times New Roman"/>
                              </w:rPr>
                              <w:instrText xml:space="preserve"> SEQ Figure \* ARABIC </w:instrText>
                            </w:r>
                            <w:r w:rsidRPr="009F47C4">
                              <w:rPr>
                                <w:rFonts w:cs="Times New Roman"/>
                              </w:rPr>
                              <w:fldChar w:fldCharType="separate"/>
                            </w:r>
                            <w:r w:rsidR="00BB3AFC">
                              <w:rPr>
                                <w:rFonts w:cs="Times New Roman"/>
                                <w:noProof/>
                              </w:rPr>
                              <w:t>2</w:t>
                            </w:r>
                            <w:r w:rsidRPr="009F47C4">
                              <w:rPr>
                                <w:rFonts w:cs="Times New Roman"/>
                              </w:rPr>
                              <w:fldChar w:fldCharType="end"/>
                            </w:r>
                            <w:r w:rsidRPr="009F47C4">
                              <w:rPr>
                                <w:rFonts w:cs="Times New Roman"/>
                              </w:rPr>
                              <w:t xml:space="preserve"> Sample 2 of force plot</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3F198" id="Text Box 3" o:spid="_x0000_s1027" type="#_x0000_t202" style="position:absolute;left:0;text-align:left;margin-left:0;margin-top:62.4pt;width:415.3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" stroked="f">
                <v:textbox style="mso-fit-shape-to-text:t" inset="0,0,0,0">
                  <w:txbxContent>
                    <w:p w14:paraId="62C15964" w14:textId="4681B9D9" w:rsidR="000C11D1" w:rsidRPr="009F47C4" w:rsidRDefault="000C11D1" w:rsidP="009F47C4">
                      <w:pPr>
                        <w:pStyle w:val="Caption"/>
                        <w:spacing w:before="156"/>
                        <w:rPr>
                          <w:rFonts w:cs="Times New Roman"/>
                          <w:noProof/>
                          <w:sz w:val="21"/>
                        </w:rPr>
                      </w:pPr>
                      <w:bookmarkStart w:id="395" w:name="_Toc81214173"/>
                      <w:r w:rsidRPr="009F47C4">
                        <w:rPr>
                          <w:rFonts w:cs="Times New Roman"/>
                        </w:rPr>
                        <w:t xml:space="preserve">Figure </w:t>
                      </w:r>
                      <w:r w:rsidRPr="009F47C4">
                        <w:rPr>
                          <w:rFonts w:cs="Times New Roman"/>
                        </w:rPr>
                        <w:fldChar w:fldCharType="begin"/>
                      </w:r>
                      <w:r w:rsidRPr="009F47C4">
                        <w:rPr>
                          <w:rFonts w:cs="Times New Roman"/>
                        </w:rPr>
                        <w:instrText xml:space="preserve"> SEQ Figure \* ARABIC </w:instrText>
                      </w:r>
                      <w:r w:rsidRPr="009F47C4">
                        <w:rPr>
                          <w:rFonts w:cs="Times New Roman"/>
                        </w:rPr>
                        <w:fldChar w:fldCharType="separate"/>
                      </w:r>
                      <w:r w:rsidR="00BB3AFC">
                        <w:rPr>
                          <w:rFonts w:cs="Times New Roman"/>
                          <w:noProof/>
                        </w:rPr>
                        <w:t>2</w:t>
                      </w:r>
                      <w:r w:rsidRPr="009F47C4">
                        <w:rPr>
                          <w:rFonts w:cs="Times New Roman"/>
                        </w:rPr>
                        <w:fldChar w:fldCharType="end"/>
                      </w:r>
                      <w:r w:rsidRPr="009F47C4">
                        <w:rPr>
                          <w:rFonts w:cs="Times New Roman"/>
                        </w:rPr>
                        <w:t xml:space="preserve"> Sample 2 of force plot</w:t>
                      </w:r>
                    </w:p>
                    <w:p w14:paraId="2E8F4B63" w14:textId="77777777" w:rsidR="00000000" w:rsidRDefault="003F5C6C">
                      <w:pPr>
                        <w:spacing w:before="156"/>
                      </w:pPr>
                    </w:p>
                    <w:p w14:paraId="70A82717" w14:textId="4A4BEAAF" w:rsidR="000C11D1" w:rsidRPr="009F47C4" w:rsidRDefault="000C11D1" w:rsidP="009F47C4">
                      <w:pPr>
                        <w:pStyle w:val="Caption"/>
                        <w:spacing w:before="156"/>
                        <w:rPr>
                          <w:rFonts w:cs="Times New Roman"/>
                          <w:noProof/>
                          <w:sz w:val="21"/>
                        </w:rPr>
                      </w:pPr>
                      <w:r>
                        <w:t xml:space="preserve">Figure </w:t>
                      </w:r>
                      <w:fldSimple w:instr=" SEQ Figure \* ARABIC ">
                        <w:ins w:id="396" w:author="LI Junjie" w:date="2021-08-30T10:19:00Z">
                          <w:r w:rsidR="00EF424D">
                            <w:rPr>
                              <w:noProof/>
                            </w:rPr>
                            <w:t>4</w:t>
                          </w:r>
                        </w:ins>
                        <w:ins w:id="397" w:author="冯 晓涵" w:date="2021-08-29T18:15:00Z">
                          <w:del w:id="398" w:author="LI Junjie" w:date="2021-08-30T10:19:00Z">
                            <w:r w:rsidR="00BB3AFC" w:rsidDel="00EF424D">
                              <w:rPr>
                                <w:noProof/>
                              </w:rPr>
                              <w:delText>3</w:delText>
                            </w:r>
                          </w:del>
                        </w:ins>
                        <w:del w:id="399" w:author="LI Junjie" w:date="2021-08-30T10:19:00Z">
                          <w:r w:rsidR="0091208A" w:rsidDel="00EF424D">
                            <w:rPr>
                              <w:noProof/>
                            </w:rPr>
                            <w:delText>4</w:delText>
                          </w:r>
                        </w:del>
                      </w:fldSimple>
                      <w:r>
                        <w:t xml:space="preserve"> </w:t>
                      </w:r>
                      <w:r w:rsidRPr="00E03EE1">
                        <w:t xml:space="preserve">Scatter plot of </w:t>
                      </w:r>
                      <w:r>
                        <w:t>Employment</w:t>
                      </w:r>
                      <w:r w:rsidRPr="00E03EE1">
                        <w:t xml:space="preserve"> domain</w:t>
                      </w:r>
                      <w:r w:rsidRPr="009F47C4">
                        <w:rPr>
                          <w:rFonts w:cs="Times New Roman"/>
                        </w:rPr>
                        <w:t xml:space="preserve">Figure </w:t>
                      </w:r>
                      <w:r w:rsidRPr="009F47C4">
                        <w:rPr>
                          <w:rFonts w:cs="Times New Roman"/>
                        </w:rPr>
                        <w:fldChar w:fldCharType="begin"/>
                      </w:r>
                      <w:r w:rsidRPr="009F47C4">
                        <w:rPr>
                          <w:rFonts w:cs="Times New Roman"/>
                        </w:rPr>
                        <w:instrText xml:space="preserve"> SEQ Figure \* ARABIC </w:instrText>
                      </w:r>
                      <w:r w:rsidRPr="009F47C4">
                        <w:rPr>
                          <w:rFonts w:cs="Times New Roman"/>
                        </w:rPr>
                        <w:fldChar w:fldCharType="separate"/>
                      </w:r>
                      <w:r w:rsidR="00BB3AFC">
                        <w:rPr>
                          <w:rFonts w:cs="Times New Roman"/>
                          <w:noProof/>
                        </w:rPr>
                        <w:t>2</w:t>
                      </w:r>
                      <w:r w:rsidRPr="009F47C4">
                        <w:rPr>
                          <w:rFonts w:cs="Times New Roman"/>
                        </w:rPr>
                        <w:fldChar w:fldCharType="end"/>
                      </w:r>
                      <w:r w:rsidRPr="009F47C4">
                        <w:rPr>
                          <w:rFonts w:cs="Times New Roman"/>
                        </w:rPr>
                        <w:t xml:space="preserve"> Sample 2 of force plot</w:t>
                      </w:r>
                      <w:bookmarkEnd w:id="395"/>
                    </w:p>
                  </w:txbxContent>
                </v:textbox>
                <w10:wrap type="topAndBottom"/>
              </v:shape>
            </w:pict>
          </mc:Fallback>
        </mc:AlternateContent>
      </w:r>
      <w:r w:rsidR="00BF6929">
        <w:rPr>
          <w:rFonts w:hint="eastAsia"/>
          <w:noProof/>
        </w:rPr>
        <w:drawing>
          <wp:anchor distT="0" distB="0" distL="114300" distR="114300" simplePos="0" relativeHeight="251638272" behindDoc="0" locked="0" layoutInCell="1" allowOverlap="1" wp14:anchorId="554EB1FE" wp14:editId="6FA0ACAB">
            <wp:simplePos x="0" y="0"/>
            <wp:positionH relativeFrom="column">
              <wp:posOffset>0</wp:posOffset>
            </wp:positionH>
            <wp:positionV relativeFrom="paragraph">
              <wp:posOffset>60325</wp:posOffset>
            </wp:positionV>
            <wp:extent cx="5274310" cy="675005"/>
            <wp:effectExtent l="0" t="0" r="254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675005"/>
                    </a:xfrm>
                    <a:prstGeom prst="rect">
                      <a:avLst/>
                    </a:prstGeom>
                  </pic:spPr>
                </pic:pic>
              </a:graphicData>
            </a:graphic>
          </wp:anchor>
        </w:drawing>
      </w:r>
    </w:p>
    <w:p w14:paraId="4D132A53" w14:textId="2C6AB6C1" w:rsidR="00B71860" w:rsidRPr="00FA4B75" w:rsidRDefault="00B93FCC">
      <w:pPr>
        <w:pStyle w:val="Heading5"/>
        <w:numPr>
          <w:ilvl w:val="0"/>
          <w:numId w:val="26"/>
        </w:numPr>
        <w:spacing w:before="156"/>
        <w:rPr>
          <w:rFonts w:asciiTheme="minorHAnsi" w:hAnsiTheme="minorHAnsi" w:cstheme="minorBidi"/>
          <w:rPrChange w:id="400" w:author="冯 晓涵" w:date="2021-08-28T17:13:00Z">
            <w:rPr>
              <w:rFonts w:ascii="Arial" w:hAnsi="Arial" w:cs="Arial"/>
              <w:color w:val="404040"/>
              <w:shd w:val="clear" w:color="auto" w:fill="FCFCFC"/>
            </w:rPr>
          </w:rPrChange>
        </w:rPr>
        <w:pPrChange w:id="401" w:author="冯 晓涵" w:date="2021-08-29T22:59:00Z">
          <w:pPr>
            <w:pStyle w:val="ListParagraph"/>
            <w:numPr>
              <w:numId w:val="26"/>
            </w:numPr>
            <w:spacing w:before="156"/>
            <w:ind w:left="360" w:firstLineChars="0" w:hanging="360"/>
          </w:pPr>
        </w:pPrChange>
      </w:pPr>
      <w:ins w:id="402" w:author="冯 晓涵" w:date="2021-08-28T16:43:00Z">
        <w:r>
          <w:t xml:space="preserve">Illustrating </w:t>
        </w:r>
      </w:ins>
      <w:del w:id="403" w:author="冯 晓涵" w:date="2021-08-28T17:06:00Z">
        <w:r w:rsidR="009C1DFC" w:rsidRPr="007B38A0" w:rsidDel="00FA4B75">
          <w:rPr>
            <w:rPrChange w:id="404" w:author="冯 晓涵" w:date="2021-08-29T23:52:00Z">
              <w:rPr>
                <w:rFonts w:ascii="Arial" w:eastAsiaTheme="minorEastAsia" w:hAnsi="Arial" w:cs="Arial"/>
                <w:b/>
                <w:bCs/>
                <w:color w:val="404040"/>
                <w:shd w:val="clear" w:color="auto" w:fill="FCFCFC"/>
              </w:rPr>
            </w:rPrChange>
          </w:rPr>
          <w:delText>S</w:delText>
        </w:r>
      </w:del>
      <w:del w:id="405" w:author="冯 晓涵" w:date="2021-08-28T18:01:00Z">
        <w:r w:rsidR="009C1DFC" w:rsidRPr="007B38A0" w:rsidDel="00390E81">
          <w:rPr>
            <w:rPrChange w:id="406" w:author="冯 晓涵" w:date="2021-08-29T23:52:00Z">
              <w:rPr>
                <w:rFonts w:ascii="Arial" w:eastAsiaTheme="minorEastAsia" w:hAnsi="Arial" w:cs="Arial"/>
                <w:b/>
                <w:bCs/>
                <w:color w:val="404040"/>
                <w:shd w:val="clear" w:color="auto" w:fill="FCFCFC"/>
              </w:rPr>
            </w:rPrChange>
          </w:rPr>
          <w:delText>catter plot</w:delText>
        </w:r>
      </w:del>
      <w:ins w:id="407" w:author="冯 晓涵" w:date="2021-08-28T18:01:00Z">
        <w:r w:rsidR="00390E81" w:rsidRPr="007B38A0">
          <w:rPr>
            <w:rPrChange w:id="408" w:author="冯 晓涵" w:date="2021-08-29T23:52:00Z">
              <w:rPr>
                <w:rFonts w:asciiTheme="minorEastAsia" w:eastAsiaTheme="minorEastAsia" w:hAnsiTheme="minorEastAsia"/>
              </w:rPr>
            </w:rPrChange>
          </w:rPr>
          <w:t>the</w:t>
        </w:r>
        <w:r w:rsidR="00390E81">
          <w:t xml:space="preserve"> rela</w:t>
        </w:r>
      </w:ins>
      <w:ins w:id="409" w:author="冯 晓涵" w:date="2021-08-28T18:02:00Z">
        <w:r w:rsidR="00390E81">
          <w:t xml:space="preserve">tionship between </w:t>
        </w:r>
      </w:ins>
      <w:ins w:id="410" w:author="冯 晓涵" w:date="2021-08-28T18:23:00Z">
        <w:r w:rsidR="001A119F">
          <w:t>domain scores and their corresponding</w:t>
        </w:r>
      </w:ins>
      <w:ins w:id="411" w:author="冯 晓涵" w:date="2021-08-28T18:24:00Z">
        <w:r w:rsidR="001A119F">
          <w:t xml:space="preserve"> SHAP values</w:t>
        </w:r>
      </w:ins>
    </w:p>
    <w:p w14:paraId="60B0C800" w14:textId="420F6EF1" w:rsidR="009C1DFC" w:rsidRPr="00D857B2" w:rsidRDefault="00DA6C61" w:rsidP="00DA6C61">
      <w:pPr>
        <w:spacing w:before="156"/>
        <w:rPr>
          <w:rFonts w:ascii="Tahoma" w:hAnsi="Tahoma" w:cs="Tahoma"/>
        </w:rPr>
      </w:pPr>
      <w:del w:id="412" w:author="Chen, Huanfa" w:date="2021-08-26T10:38:00Z">
        <w:r w:rsidRPr="00D857B2" w:rsidDel="000043EF">
          <w:rPr>
            <w:rFonts w:ascii="Tahoma" w:hAnsi="Tahoma" w:cs="Tahoma"/>
          </w:rPr>
          <w:delText xml:space="preserve">Following </w:delText>
        </w:r>
      </w:del>
      <w:r w:rsidR="009C1DFC" w:rsidRPr="00D857B2">
        <w:rPr>
          <w:rFonts w:ascii="Tahoma" w:hAnsi="Tahoma" w:cs="Tahoma"/>
        </w:rPr>
        <w:t xml:space="preserve">SHAP </w:t>
      </w:r>
      <w:r w:rsidRPr="00D857B2">
        <w:rPr>
          <w:rFonts w:ascii="Tahoma" w:hAnsi="Tahoma" w:cs="Tahoma"/>
        </w:rPr>
        <w:t>scatter</w:t>
      </w:r>
      <w:r w:rsidR="009C1DFC" w:rsidRPr="00D857B2">
        <w:rPr>
          <w:rFonts w:ascii="Tahoma" w:hAnsi="Tahoma" w:cs="Tahoma"/>
        </w:rPr>
        <w:t xml:space="preserve"> plot</w:t>
      </w:r>
      <w:r w:rsidRPr="00D857B2">
        <w:rPr>
          <w:rFonts w:ascii="Tahoma" w:hAnsi="Tahoma" w:cs="Tahoma"/>
        </w:rPr>
        <w:t>s</w:t>
      </w:r>
      <w:r w:rsidR="009C1DFC" w:rsidRPr="00D857B2">
        <w:rPr>
          <w:rFonts w:ascii="Tahoma" w:hAnsi="Tahoma" w:cs="Tahoma"/>
        </w:rPr>
        <w:t xml:space="preserve"> </w:t>
      </w:r>
      <w:r w:rsidRPr="00D857B2">
        <w:rPr>
          <w:rFonts w:ascii="Tahoma" w:hAnsi="Tahoma" w:cs="Tahoma"/>
        </w:rPr>
        <w:t>represent</w:t>
      </w:r>
      <w:r w:rsidR="009C1DFC" w:rsidRPr="00D857B2">
        <w:rPr>
          <w:rFonts w:ascii="Tahoma" w:hAnsi="Tahoma" w:cs="Tahoma"/>
        </w:rPr>
        <w:t xml:space="preserve"> how the model output varies by </w:t>
      </w:r>
      <w:r w:rsidRPr="00D857B2">
        <w:rPr>
          <w:rFonts w:ascii="Tahoma" w:hAnsi="Tahoma" w:cs="Tahoma"/>
        </w:rPr>
        <w:t>feature</w:t>
      </w:r>
      <w:r w:rsidR="009C1DFC" w:rsidRPr="00D857B2">
        <w:rPr>
          <w:rFonts w:ascii="Tahoma" w:hAnsi="Tahoma" w:cs="Tahoma"/>
        </w:rPr>
        <w:t xml:space="preserve"> value</w:t>
      </w:r>
      <w:r w:rsidR="0081158D" w:rsidRPr="00D857B2">
        <w:rPr>
          <w:rFonts w:ascii="Tahoma" w:hAnsi="Tahoma" w:cs="Tahoma"/>
        </w:rPr>
        <w:t xml:space="preserve"> and whether the relationship between the target and the features </w:t>
      </w:r>
      <w:r w:rsidR="00944B3F">
        <w:rPr>
          <w:rFonts w:ascii="Tahoma" w:hAnsi="Tahoma" w:cs="Tahoma"/>
        </w:rPr>
        <w:t>is</w:t>
      </w:r>
      <w:r w:rsidR="0081158D" w:rsidRPr="00D857B2">
        <w:rPr>
          <w:rFonts w:ascii="Tahoma" w:hAnsi="Tahoma" w:cs="Tahoma"/>
        </w:rPr>
        <w:t xml:space="preserve"> linear, monotonic, or more complex</w:t>
      </w:r>
      <w:r w:rsidR="0081158D" w:rsidRPr="00D857B2">
        <w:rPr>
          <w:rFonts w:ascii="Tahoma" w:hAnsi="Tahoma" w:cs="Tahoma" w:hint="eastAsia"/>
        </w:rPr>
        <w:t>.</w:t>
      </w:r>
      <w:r w:rsidR="0081158D" w:rsidRPr="00D857B2">
        <w:rPr>
          <w:rFonts w:ascii="Tahoma" w:hAnsi="Tahoma" w:cs="Tahoma"/>
        </w:rPr>
        <w:t xml:space="preserve"> </w:t>
      </w:r>
      <w:r w:rsidRPr="00D857B2">
        <w:rPr>
          <w:rFonts w:ascii="Tahoma" w:hAnsi="Tahoma" w:cs="Tahoma"/>
        </w:rPr>
        <w:t>Each dot is a single prediction (LSOA) from the dataset.</w:t>
      </w:r>
      <w:r w:rsidRPr="00D857B2">
        <w:rPr>
          <w:rFonts w:ascii="Tahoma" w:hAnsi="Tahoma" w:cs="Tahoma" w:hint="eastAsia"/>
        </w:rPr>
        <w:t xml:space="preserve"> </w:t>
      </w:r>
      <w:r w:rsidRPr="00D857B2">
        <w:rPr>
          <w:rFonts w:ascii="Tahoma" w:hAnsi="Tahoma" w:cs="Tahoma"/>
        </w:rPr>
        <w:t>The x-axis is the value of domain scores and the y-axis is the SHAP value for that feature.</w:t>
      </w:r>
      <w:r w:rsidR="009C1DFC" w:rsidRPr="00D857B2">
        <w:rPr>
          <w:rFonts w:ascii="Tahoma" w:hAnsi="Tahoma" w:cs="Tahoma"/>
        </w:rPr>
        <w:t xml:space="preserve"> </w:t>
      </w:r>
    </w:p>
    <w:p w14:paraId="30639BB2" w14:textId="651FE6F2" w:rsidR="00E02C20" w:rsidRPr="00D857B2" w:rsidRDefault="009C1DFC" w:rsidP="0081158D">
      <w:pPr>
        <w:spacing w:before="156"/>
        <w:rPr>
          <w:rFonts w:ascii="Tahoma" w:hAnsi="Tahoma" w:cs="Tahoma"/>
        </w:rPr>
      </w:pPr>
      <w:commentRangeStart w:id="413"/>
      <w:r w:rsidRPr="00D857B2">
        <w:rPr>
          <w:rFonts w:ascii="Tahoma" w:hAnsi="Tahoma" w:cs="Tahoma"/>
        </w:rPr>
        <w:t xml:space="preserve">The following </w:t>
      </w:r>
      <w:commentRangeStart w:id="414"/>
      <w:del w:id="415" w:author="冯 晓涵" w:date="2021-08-28T17:20:00Z">
        <w:r w:rsidRPr="00D857B2" w:rsidDel="00521A86">
          <w:rPr>
            <w:rFonts w:ascii="Tahoma" w:hAnsi="Tahoma" w:cs="Tahoma"/>
          </w:rPr>
          <w:delText xml:space="preserve">dependence </w:delText>
        </w:r>
      </w:del>
      <w:r w:rsidRPr="00D857B2">
        <w:rPr>
          <w:rFonts w:ascii="Tahoma" w:hAnsi="Tahoma" w:cs="Tahoma"/>
        </w:rPr>
        <w:t>scatter plot</w:t>
      </w:r>
      <w:ins w:id="416" w:author="冯 晓涵" w:date="2021-08-28T17:20:00Z">
        <w:r w:rsidR="00521A86">
          <w:rPr>
            <w:rFonts w:ascii="Tahoma" w:hAnsi="Tahoma" w:cs="Tahoma"/>
          </w:rPr>
          <w:t xml:space="preserve">s from </w:t>
        </w:r>
      </w:ins>
      <w:ins w:id="417" w:author="冯 晓涵" w:date="2021-08-28T17:21:00Z">
        <w:r w:rsidR="00521A86">
          <w:rPr>
            <w:rFonts w:ascii="Tahoma" w:hAnsi="Tahoma" w:cs="Tahoma"/>
          </w:rPr>
          <w:t>figure 3 to figure 9</w:t>
        </w:r>
      </w:ins>
      <w:r w:rsidRPr="00D857B2">
        <w:rPr>
          <w:rFonts w:ascii="Tahoma" w:hAnsi="Tahoma" w:cs="Tahoma"/>
        </w:rPr>
        <w:t xml:space="preserve"> </w:t>
      </w:r>
      <w:commentRangeEnd w:id="414"/>
      <w:r w:rsidR="000043EF">
        <w:rPr>
          <w:rStyle w:val="CommentReference"/>
        </w:rPr>
        <w:commentReference w:id="414"/>
      </w:r>
      <w:commentRangeEnd w:id="413"/>
      <w:r w:rsidR="000043EF">
        <w:rPr>
          <w:rStyle w:val="CommentReference"/>
        </w:rPr>
        <w:commentReference w:id="413"/>
      </w:r>
      <w:r w:rsidRPr="00D857B2">
        <w:rPr>
          <w:rFonts w:ascii="Tahoma" w:hAnsi="Tahoma" w:cs="Tahoma"/>
        </w:rPr>
        <w:t xml:space="preserve">give us a clearer relationship between individual domain scores and their corresponding </w:t>
      </w:r>
      <w:r w:rsidR="00DA6C61" w:rsidRPr="00D857B2">
        <w:rPr>
          <w:rFonts w:ascii="Tahoma" w:hAnsi="Tahoma" w:cs="Tahoma"/>
        </w:rPr>
        <w:t>Shapley</w:t>
      </w:r>
      <w:r w:rsidRPr="00D857B2">
        <w:rPr>
          <w:rFonts w:ascii="Tahoma" w:hAnsi="Tahoma" w:cs="Tahoma"/>
        </w:rPr>
        <w:t xml:space="preserve"> values. </w:t>
      </w:r>
      <w:ins w:id="418" w:author="冯 晓涵" w:date="2021-08-28T17:35:00Z">
        <w:r w:rsidR="007917A2">
          <w:rPr>
            <w:rFonts w:ascii="Tahoma" w:hAnsi="Tahoma" w:cs="Tahoma"/>
          </w:rPr>
          <w:t>The linear line in each plot describes the sc</w:t>
        </w:r>
      </w:ins>
      <w:ins w:id="419" w:author="冯 晓涵" w:date="2021-08-28T17:36:00Z">
        <w:r w:rsidR="007917A2">
          <w:rPr>
            <w:rFonts w:ascii="Tahoma" w:hAnsi="Tahoma" w:cs="Tahoma"/>
          </w:rPr>
          <w:t>enario in which all domain scores are linea</w:t>
        </w:r>
        <w:r w:rsidR="00042B4A">
          <w:rPr>
            <w:rFonts w:ascii="Tahoma" w:hAnsi="Tahoma" w:cs="Tahoma"/>
          </w:rPr>
          <w:t xml:space="preserve">rly combined. </w:t>
        </w:r>
      </w:ins>
      <w:r w:rsidRPr="00D857B2">
        <w:rPr>
          <w:rFonts w:ascii="Tahoma" w:hAnsi="Tahoma" w:cs="Tahoma"/>
        </w:rPr>
        <w:t xml:space="preserve">In general, </w:t>
      </w:r>
      <w:del w:id="420" w:author="冯 晓涵" w:date="2021-08-28T17:43:00Z">
        <w:r w:rsidRPr="00D857B2" w:rsidDel="00042B4A">
          <w:rPr>
            <w:rFonts w:ascii="Tahoma" w:hAnsi="Tahoma" w:cs="Tahoma"/>
          </w:rPr>
          <w:delText xml:space="preserve">they </w:delText>
        </w:r>
      </w:del>
      <w:ins w:id="421" w:author="冯 晓涵" w:date="2021-08-28T17:43:00Z">
        <w:r w:rsidR="00042B4A">
          <w:rPr>
            <w:rFonts w:ascii="Tahoma" w:hAnsi="Tahoma" w:cs="Tahoma"/>
          </w:rPr>
          <w:t>these scatter plots</w:t>
        </w:r>
        <w:r w:rsidR="00042B4A" w:rsidRPr="00D857B2">
          <w:rPr>
            <w:rFonts w:ascii="Tahoma" w:hAnsi="Tahoma" w:cs="Tahoma"/>
          </w:rPr>
          <w:t xml:space="preserve"> </w:t>
        </w:r>
      </w:ins>
      <w:r w:rsidRPr="00D857B2">
        <w:rPr>
          <w:rFonts w:ascii="Tahoma" w:hAnsi="Tahoma" w:cs="Tahoma"/>
        </w:rPr>
        <w:t xml:space="preserve">have </w:t>
      </w:r>
      <w:r w:rsidR="00CD2B0B">
        <w:rPr>
          <w:rFonts w:ascii="Tahoma" w:hAnsi="Tahoma" w:cs="Tahoma"/>
        </w:rPr>
        <w:t>a</w:t>
      </w:r>
      <w:r w:rsidRPr="00D857B2">
        <w:rPr>
          <w:rFonts w:ascii="Tahoma" w:hAnsi="Tahoma" w:cs="Tahoma"/>
        </w:rPr>
        <w:t xml:space="preserve"> similar tendency: it's super-linear at the beginning</w:t>
      </w:r>
      <w:r w:rsidR="005C4239" w:rsidRPr="00D857B2">
        <w:rPr>
          <w:rFonts w:ascii="Tahoma" w:hAnsi="Tahoma" w:cs="Tahoma"/>
        </w:rPr>
        <w:t xml:space="preserve">, which means IMD rank increases significantly when domain scores are small. </w:t>
      </w:r>
      <w:r w:rsidRPr="00D857B2">
        <w:rPr>
          <w:rFonts w:ascii="Tahoma" w:hAnsi="Tahoma" w:cs="Tahoma"/>
        </w:rPr>
        <w:t xml:space="preserve">Then </w:t>
      </w:r>
      <w:r w:rsidR="005C4239" w:rsidRPr="00D857B2">
        <w:rPr>
          <w:rFonts w:ascii="Tahoma" w:hAnsi="Tahoma" w:cs="Tahoma"/>
        </w:rPr>
        <w:t xml:space="preserve">it </w:t>
      </w:r>
      <w:r w:rsidRPr="00D857B2">
        <w:rPr>
          <w:rFonts w:ascii="Tahoma" w:hAnsi="Tahoma" w:cs="Tahoma"/>
        </w:rPr>
        <w:t xml:space="preserve">becomes linear and finally tends to be sublinear. In addition, </w:t>
      </w:r>
      <w:r w:rsidR="005C4239" w:rsidRPr="00D857B2">
        <w:rPr>
          <w:rFonts w:ascii="Tahoma" w:hAnsi="Tahoma" w:cs="Tahoma"/>
        </w:rPr>
        <w:t xml:space="preserve">for points whose domain scores are lower than </w:t>
      </w:r>
      <w:r w:rsidR="00CD2B0B">
        <w:rPr>
          <w:rFonts w:ascii="Tahoma" w:hAnsi="Tahoma" w:cs="Tahoma"/>
        </w:rPr>
        <w:t>their</w:t>
      </w:r>
      <w:r w:rsidR="005C4239" w:rsidRPr="00D857B2">
        <w:rPr>
          <w:rFonts w:ascii="Tahoma" w:hAnsi="Tahoma" w:cs="Tahoma"/>
        </w:rPr>
        <w:t xml:space="preserve"> average value, it</w:t>
      </w:r>
      <w:r w:rsidRPr="00D857B2">
        <w:rPr>
          <w:rFonts w:ascii="Tahoma" w:hAnsi="Tahoma" w:cs="Tahoma"/>
        </w:rPr>
        <w:t xml:space="preserve"> corresponds to a negative Shapely value</w:t>
      </w:r>
      <w:r w:rsidR="005C4239" w:rsidRPr="00D857B2">
        <w:rPr>
          <w:rFonts w:ascii="Tahoma" w:hAnsi="Tahoma" w:cs="Tahoma"/>
        </w:rPr>
        <w:t>. It means the marginal effect this variable has on the predicted IMD rank</w:t>
      </w:r>
      <w:r w:rsidRPr="00D857B2">
        <w:rPr>
          <w:rFonts w:ascii="Tahoma" w:hAnsi="Tahoma" w:cs="Tahoma"/>
        </w:rPr>
        <w:t xml:space="preserve"> </w:t>
      </w:r>
      <w:r w:rsidR="005C4239" w:rsidRPr="00D857B2">
        <w:rPr>
          <w:rFonts w:ascii="Tahoma" w:hAnsi="Tahoma" w:cs="Tahoma"/>
        </w:rPr>
        <w:t>is negative. While a higher-than-average domain score pushes the prediction higher</w:t>
      </w:r>
      <w:r w:rsidRPr="00D857B2">
        <w:rPr>
          <w:rFonts w:ascii="Tahoma" w:hAnsi="Tahoma" w:cs="Tahoma"/>
        </w:rPr>
        <w:t xml:space="preserve">. </w:t>
      </w:r>
      <w:r w:rsidR="0081158D" w:rsidRPr="00D857B2">
        <w:rPr>
          <w:rFonts w:ascii="Tahoma" w:hAnsi="Tahoma" w:cs="Tahoma"/>
        </w:rPr>
        <w:t xml:space="preserve">In addition, the vertical dispersion in the plot is only small when </w:t>
      </w:r>
      <w:r w:rsidR="00CD2B0B">
        <w:rPr>
          <w:rFonts w:ascii="Tahoma" w:hAnsi="Tahoma" w:cs="Tahoma"/>
        </w:rPr>
        <w:t xml:space="preserve">the </w:t>
      </w:r>
      <w:r w:rsidR="0081158D" w:rsidRPr="00D857B2">
        <w:rPr>
          <w:rFonts w:ascii="Tahoma" w:hAnsi="Tahoma" w:cs="Tahoma"/>
        </w:rPr>
        <w:t xml:space="preserve">domain score is around </w:t>
      </w:r>
      <w:r w:rsidR="00CD2B0B">
        <w:rPr>
          <w:rFonts w:ascii="Tahoma" w:hAnsi="Tahoma" w:cs="Tahoma"/>
        </w:rPr>
        <w:t xml:space="preserve">the </w:t>
      </w:r>
      <w:r w:rsidR="0081158D" w:rsidRPr="00D857B2">
        <w:rPr>
          <w:rFonts w:ascii="Tahoma" w:hAnsi="Tahoma" w:cs="Tahoma"/>
        </w:rPr>
        <w:t>average value, for other places, the same value for domain score can have a different impact on the model’s output for different LSOAs. Then, we would inspect each domain separately</w:t>
      </w:r>
      <w:r w:rsidR="00012B99" w:rsidRPr="00D857B2">
        <w:rPr>
          <w:rFonts w:ascii="Tahoma" w:hAnsi="Tahoma" w:cs="Tahoma"/>
        </w:rPr>
        <w:t xml:space="preserve"> to see their difference.</w:t>
      </w:r>
    </w:p>
    <w:p w14:paraId="793563FA" w14:textId="541D31CB" w:rsidR="009C1DFC" w:rsidRPr="00D857B2" w:rsidRDefault="00EF424D" w:rsidP="009C1DFC">
      <w:pPr>
        <w:spacing w:before="156"/>
        <w:rPr>
          <w:rFonts w:ascii="Tahoma" w:hAnsi="Tahoma" w:cs="Tahoma"/>
        </w:rPr>
      </w:pPr>
      <w:r>
        <w:rPr>
          <w:rFonts w:ascii="Tahoma" w:hAnsi="Tahoma" w:cs="Tahoma"/>
          <w:noProof/>
        </w:rPr>
        <w:lastRenderedPageBreak/>
        <mc:AlternateContent>
          <mc:Choice Requires="wpg">
            <w:drawing>
              <wp:anchor distT="0" distB="0" distL="114300" distR="114300" simplePos="0" relativeHeight="251655680" behindDoc="0" locked="0" layoutInCell="1" allowOverlap="1" wp14:anchorId="24505FDF" wp14:editId="020D149C">
                <wp:simplePos x="0" y="0"/>
                <wp:positionH relativeFrom="margin">
                  <wp:posOffset>2622550</wp:posOffset>
                </wp:positionH>
                <wp:positionV relativeFrom="paragraph">
                  <wp:posOffset>831850</wp:posOffset>
                </wp:positionV>
                <wp:extent cx="2749550" cy="2651760"/>
                <wp:effectExtent l="0" t="0" r="0" b="0"/>
                <wp:wrapNone/>
                <wp:docPr id="20" name="Group 20"/>
                <wp:cNvGraphicFramePr/>
                <a:graphic xmlns:a="http://schemas.openxmlformats.org/drawingml/2006/main">
                  <a:graphicData uri="http://schemas.microsoft.com/office/word/2010/wordprocessingGroup">
                    <wpg:wgp>
                      <wpg:cNvGrpSpPr/>
                      <wpg:grpSpPr>
                        <a:xfrm>
                          <a:off x="0" y="0"/>
                          <a:ext cx="2749550" cy="2651760"/>
                          <a:chOff x="0" y="0"/>
                          <a:chExt cx="2749550" cy="2651760"/>
                        </a:xfrm>
                      </wpg:grpSpPr>
                      <pic:pic xmlns:pic="http://schemas.openxmlformats.org/drawingml/2006/picture">
                        <pic:nvPicPr>
                          <pic:cNvPr id="41" name="Picture 41" descr="Chart, line char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60325" y="0"/>
                            <a:ext cx="2432685" cy="1507490"/>
                          </a:xfrm>
                          <a:prstGeom prst="rect">
                            <a:avLst/>
                          </a:prstGeom>
                        </pic:spPr>
                      </pic:pic>
                      <wps:wsp>
                        <wps:cNvPr id="17" name="Text Box 17"/>
                        <wps:cNvSpPr txBox="1"/>
                        <wps:spPr>
                          <a:xfrm>
                            <a:off x="0" y="1562100"/>
                            <a:ext cx="2749550" cy="1089660"/>
                          </a:xfrm>
                          <a:prstGeom prst="rect">
                            <a:avLst/>
                          </a:prstGeom>
                          <a:solidFill>
                            <a:prstClr val="white"/>
                          </a:solidFill>
                          <a:ln>
                            <a:noFill/>
                          </a:ln>
                        </wps:spPr>
                        <wps:txbx>
                          <w:txbxContent>
                            <w:p w14:paraId="3DA87B88" w14:textId="46AC7B32" w:rsidR="000C11D1" w:rsidRPr="00FF7D89" w:rsidRDefault="000C11D1" w:rsidP="00B1209D">
                              <w:pPr>
                                <w:pStyle w:val="Caption"/>
                                <w:spacing w:before="156"/>
                                <w:rPr>
                                  <w:noProof/>
                                  <w:sz w:val="21"/>
                                </w:rPr>
                              </w:pPr>
                              <w:bookmarkStart w:id="422" w:name="_Toc81214174"/>
                              <w:r>
                                <w:t xml:space="preserve">Figure </w:t>
                              </w:r>
                              <w:fldSimple w:instr=" SEQ Figure \* ARABIC ">
                                <w:ins w:id="423" w:author="LI Junjie" w:date="2021-08-30T10:19:00Z">
                                  <w:r w:rsidR="00EF424D">
                                    <w:rPr>
                                      <w:noProof/>
                                    </w:rPr>
                                    <w:t>4</w:t>
                                  </w:r>
                                </w:ins>
                                <w:ins w:id="424" w:author="冯 晓涵" w:date="2021-08-29T18:15:00Z">
                                  <w:del w:id="425" w:author="LI Junjie" w:date="2021-08-30T10:19:00Z">
                                    <w:r w:rsidR="00BB3AFC" w:rsidDel="00EF424D">
                                      <w:rPr>
                                        <w:noProof/>
                                      </w:rPr>
                                      <w:delText>3</w:delText>
                                    </w:r>
                                  </w:del>
                                </w:ins>
                                <w:del w:id="426" w:author="LI Junjie" w:date="2021-08-30T10:19:00Z">
                                  <w:r w:rsidR="0091208A" w:rsidDel="00EF424D">
                                    <w:rPr>
                                      <w:noProof/>
                                    </w:rPr>
                                    <w:delText>4</w:delText>
                                  </w:r>
                                </w:del>
                              </w:fldSimple>
                              <w:r>
                                <w:t xml:space="preserve"> </w:t>
                              </w:r>
                              <w:r w:rsidRPr="00E03EE1">
                                <w:t xml:space="preserve">Scatter plot of </w:t>
                              </w:r>
                              <w:r>
                                <w:t>Employment</w:t>
                              </w:r>
                              <w:r w:rsidRPr="00E03EE1">
                                <w:t xml:space="preserve"> domain</w:t>
                              </w:r>
                            </w:p>
                            <w:p w14:paraId="0397E6CD" w14:textId="77777777" w:rsidR="00000000" w:rsidRDefault="003F5C6C">
                              <w:pPr>
                                <w:spacing w:before="156"/>
                              </w:pPr>
                            </w:p>
                            <w:p w14:paraId="4A7205A7" w14:textId="757E0A81" w:rsidR="000C11D1" w:rsidRPr="00FF7D89" w:rsidRDefault="000C11D1" w:rsidP="00B1209D">
                              <w:pPr>
                                <w:pStyle w:val="Caption"/>
                                <w:spacing w:before="156"/>
                                <w:rPr>
                                  <w:noProof/>
                                  <w:sz w:val="21"/>
                                </w:rPr>
                              </w:pPr>
                              <w:r>
                                <w:t xml:space="preserve">Figure </w:t>
                              </w:r>
                              <w:fldSimple w:instr=" SEQ Figure \* ARABIC ">
                                <w:ins w:id="427" w:author="LI Junjie" w:date="2021-08-30T10:19:00Z">
                                  <w:r w:rsidR="00EF424D">
                                    <w:rPr>
                                      <w:noProof/>
                                    </w:rPr>
                                    <w:t>3</w:t>
                                  </w:r>
                                </w:ins>
                                <w:ins w:id="428" w:author="冯 晓涵" w:date="2021-08-29T18:15:00Z">
                                  <w:del w:id="429" w:author="LI Junjie" w:date="2021-08-30T10:19:00Z">
                                    <w:r w:rsidR="00BB3AFC" w:rsidDel="00EF424D">
                                      <w:rPr>
                                        <w:noProof/>
                                      </w:rPr>
                                      <w:delText>4</w:delText>
                                    </w:r>
                                  </w:del>
                                </w:ins>
                                <w:del w:id="430" w:author="LI Junjie" w:date="2021-08-30T10:19:00Z">
                                  <w:r w:rsidR="0091208A" w:rsidDel="00EF424D">
                                    <w:rPr>
                                      <w:noProof/>
                                    </w:rPr>
                                    <w:delText>3</w:delText>
                                  </w:r>
                                </w:del>
                              </w:fldSimple>
                              <w:r>
                                <w:t xml:space="preserve"> </w:t>
                              </w:r>
                              <w:r w:rsidRPr="00F84EF9">
                                <w:t xml:space="preserve">Scatter plot of </w:t>
                              </w:r>
                              <w:r>
                                <w:t>I</w:t>
                              </w:r>
                              <w:r w:rsidRPr="00F84EF9">
                                <w:t>ncome domain</w:t>
                              </w:r>
                              <w:r>
                                <w:t xml:space="preserve">Figure </w:t>
                              </w:r>
                              <w:fldSimple w:instr=" SEQ Figure \* ARABIC ">
                                <w:ins w:id="431" w:author="LI Junjie" w:date="2021-08-30T10:19:00Z">
                                  <w:r w:rsidR="00EF424D">
                                    <w:rPr>
                                      <w:noProof/>
                                    </w:rPr>
                                    <w:t>4</w:t>
                                  </w:r>
                                </w:ins>
                                <w:ins w:id="432" w:author="冯 晓涵" w:date="2021-08-29T18:15:00Z">
                                  <w:del w:id="433" w:author="LI Junjie" w:date="2021-08-30T10:19:00Z">
                                    <w:r w:rsidR="00BB3AFC" w:rsidDel="00EF424D">
                                      <w:rPr>
                                        <w:noProof/>
                                      </w:rPr>
                                      <w:delText>3</w:delText>
                                    </w:r>
                                  </w:del>
                                </w:ins>
                                <w:del w:id="434" w:author="LI Junjie" w:date="2021-08-30T10:19:00Z">
                                  <w:r w:rsidR="0091208A" w:rsidDel="00EF424D">
                                    <w:rPr>
                                      <w:noProof/>
                                    </w:rPr>
                                    <w:delText>4</w:delText>
                                  </w:r>
                                </w:del>
                              </w:fldSimple>
                              <w:r>
                                <w:t xml:space="preserve"> </w:t>
                              </w:r>
                              <w:r w:rsidRPr="00E03EE1">
                                <w:t xml:space="preserve">Scatter plot of </w:t>
                              </w:r>
                              <w:r>
                                <w:t>Employment</w:t>
                              </w:r>
                              <w:r w:rsidRPr="00E03EE1">
                                <w:t xml:space="preserve"> domain</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4505FDF" id="Group 20" o:spid="_x0000_s1028" style="position:absolute;left:0;text-align:left;margin-left:206.5pt;margin-top:65.5pt;width:216.5pt;height:208.8pt;z-index:251655680;mso-position-horizontal-relative:margin;mso-width-relative:margin" coordsize="27495,26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9" type="#_x0000_t75" alt="Chart, line chart&#10;&#10;Description automatically generated" style="position:absolute;left:603;width:24327;height:1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">
                  <v:imagedata r:id="rId20" o:title="Chart, line chart&#10;&#10;Description automatically generated"/>
                </v:shape>
                <v:shape id="Text Box 17" o:spid="_x0000_s1030" type="#_x0000_t202" style="position:absolute;top:15621;width:27495;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3DA87B88" w14:textId="46AC7B32" w:rsidR="000C11D1" w:rsidRPr="00FF7D89" w:rsidRDefault="000C11D1" w:rsidP="00B1209D">
                        <w:pPr>
                          <w:pStyle w:val="Caption"/>
                          <w:spacing w:before="156"/>
                          <w:rPr>
                            <w:noProof/>
                            <w:sz w:val="21"/>
                          </w:rPr>
                        </w:pPr>
                        <w:bookmarkStart w:id="435" w:name="_Toc81214174"/>
                        <w:r>
                          <w:t xml:space="preserve">Figure </w:t>
                        </w:r>
                        <w:fldSimple w:instr=" SEQ Figure \* ARABIC ">
                          <w:ins w:id="436" w:author="LI Junjie" w:date="2021-08-30T10:19:00Z">
                            <w:r w:rsidR="00EF424D">
                              <w:rPr>
                                <w:noProof/>
                              </w:rPr>
                              <w:t>4</w:t>
                            </w:r>
                          </w:ins>
                          <w:ins w:id="437" w:author="冯 晓涵" w:date="2021-08-29T18:15:00Z">
                            <w:del w:id="438" w:author="LI Junjie" w:date="2021-08-30T10:19:00Z">
                              <w:r w:rsidR="00BB3AFC" w:rsidDel="00EF424D">
                                <w:rPr>
                                  <w:noProof/>
                                </w:rPr>
                                <w:delText>3</w:delText>
                              </w:r>
                            </w:del>
                          </w:ins>
                          <w:del w:id="439" w:author="LI Junjie" w:date="2021-08-30T10:19:00Z">
                            <w:r w:rsidR="0091208A" w:rsidDel="00EF424D">
                              <w:rPr>
                                <w:noProof/>
                              </w:rPr>
                              <w:delText>4</w:delText>
                            </w:r>
                          </w:del>
                        </w:fldSimple>
                        <w:r>
                          <w:t xml:space="preserve"> </w:t>
                        </w:r>
                        <w:r w:rsidRPr="00E03EE1">
                          <w:t xml:space="preserve">Scatter plot of </w:t>
                        </w:r>
                        <w:r>
                          <w:t>Employment</w:t>
                        </w:r>
                        <w:r w:rsidRPr="00E03EE1">
                          <w:t xml:space="preserve"> domain</w:t>
                        </w:r>
                      </w:p>
                      <w:p w14:paraId="0397E6CD" w14:textId="77777777" w:rsidR="00000000" w:rsidRDefault="003F5C6C">
                        <w:pPr>
                          <w:spacing w:before="156"/>
                        </w:pPr>
                      </w:p>
                      <w:p w14:paraId="4A7205A7" w14:textId="757E0A81" w:rsidR="000C11D1" w:rsidRPr="00FF7D89" w:rsidRDefault="000C11D1" w:rsidP="00B1209D">
                        <w:pPr>
                          <w:pStyle w:val="Caption"/>
                          <w:spacing w:before="156"/>
                          <w:rPr>
                            <w:noProof/>
                            <w:sz w:val="21"/>
                          </w:rPr>
                        </w:pPr>
                        <w:r>
                          <w:t xml:space="preserve">Figure </w:t>
                        </w:r>
                        <w:fldSimple w:instr=" SEQ Figure \* ARABIC ">
                          <w:ins w:id="440" w:author="LI Junjie" w:date="2021-08-30T10:19:00Z">
                            <w:r w:rsidR="00EF424D">
                              <w:rPr>
                                <w:noProof/>
                              </w:rPr>
                              <w:t>3</w:t>
                            </w:r>
                          </w:ins>
                          <w:ins w:id="441" w:author="冯 晓涵" w:date="2021-08-29T18:15:00Z">
                            <w:del w:id="442" w:author="LI Junjie" w:date="2021-08-30T10:19:00Z">
                              <w:r w:rsidR="00BB3AFC" w:rsidDel="00EF424D">
                                <w:rPr>
                                  <w:noProof/>
                                </w:rPr>
                                <w:delText>4</w:delText>
                              </w:r>
                            </w:del>
                          </w:ins>
                          <w:del w:id="443" w:author="LI Junjie" w:date="2021-08-30T10:19:00Z">
                            <w:r w:rsidR="0091208A" w:rsidDel="00EF424D">
                              <w:rPr>
                                <w:noProof/>
                              </w:rPr>
                              <w:delText>3</w:delText>
                            </w:r>
                          </w:del>
                        </w:fldSimple>
                        <w:r>
                          <w:t xml:space="preserve"> </w:t>
                        </w:r>
                        <w:r w:rsidRPr="00F84EF9">
                          <w:t xml:space="preserve">Scatter plot of </w:t>
                        </w:r>
                        <w:r>
                          <w:t>I</w:t>
                        </w:r>
                        <w:r w:rsidRPr="00F84EF9">
                          <w:t>ncome domain</w:t>
                        </w:r>
                        <w:r>
                          <w:t xml:space="preserve">Figure </w:t>
                        </w:r>
                        <w:fldSimple w:instr=" SEQ Figure \* ARABIC ">
                          <w:ins w:id="444" w:author="LI Junjie" w:date="2021-08-30T10:19:00Z">
                            <w:r w:rsidR="00EF424D">
                              <w:rPr>
                                <w:noProof/>
                              </w:rPr>
                              <w:t>4</w:t>
                            </w:r>
                          </w:ins>
                          <w:ins w:id="445" w:author="冯 晓涵" w:date="2021-08-29T18:15:00Z">
                            <w:del w:id="446" w:author="LI Junjie" w:date="2021-08-30T10:19:00Z">
                              <w:r w:rsidR="00BB3AFC" w:rsidDel="00EF424D">
                                <w:rPr>
                                  <w:noProof/>
                                </w:rPr>
                                <w:delText>3</w:delText>
                              </w:r>
                            </w:del>
                          </w:ins>
                          <w:del w:id="447" w:author="LI Junjie" w:date="2021-08-30T10:19:00Z">
                            <w:r w:rsidR="0091208A" w:rsidDel="00EF424D">
                              <w:rPr>
                                <w:noProof/>
                              </w:rPr>
                              <w:delText>4</w:delText>
                            </w:r>
                          </w:del>
                        </w:fldSimple>
                        <w:r>
                          <w:t xml:space="preserve"> </w:t>
                        </w:r>
                        <w:r w:rsidRPr="00E03EE1">
                          <w:t xml:space="preserve">Scatter plot of </w:t>
                        </w:r>
                        <w:r>
                          <w:t>Employment</w:t>
                        </w:r>
                        <w:r w:rsidRPr="00E03EE1">
                          <w:t xml:space="preserve"> domain</w:t>
                        </w:r>
                        <w:bookmarkEnd w:id="435"/>
                      </w:p>
                    </w:txbxContent>
                  </v:textbox>
                </v:shape>
                <w10:wrap anchorx="margin"/>
              </v:group>
            </w:pict>
          </mc:Fallback>
        </mc:AlternateContent>
      </w:r>
      <w:r>
        <w:rPr>
          <w:rFonts w:ascii="Tahoma" w:hAnsi="Tahoma" w:cs="Tahoma"/>
          <w:noProof/>
        </w:rPr>
        <mc:AlternateContent>
          <mc:Choice Requires="wpg">
            <w:drawing>
              <wp:anchor distT="0" distB="0" distL="114300" distR="114300" simplePos="0" relativeHeight="251644416" behindDoc="0" locked="0" layoutInCell="1" allowOverlap="1" wp14:anchorId="345D1E8A" wp14:editId="4ADC5B25">
                <wp:simplePos x="0" y="0"/>
                <wp:positionH relativeFrom="column">
                  <wp:posOffset>1905</wp:posOffset>
                </wp:positionH>
                <wp:positionV relativeFrom="paragraph">
                  <wp:posOffset>862965</wp:posOffset>
                </wp:positionV>
                <wp:extent cx="2461895" cy="2834640"/>
                <wp:effectExtent l="0" t="0" r="0" b="3810"/>
                <wp:wrapTopAndBottom/>
                <wp:docPr id="72" name="Group 72"/>
                <wp:cNvGraphicFramePr/>
                <a:graphic xmlns:a="http://schemas.openxmlformats.org/drawingml/2006/main">
                  <a:graphicData uri="http://schemas.microsoft.com/office/word/2010/wordprocessingGroup">
                    <wpg:wgp>
                      <wpg:cNvGrpSpPr/>
                      <wpg:grpSpPr>
                        <a:xfrm>
                          <a:off x="0" y="0"/>
                          <a:ext cx="2461895" cy="2834640"/>
                          <a:chOff x="0" y="0"/>
                          <a:chExt cx="2461895" cy="2834640"/>
                        </a:xfrm>
                      </wpg:grpSpPr>
                      <pic:pic xmlns:pic="http://schemas.openxmlformats.org/drawingml/2006/picture">
                        <pic:nvPicPr>
                          <pic:cNvPr id="40" name="Picture 4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61895" cy="1490345"/>
                          </a:xfrm>
                          <a:prstGeom prst="rect">
                            <a:avLst/>
                          </a:prstGeom>
                        </pic:spPr>
                      </pic:pic>
                      <wps:wsp>
                        <wps:cNvPr id="71" name="Text Box 71"/>
                        <wps:cNvSpPr txBox="1"/>
                        <wps:spPr>
                          <a:xfrm>
                            <a:off x="0" y="1546860"/>
                            <a:ext cx="2461895" cy="1287780"/>
                          </a:xfrm>
                          <a:prstGeom prst="rect">
                            <a:avLst/>
                          </a:prstGeom>
                          <a:solidFill>
                            <a:prstClr val="white"/>
                          </a:solidFill>
                          <a:ln>
                            <a:noFill/>
                          </a:ln>
                        </wps:spPr>
                        <wps:txbx>
                          <w:txbxContent>
                            <w:p w14:paraId="4BADEEC2" w14:textId="7003280C" w:rsidR="000C11D1" w:rsidRPr="008215BD" w:rsidRDefault="000C11D1" w:rsidP="00A51D81">
                              <w:pPr>
                                <w:pStyle w:val="Caption"/>
                                <w:spacing w:before="156"/>
                                <w:rPr>
                                  <w:rFonts w:ascii="Tahoma" w:hAnsi="Tahoma" w:cs="Tahoma"/>
                                  <w:noProof/>
                                  <w:sz w:val="21"/>
                                </w:rPr>
                              </w:pPr>
                              <w:bookmarkStart w:id="448" w:name="_Toc81214175"/>
                              <w:r>
                                <w:t xml:space="preserve">Figure </w:t>
                              </w:r>
                              <w:fldSimple w:instr=" SEQ Figure \* ARABIC ">
                                <w:ins w:id="449" w:author="LI Junjie" w:date="2021-08-30T10:19:00Z">
                                  <w:r w:rsidR="00EF424D">
                                    <w:rPr>
                                      <w:noProof/>
                                    </w:rPr>
                                    <w:t>3</w:t>
                                  </w:r>
                                </w:ins>
                                <w:ins w:id="450" w:author="冯 晓涵" w:date="2021-08-29T18:15:00Z">
                                  <w:del w:id="451" w:author="LI Junjie" w:date="2021-08-30T10:19:00Z">
                                    <w:r w:rsidR="00BB3AFC" w:rsidDel="00EF424D">
                                      <w:rPr>
                                        <w:noProof/>
                                      </w:rPr>
                                      <w:delText>4</w:delText>
                                    </w:r>
                                  </w:del>
                                </w:ins>
                                <w:del w:id="452" w:author="LI Junjie" w:date="2021-08-30T10:19:00Z">
                                  <w:r w:rsidR="0091208A" w:rsidDel="00EF424D">
                                    <w:rPr>
                                      <w:noProof/>
                                    </w:rPr>
                                    <w:delText>3</w:delText>
                                  </w:r>
                                </w:del>
                              </w:fldSimple>
                              <w:r>
                                <w:t xml:space="preserve"> </w:t>
                              </w:r>
                              <w:r w:rsidRPr="00F84EF9">
                                <w:t xml:space="preserve">Scatter plot of </w:t>
                              </w:r>
                              <w:r>
                                <w:t>I</w:t>
                              </w:r>
                              <w:r w:rsidRPr="00F84EF9">
                                <w:t>ncome domain</w:t>
                              </w:r>
                            </w:p>
                            <w:p w14:paraId="6AAD6C5B" w14:textId="77777777" w:rsidR="00000000" w:rsidRDefault="003F5C6C">
                              <w:pPr>
                                <w:spacing w:before="156"/>
                              </w:pPr>
                            </w:p>
                            <w:p w14:paraId="1083C1F3" w14:textId="1A22BDC5" w:rsidR="000C11D1" w:rsidRPr="008215BD" w:rsidRDefault="000C11D1" w:rsidP="00A51D81">
                              <w:pPr>
                                <w:pStyle w:val="Caption"/>
                                <w:spacing w:before="156"/>
                                <w:rPr>
                                  <w:rFonts w:ascii="Tahoma" w:hAnsi="Tahoma" w:cs="Tahoma"/>
                                  <w:noProof/>
                                  <w:sz w:val="21"/>
                                </w:rPr>
                              </w:pPr>
                              <w:r>
                                <w:t xml:space="preserve">Figure </w:t>
                              </w:r>
                              <w:fldSimple w:instr=" SEQ Figure \* ARABIC ">
                                <w:r w:rsidR="00BB3AFC">
                                  <w:rPr>
                                    <w:noProof/>
                                  </w:rPr>
                                  <w:t>7</w:t>
                                </w:r>
                              </w:fldSimple>
                              <w:r>
                                <w:t xml:space="preserve"> </w:t>
                              </w:r>
                              <w:r w:rsidRPr="00835C2E">
                                <w:t xml:space="preserve">Scatter plot of </w:t>
                              </w:r>
                              <w:r>
                                <w:t>H</w:t>
                              </w:r>
                              <w:r w:rsidRPr="00835C2E">
                                <w:t>ouse domain</w:t>
                              </w:r>
                              <w:r>
                                <w:t xml:space="preserve">Figure </w:t>
                              </w:r>
                              <w:fldSimple w:instr=" SEQ Figure \* ARABIC ">
                                <w:ins w:id="453" w:author="LI Junjie" w:date="2021-08-30T10:19:00Z">
                                  <w:r w:rsidR="00EF424D">
                                    <w:rPr>
                                      <w:noProof/>
                                    </w:rPr>
                                    <w:t>3</w:t>
                                  </w:r>
                                </w:ins>
                                <w:ins w:id="454" w:author="冯 晓涵" w:date="2021-08-29T18:15:00Z">
                                  <w:del w:id="455" w:author="LI Junjie" w:date="2021-08-30T10:19:00Z">
                                    <w:r w:rsidR="00BB3AFC" w:rsidDel="00EF424D">
                                      <w:rPr>
                                        <w:noProof/>
                                      </w:rPr>
                                      <w:delText>4</w:delText>
                                    </w:r>
                                  </w:del>
                                </w:ins>
                                <w:del w:id="456" w:author="LI Junjie" w:date="2021-08-30T10:19:00Z">
                                  <w:r w:rsidR="0091208A" w:rsidDel="00EF424D">
                                    <w:rPr>
                                      <w:noProof/>
                                    </w:rPr>
                                    <w:delText>3</w:delText>
                                  </w:r>
                                </w:del>
                              </w:fldSimple>
                              <w:r>
                                <w:t xml:space="preserve"> </w:t>
                              </w:r>
                              <w:r w:rsidRPr="00F84EF9">
                                <w:t xml:space="preserve">Scatter plot of </w:t>
                              </w:r>
                              <w:r>
                                <w:t>I</w:t>
                              </w:r>
                              <w:r w:rsidRPr="00F84EF9">
                                <w:t>ncome domain</w:t>
                              </w:r>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5D1E8A" id="Group 72" o:spid="_x0000_s1031" style="position:absolute;left:0;text-align:left;margin-left:.15pt;margin-top:67.95pt;width:193.85pt;height:223.2pt;z-index:251644416" coordsize="24618,28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">
                <v:shape id="Picture 40" o:spid="_x0000_s1032" type="#_x0000_t75" style="position:absolute;width:24618;height:1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">
                  <v:imagedata r:id="rId22" o:title=""/>
                </v:shape>
                <v:shape id="Text Box 71" o:spid="_x0000_s1033" type="#_x0000_t202" style="position:absolute;top:15468;width:24618;height:1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4BADEEC2" w14:textId="7003280C" w:rsidR="000C11D1" w:rsidRPr="008215BD" w:rsidRDefault="000C11D1" w:rsidP="00A51D81">
                        <w:pPr>
                          <w:pStyle w:val="Caption"/>
                          <w:spacing w:before="156"/>
                          <w:rPr>
                            <w:rFonts w:ascii="Tahoma" w:hAnsi="Tahoma" w:cs="Tahoma"/>
                            <w:noProof/>
                            <w:sz w:val="21"/>
                          </w:rPr>
                        </w:pPr>
                        <w:bookmarkStart w:id="457" w:name="_Toc81214175"/>
                        <w:r>
                          <w:t xml:space="preserve">Figure </w:t>
                        </w:r>
                        <w:fldSimple w:instr=" SEQ Figure \* ARABIC ">
                          <w:ins w:id="458" w:author="LI Junjie" w:date="2021-08-30T10:19:00Z">
                            <w:r w:rsidR="00EF424D">
                              <w:rPr>
                                <w:noProof/>
                              </w:rPr>
                              <w:t>3</w:t>
                            </w:r>
                          </w:ins>
                          <w:ins w:id="459" w:author="冯 晓涵" w:date="2021-08-29T18:15:00Z">
                            <w:del w:id="460" w:author="LI Junjie" w:date="2021-08-30T10:19:00Z">
                              <w:r w:rsidR="00BB3AFC" w:rsidDel="00EF424D">
                                <w:rPr>
                                  <w:noProof/>
                                </w:rPr>
                                <w:delText>4</w:delText>
                              </w:r>
                            </w:del>
                          </w:ins>
                          <w:del w:id="461" w:author="LI Junjie" w:date="2021-08-30T10:19:00Z">
                            <w:r w:rsidR="0091208A" w:rsidDel="00EF424D">
                              <w:rPr>
                                <w:noProof/>
                              </w:rPr>
                              <w:delText>3</w:delText>
                            </w:r>
                          </w:del>
                        </w:fldSimple>
                        <w:r>
                          <w:t xml:space="preserve"> </w:t>
                        </w:r>
                        <w:r w:rsidRPr="00F84EF9">
                          <w:t xml:space="preserve">Scatter plot of </w:t>
                        </w:r>
                        <w:r>
                          <w:t>I</w:t>
                        </w:r>
                        <w:r w:rsidRPr="00F84EF9">
                          <w:t>ncome domain</w:t>
                        </w:r>
                      </w:p>
                      <w:p w14:paraId="6AAD6C5B" w14:textId="77777777" w:rsidR="00000000" w:rsidRDefault="003F5C6C">
                        <w:pPr>
                          <w:spacing w:before="156"/>
                        </w:pPr>
                      </w:p>
                      <w:p w14:paraId="1083C1F3" w14:textId="1A22BDC5" w:rsidR="000C11D1" w:rsidRPr="008215BD" w:rsidRDefault="000C11D1" w:rsidP="00A51D81">
                        <w:pPr>
                          <w:pStyle w:val="Caption"/>
                          <w:spacing w:before="156"/>
                          <w:rPr>
                            <w:rFonts w:ascii="Tahoma" w:hAnsi="Tahoma" w:cs="Tahoma"/>
                            <w:noProof/>
                            <w:sz w:val="21"/>
                          </w:rPr>
                        </w:pPr>
                        <w:r>
                          <w:t xml:space="preserve">Figure </w:t>
                        </w:r>
                        <w:fldSimple w:instr=" SEQ Figure \* ARABIC ">
                          <w:r w:rsidR="00BB3AFC">
                            <w:rPr>
                              <w:noProof/>
                            </w:rPr>
                            <w:t>7</w:t>
                          </w:r>
                        </w:fldSimple>
                        <w:r>
                          <w:t xml:space="preserve"> </w:t>
                        </w:r>
                        <w:r w:rsidRPr="00835C2E">
                          <w:t xml:space="preserve">Scatter plot of </w:t>
                        </w:r>
                        <w:r>
                          <w:t>H</w:t>
                        </w:r>
                        <w:r w:rsidRPr="00835C2E">
                          <w:t>ouse domain</w:t>
                        </w:r>
                        <w:r>
                          <w:t xml:space="preserve">Figure </w:t>
                        </w:r>
                        <w:fldSimple w:instr=" SEQ Figure \* ARABIC ">
                          <w:ins w:id="462" w:author="LI Junjie" w:date="2021-08-30T10:19:00Z">
                            <w:r w:rsidR="00EF424D">
                              <w:rPr>
                                <w:noProof/>
                              </w:rPr>
                              <w:t>3</w:t>
                            </w:r>
                          </w:ins>
                          <w:ins w:id="463" w:author="冯 晓涵" w:date="2021-08-29T18:15:00Z">
                            <w:del w:id="464" w:author="LI Junjie" w:date="2021-08-30T10:19:00Z">
                              <w:r w:rsidR="00BB3AFC" w:rsidDel="00EF424D">
                                <w:rPr>
                                  <w:noProof/>
                                </w:rPr>
                                <w:delText>4</w:delText>
                              </w:r>
                            </w:del>
                          </w:ins>
                          <w:del w:id="465" w:author="LI Junjie" w:date="2021-08-30T10:19:00Z">
                            <w:r w:rsidR="0091208A" w:rsidDel="00EF424D">
                              <w:rPr>
                                <w:noProof/>
                              </w:rPr>
                              <w:delText>3</w:delText>
                            </w:r>
                          </w:del>
                        </w:fldSimple>
                        <w:r>
                          <w:t xml:space="preserve"> </w:t>
                        </w:r>
                        <w:r w:rsidRPr="00F84EF9">
                          <w:t xml:space="preserve">Scatter plot of </w:t>
                        </w:r>
                        <w:r>
                          <w:t>I</w:t>
                        </w:r>
                        <w:r w:rsidRPr="00F84EF9">
                          <w:t>ncome domain</w:t>
                        </w:r>
                        <w:bookmarkEnd w:id="457"/>
                      </w:p>
                    </w:txbxContent>
                  </v:textbox>
                </v:shape>
                <w10:wrap type="topAndBottom"/>
              </v:group>
            </w:pict>
          </mc:Fallback>
        </mc:AlternateContent>
      </w:r>
      <w:r w:rsidR="009C1DFC" w:rsidRPr="00D857B2">
        <w:rPr>
          <w:rFonts w:ascii="Tahoma" w:hAnsi="Tahoma" w:cs="Tahoma"/>
        </w:rPr>
        <w:t xml:space="preserve">For </w:t>
      </w:r>
      <w:del w:id="466" w:author="冯 晓涵" w:date="2021-08-28T18:50:00Z">
        <w:r w:rsidR="009C1DFC" w:rsidRPr="00D857B2" w:rsidDel="00B346F8">
          <w:rPr>
            <w:rFonts w:ascii="Tahoma" w:hAnsi="Tahoma" w:cs="Tahoma"/>
          </w:rPr>
          <w:delText>the first two plots</w:delText>
        </w:r>
      </w:del>
      <w:r w:rsidR="00944B3F">
        <w:rPr>
          <w:rFonts w:ascii="Tahoma" w:hAnsi="Tahoma" w:cs="Tahoma"/>
        </w:rPr>
        <w:t>Figures</w:t>
      </w:r>
      <w:ins w:id="467" w:author="冯 晓涵" w:date="2021-08-28T18:50:00Z">
        <w:r w:rsidR="00B346F8">
          <w:rPr>
            <w:rFonts w:ascii="Tahoma" w:hAnsi="Tahoma" w:cs="Tahoma"/>
          </w:rPr>
          <w:t xml:space="preserve"> 3 and 4</w:t>
        </w:r>
      </w:ins>
      <w:r w:rsidR="009C1DFC" w:rsidRPr="00D857B2">
        <w:rPr>
          <w:rFonts w:ascii="Tahoma" w:hAnsi="Tahoma" w:cs="Tahoma"/>
        </w:rPr>
        <w:t xml:space="preserve">, only the very beginning part (just above 0) has super-linearity. When </w:t>
      </w:r>
      <w:proofErr w:type="spellStart"/>
      <w:r w:rsidR="00012B99" w:rsidRPr="00D857B2">
        <w:rPr>
          <w:rFonts w:ascii="Tahoma" w:hAnsi="Tahoma" w:cs="Tahoma"/>
        </w:rPr>
        <w:t>income_</w:t>
      </w:r>
      <w:r w:rsidR="009C1DFC" w:rsidRPr="00D857B2">
        <w:rPr>
          <w:rFonts w:ascii="Tahoma" w:hAnsi="Tahoma" w:cs="Tahoma"/>
        </w:rPr>
        <w:t>score</w:t>
      </w:r>
      <w:proofErr w:type="spellEnd"/>
      <w:r w:rsidR="009C1DFC" w:rsidRPr="00D857B2">
        <w:rPr>
          <w:rFonts w:ascii="Tahoma" w:hAnsi="Tahoma" w:cs="Tahoma"/>
        </w:rPr>
        <w:t xml:space="preserve"> is larger than 0.3</w:t>
      </w:r>
      <w:r w:rsidR="00012B99" w:rsidRPr="00D857B2">
        <w:rPr>
          <w:rFonts w:ascii="Tahoma" w:hAnsi="Tahoma" w:cs="Tahoma"/>
        </w:rPr>
        <w:t xml:space="preserve"> and </w:t>
      </w:r>
      <w:proofErr w:type="spellStart"/>
      <w:r w:rsidR="00012B99" w:rsidRPr="00D857B2">
        <w:rPr>
          <w:rFonts w:ascii="Tahoma" w:hAnsi="Tahoma" w:cs="Tahoma"/>
        </w:rPr>
        <w:t>employment_score</w:t>
      </w:r>
      <w:proofErr w:type="spellEnd"/>
      <w:r w:rsidR="00012B99" w:rsidRPr="00D857B2">
        <w:rPr>
          <w:rFonts w:ascii="Tahoma" w:hAnsi="Tahoma" w:cs="Tahoma"/>
        </w:rPr>
        <w:t xml:space="preserve"> is larger than 0.2</w:t>
      </w:r>
      <w:r w:rsidR="009C1DFC" w:rsidRPr="00D857B2">
        <w:rPr>
          <w:rFonts w:ascii="Tahoma" w:hAnsi="Tahoma" w:cs="Tahoma"/>
        </w:rPr>
        <w:t>, it becomes sublinear</w:t>
      </w:r>
      <w:r w:rsidR="00012B99" w:rsidRPr="00D857B2">
        <w:rPr>
          <w:rFonts w:ascii="Tahoma" w:hAnsi="Tahoma" w:cs="Tahoma"/>
        </w:rPr>
        <w:t xml:space="preserve"> and tend</w:t>
      </w:r>
      <w:r w:rsidR="00B1209D">
        <w:rPr>
          <w:rFonts w:ascii="Tahoma" w:hAnsi="Tahoma" w:cs="Tahoma"/>
        </w:rPr>
        <w:t>s</w:t>
      </w:r>
      <w:r w:rsidR="00012B99" w:rsidRPr="00D857B2">
        <w:rPr>
          <w:rFonts w:ascii="Tahoma" w:hAnsi="Tahoma" w:cs="Tahoma"/>
        </w:rPr>
        <w:t xml:space="preserve"> to </w:t>
      </w:r>
      <w:r w:rsidR="00B1209D">
        <w:rPr>
          <w:rFonts w:ascii="Tahoma" w:hAnsi="Tahoma" w:cs="Tahoma"/>
        </w:rPr>
        <w:t xml:space="preserve">be </w:t>
      </w:r>
      <w:r w:rsidR="00012B99" w:rsidRPr="00D857B2">
        <w:rPr>
          <w:rFonts w:ascii="Tahoma" w:hAnsi="Tahoma" w:cs="Tahoma"/>
        </w:rPr>
        <w:t>flat</w:t>
      </w:r>
      <w:r w:rsidR="009C1DFC" w:rsidRPr="00D857B2">
        <w:rPr>
          <w:rFonts w:ascii="Tahoma" w:hAnsi="Tahoma" w:cs="Tahoma"/>
        </w:rPr>
        <w:t xml:space="preserve">. </w:t>
      </w:r>
    </w:p>
    <w:p w14:paraId="099CDE69" w14:textId="2F955814" w:rsidR="00B1209D" w:rsidRDefault="00B1209D" w:rsidP="00012B99">
      <w:pPr>
        <w:spacing w:before="156"/>
        <w:rPr>
          <w:rFonts w:ascii="Tahoma" w:hAnsi="Tahoma" w:cs="Tahoma"/>
        </w:rPr>
      </w:pPr>
    </w:p>
    <w:p w14:paraId="0163EFF7" w14:textId="49562622" w:rsidR="00012B99" w:rsidRDefault="00EF424D" w:rsidP="00012B99">
      <w:pPr>
        <w:spacing w:before="156"/>
        <w:rPr>
          <w:ins w:id="468" w:author="冯 晓涵" w:date="2021-08-29T23:01:00Z"/>
          <w:rFonts w:ascii="Tahoma" w:hAnsi="Tahoma" w:cs="Tahoma"/>
        </w:rPr>
      </w:pPr>
      <w:r>
        <w:rPr>
          <w:noProof/>
        </w:rPr>
        <mc:AlternateContent>
          <mc:Choice Requires="wpg">
            <w:drawing>
              <wp:anchor distT="0" distB="0" distL="114300" distR="114300" simplePos="0" relativeHeight="251646464" behindDoc="0" locked="0" layoutInCell="1" allowOverlap="1" wp14:anchorId="17AE4ABD" wp14:editId="02A1764F">
                <wp:simplePos x="0" y="0"/>
                <wp:positionH relativeFrom="column">
                  <wp:posOffset>1384300</wp:posOffset>
                </wp:positionH>
                <wp:positionV relativeFrom="paragraph">
                  <wp:posOffset>3062605</wp:posOffset>
                </wp:positionV>
                <wp:extent cx="2592705" cy="2471420"/>
                <wp:effectExtent l="0" t="0" r="0" b="5080"/>
                <wp:wrapTopAndBottom/>
                <wp:docPr id="79" name="Group 79"/>
                <wp:cNvGraphicFramePr/>
                <a:graphic xmlns:a="http://schemas.openxmlformats.org/drawingml/2006/main">
                  <a:graphicData uri="http://schemas.microsoft.com/office/word/2010/wordprocessingGroup">
                    <wpg:wgp>
                      <wpg:cNvGrpSpPr/>
                      <wpg:grpSpPr>
                        <a:xfrm>
                          <a:off x="0" y="0"/>
                          <a:ext cx="2592705" cy="2471420"/>
                          <a:chOff x="-82550" y="88900"/>
                          <a:chExt cx="2592705" cy="2471420"/>
                        </a:xfrm>
                      </wpg:grpSpPr>
                      <pic:pic xmlns:pic="http://schemas.openxmlformats.org/drawingml/2006/picture">
                        <pic:nvPicPr>
                          <pic:cNvPr id="45" name="Picture 4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82550" y="88900"/>
                            <a:ext cx="2418715" cy="1457960"/>
                          </a:xfrm>
                          <a:prstGeom prst="rect">
                            <a:avLst/>
                          </a:prstGeom>
                        </pic:spPr>
                      </pic:pic>
                      <wps:wsp>
                        <wps:cNvPr id="77" name="Text Box 77"/>
                        <wps:cNvSpPr txBox="1"/>
                        <wps:spPr>
                          <a:xfrm>
                            <a:off x="91440" y="1470660"/>
                            <a:ext cx="2418715" cy="1089660"/>
                          </a:xfrm>
                          <a:prstGeom prst="rect">
                            <a:avLst/>
                          </a:prstGeom>
                          <a:solidFill>
                            <a:prstClr val="white"/>
                          </a:solidFill>
                          <a:ln>
                            <a:noFill/>
                          </a:ln>
                        </wps:spPr>
                        <wps:txbx>
                          <w:txbxContent>
                            <w:p w14:paraId="52C9870E" w14:textId="6CF5F1BF" w:rsidR="000C11D1" w:rsidRPr="00E64F13" w:rsidRDefault="000C11D1" w:rsidP="00A51D81">
                              <w:pPr>
                                <w:pStyle w:val="Caption"/>
                                <w:spacing w:before="156"/>
                                <w:rPr>
                                  <w:rFonts w:ascii="Tahoma" w:hAnsi="Tahoma" w:cs="Tahoma"/>
                                  <w:noProof/>
                                  <w:sz w:val="21"/>
                                </w:rPr>
                              </w:pPr>
                              <w:bookmarkStart w:id="469" w:name="_Toc81214176"/>
                              <w:r>
                                <w:t xml:space="preserve">Figure </w:t>
                              </w:r>
                              <w:fldSimple w:instr=" SEQ Figure \* ARABIC ">
                                <w:r w:rsidR="00BB3AFC">
                                  <w:rPr>
                                    <w:noProof/>
                                  </w:rPr>
                                  <w:t>7</w:t>
                                </w:r>
                              </w:fldSimple>
                              <w:r>
                                <w:t xml:space="preserve"> </w:t>
                              </w:r>
                              <w:r w:rsidRPr="00835C2E">
                                <w:t xml:space="preserve">Scatter plot of </w:t>
                              </w:r>
                              <w:r>
                                <w:t>H</w:t>
                              </w:r>
                              <w:r w:rsidRPr="00835C2E">
                                <w:t>ouse domain</w:t>
                              </w:r>
                            </w:p>
                            <w:p w14:paraId="184F15AE" w14:textId="77777777" w:rsidR="00000000" w:rsidRDefault="003F5C6C">
                              <w:pPr>
                                <w:spacing w:before="156"/>
                              </w:pPr>
                            </w:p>
                            <w:p w14:paraId="20E8DB84" w14:textId="2CFF75C6" w:rsidR="000C11D1" w:rsidRPr="00E64F13" w:rsidRDefault="000C11D1" w:rsidP="00A51D81">
                              <w:pPr>
                                <w:pStyle w:val="Caption"/>
                                <w:spacing w:before="156"/>
                                <w:rPr>
                                  <w:rFonts w:ascii="Tahoma" w:hAnsi="Tahoma" w:cs="Tahoma"/>
                                  <w:noProof/>
                                  <w:sz w:val="21"/>
                                </w:rPr>
                              </w:pPr>
                              <w:r>
                                <w:t xml:space="preserve">Figure </w:t>
                              </w:r>
                              <w:fldSimple w:instr=" SEQ Figure \* ARABIC ">
                                <w:ins w:id="470" w:author="LI Junjie" w:date="2021-08-30T10:20:00Z">
                                  <w:r w:rsidR="00EF424D">
                                    <w:rPr>
                                      <w:noProof/>
                                    </w:rPr>
                                    <w:t>6</w:t>
                                  </w:r>
                                </w:ins>
                                <w:ins w:id="471" w:author="冯 晓涵" w:date="2021-08-29T18:15:00Z">
                                  <w:del w:id="472" w:author="LI Junjie" w:date="2021-08-30T10:20:00Z">
                                    <w:r w:rsidR="00BB3AFC" w:rsidDel="00EF424D">
                                      <w:rPr>
                                        <w:noProof/>
                                      </w:rPr>
                                      <w:delText>5</w:delText>
                                    </w:r>
                                  </w:del>
                                </w:ins>
                                <w:del w:id="473" w:author="LI Junjie" w:date="2021-08-30T10:20:00Z">
                                  <w:r w:rsidR="0091208A" w:rsidDel="00EF424D">
                                    <w:rPr>
                                      <w:noProof/>
                                    </w:rPr>
                                    <w:delText>6</w:delText>
                                  </w:r>
                                </w:del>
                              </w:fldSimple>
                              <w:r>
                                <w:t xml:space="preserve"> </w:t>
                              </w:r>
                              <w:r w:rsidRPr="00DD0F9D">
                                <w:t xml:space="preserve">Scatter plot of </w:t>
                              </w:r>
                              <w:r>
                                <w:t>L</w:t>
                              </w:r>
                              <w:r w:rsidRPr="00DD0F9D">
                                <w:t>ive domain</w:t>
                              </w:r>
                              <w:r>
                                <w:t xml:space="preserve">Figure </w:t>
                              </w:r>
                              <w:fldSimple w:instr=" SEQ Figure \* ARABIC ">
                                <w:r w:rsidR="00BB3AFC">
                                  <w:rPr>
                                    <w:noProof/>
                                  </w:rPr>
                                  <w:t>7</w:t>
                                </w:r>
                              </w:fldSimple>
                              <w:r>
                                <w:t xml:space="preserve"> </w:t>
                              </w:r>
                              <w:r w:rsidRPr="00835C2E">
                                <w:t xml:space="preserve">Scatter plot of </w:t>
                              </w:r>
                              <w:r>
                                <w:t>H</w:t>
                              </w:r>
                              <w:r w:rsidRPr="00835C2E">
                                <w:t>ouse domain</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AE4ABD" id="Group 79" o:spid="_x0000_s1034" style="position:absolute;left:0;text-align:left;margin-left:109pt;margin-top:241.15pt;width:204.15pt;height:194.6pt;z-index:251646464;mso-width-relative:margin;mso-height-relative:margin" coordorigin="-825,889" coordsize="25927,24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">
                <v:shape id="Picture 45" o:spid="_x0000_s1035" type="#_x0000_t75" style="position:absolute;left:-825;top:889;width:24186;height:1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">
                  <v:imagedata r:id="rId24" o:title=""/>
                </v:shape>
                <v:shape id="Text Box 77" o:spid="_x0000_s1036" type="#_x0000_t202" style="position:absolute;left:914;top:14706;width:24187;height:10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52C9870E" w14:textId="6CF5F1BF" w:rsidR="000C11D1" w:rsidRPr="00E64F13" w:rsidRDefault="000C11D1" w:rsidP="00A51D81">
                        <w:pPr>
                          <w:pStyle w:val="Caption"/>
                          <w:spacing w:before="156"/>
                          <w:rPr>
                            <w:rFonts w:ascii="Tahoma" w:hAnsi="Tahoma" w:cs="Tahoma"/>
                            <w:noProof/>
                            <w:sz w:val="21"/>
                          </w:rPr>
                        </w:pPr>
                        <w:bookmarkStart w:id="474" w:name="_Toc81214176"/>
                        <w:r>
                          <w:t xml:space="preserve">Figure </w:t>
                        </w:r>
                        <w:fldSimple w:instr=" SEQ Figure \* ARABIC ">
                          <w:r w:rsidR="00BB3AFC">
                            <w:rPr>
                              <w:noProof/>
                            </w:rPr>
                            <w:t>7</w:t>
                          </w:r>
                        </w:fldSimple>
                        <w:r>
                          <w:t xml:space="preserve"> </w:t>
                        </w:r>
                        <w:r w:rsidRPr="00835C2E">
                          <w:t xml:space="preserve">Scatter plot of </w:t>
                        </w:r>
                        <w:r>
                          <w:t>H</w:t>
                        </w:r>
                        <w:r w:rsidRPr="00835C2E">
                          <w:t>ouse domain</w:t>
                        </w:r>
                      </w:p>
                      <w:p w14:paraId="184F15AE" w14:textId="77777777" w:rsidR="00000000" w:rsidRDefault="003F5C6C">
                        <w:pPr>
                          <w:spacing w:before="156"/>
                        </w:pPr>
                      </w:p>
                      <w:p w14:paraId="20E8DB84" w14:textId="2CFF75C6" w:rsidR="000C11D1" w:rsidRPr="00E64F13" w:rsidRDefault="000C11D1" w:rsidP="00A51D81">
                        <w:pPr>
                          <w:pStyle w:val="Caption"/>
                          <w:spacing w:before="156"/>
                          <w:rPr>
                            <w:rFonts w:ascii="Tahoma" w:hAnsi="Tahoma" w:cs="Tahoma"/>
                            <w:noProof/>
                            <w:sz w:val="21"/>
                          </w:rPr>
                        </w:pPr>
                        <w:r>
                          <w:t xml:space="preserve">Figure </w:t>
                        </w:r>
                        <w:fldSimple w:instr=" SEQ Figure \* ARABIC ">
                          <w:ins w:id="475" w:author="LI Junjie" w:date="2021-08-30T10:20:00Z">
                            <w:r w:rsidR="00EF424D">
                              <w:rPr>
                                <w:noProof/>
                              </w:rPr>
                              <w:t>6</w:t>
                            </w:r>
                          </w:ins>
                          <w:ins w:id="476" w:author="冯 晓涵" w:date="2021-08-29T18:15:00Z">
                            <w:del w:id="477" w:author="LI Junjie" w:date="2021-08-30T10:20:00Z">
                              <w:r w:rsidR="00BB3AFC" w:rsidDel="00EF424D">
                                <w:rPr>
                                  <w:noProof/>
                                </w:rPr>
                                <w:delText>5</w:delText>
                              </w:r>
                            </w:del>
                          </w:ins>
                          <w:del w:id="478" w:author="LI Junjie" w:date="2021-08-30T10:20:00Z">
                            <w:r w:rsidR="0091208A" w:rsidDel="00EF424D">
                              <w:rPr>
                                <w:noProof/>
                              </w:rPr>
                              <w:delText>6</w:delText>
                            </w:r>
                          </w:del>
                        </w:fldSimple>
                        <w:r>
                          <w:t xml:space="preserve"> </w:t>
                        </w:r>
                        <w:r w:rsidRPr="00DD0F9D">
                          <w:t xml:space="preserve">Scatter plot of </w:t>
                        </w:r>
                        <w:r>
                          <w:t>L</w:t>
                        </w:r>
                        <w:r w:rsidRPr="00DD0F9D">
                          <w:t>ive domain</w:t>
                        </w:r>
                        <w:r>
                          <w:t xml:space="preserve">Figure </w:t>
                        </w:r>
                        <w:fldSimple w:instr=" SEQ Figure \* ARABIC ">
                          <w:r w:rsidR="00BB3AFC">
                            <w:rPr>
                              <w:noProof/>
                            </w:rPr>
                            <w:t>7</w:t>
                          </w:r>
                        </w:fldSimple>
                        <w:r>
                          <w:t xml:space="preserve"> </w:t>
                        </w:r>
                        <w:r w:rsidRPr="00835C2E">
                          <w:t xml:space="preserve">Scatter plot of </w:t>
                        </w:r>
                        <w:r>
                          <w:t>H</w:t>
                        </w:r>
                        <w:r w:rsidRPr="00835C2E">
                          <w:t>ouse domain</w:t>
                        </w:r>
                        <w:bookmarkEnd w:id="474"/>
                      </w:p>
                    </w:txbxContent>
                  </v:textbox>
                </v:shape>
                <w10:wrap type="topAndBottom"/>
              </v:group>
            </w:pict>
          </mc:Fallback>
        </mc:AlternateContent>
      </w:r>
      <w:r>
        <w:rPr>
          <w:noProof/>
        </w:rPr>
        <mc:AlternateContent>
          <mc:Choice Requires="wpg">
            <w:drawing>
              <wp:anchor distT="0" distB="0" distL="114300" distR="114300" simplePos="0" relativeHeight="251647488" behindDoc="0" locked="0" layoutInCell="1" allowOverlap="1" wp14:anchorId="1BE16DCC" wp14:editId="07447358">
                <wp:simplePos x="0" y="0"/>
                <wp:positionH relativeFrom="column">
                  <wp:posOffset>2764790</wp:posOffset>
                </wp:positionH>
                <wp:positionV relativeFrom="paragraph">
                  <wp:posOffset>1126490</wp:posOffset>
                </wp:positionV>
                <wp:extent cx="2717800" cy="2538730"/>
                <wp:effectExtent l="0" t="0" r="6350" b="0"/>
                <wp:wrapTopAndBottom/>
                <wp:docPr id="80" name="Group 80"/>
                <wp:cNvGraphicFramePr/>
                <a:graphic xmlns:a="http://schemas.openxmlformats.org/drawingml/2006/main">
                  <a:graphicData uri="http://schemas.microsoft.com/office/word/2010/wordprocessingGroup">
                    <wpg:wgp>
                      <wpg:cNvGrpSpPr/>
                      <wpg:grpSpPr>
                        <a:xfrm>
                          <a:off x="0" y="0"/>
                          <a:ext cx="2717800" cy="2538730"/>
                          <a:chOff x="-223520" y="138430"/>
                          <a:chExt cx="2717800" cy="2538730"/>
                        </a:xfrm>
                      </wpg:grpSpPr>
                      <pic:pic xmlns:pic="http://schemas.openxmlformats.org/drawingml/2006/picture">
                        <pic:nvPicPr>
                          <pic:cNvPr id="46" name="Picture 4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23520" y="138430"/>
                            <a:ext cx="2461260" cy="1490345"/>
                          </a:xfrm>
                          <a:prstGeom prst="rect">
                            <a:avLst/>
                          </a:prstGeom>
                        </pic:spPr>
                      </pic:pic>
                      <wps:wsp>
                        <wps:cNvPr id="78" name="Text Box 78"/>
                        <wps:cNvSpPr txBox="1"/>
                        <wps:spPr>
                          <a:xfrm>
                            <a:off x="-152400" y="1587500"/>
                            <a:ext cx="2646680" cy="1089660"/>
                          </a:xfrm>
                          <a:prstGeom prst="rect">
                            <a:avLst/>
                          </a:prstGeom>
                          <a:solidFill>
                            <a:prstClr val="white"/>
                          </a:solidFill>
                          <a:ln>
                            <a:noFill/>
                          </a:ln>
                        </wps:spPr>
                        <wps:txbx>
                          <w:txbxContent>
                            <w:p w14:paraId="007A29B5" w14:textId="021306D2" w:rsidR="000C11D1" w:rsidRPr="008B1ED3" w:rsidRDefault="000C11D1" w:rsidP="00A51D81">
                              <w:pPr>
                                <w:pStyle w:val="Caption"/>
                                <w:spacing w:before="156"/>
                                <w:rPr>
                                  <w:rFonts w:ascii="Tahoma" w:hAnsi="Tahoma" w:cs="Tahoma"/>
                                  <w:noProof/>
                                  <w:sz w:val="21"/>
                                </w:rPr>
                              </w:pPr>
                              <w:bookmarkStart w:id="479" w:name="_Toc81214177"/>
                              <w:r>
                                <w:t xml:space="preserve">Figure </w:t>
                              </w:r>
                              <w:fldSimple w:instr=" SEQ Figure \* ARABIC ">
                                <w:ins w:id="480" w:author="LI Junjie" w:date="2021-08-30T10:20:00Z">
                                  <w:r w:rsidR="00EF424D">
                                    <w:rPr>
                                      <w:noProof/>
                                    </w:rPr>
                                    <w:t>6</w:t>
                                  </w:r>
                                </w:ins>
                                <w:ins w:id="481" w:author="冯 晓涵" w:date="2021-08-29T18:15:00Z">
                                  <w:del w:id="482" w:author="LI Junjie" w:date="2021-08-30T10:20:00Z">
                                    <w:r w:rsidR="00BB3AFC" w:rsidDel="00EF424D">
                                      <w:rPr>
                                        <w:noProof/>
                                      </w:rPr>
                                      <w:delText>5</w:delText>
                                    </w:r>
                                  </w:del>
                                </w:ins>
                                <w:del w:id="483" w:author="LI Junjie" w:date="2021-08-30T10:20:00Z">
                                  <w:r w:rsidR="0091208A" w:rsidDel="00EF424D">
                                    <w:rPr>
                                      <w:noProof/>
                                    </w:rPr>
                                    <w:delText>6</w:delText>
                                  </w:r>
                                </w:del>
                              </w:fldSimple>
                              <w:r>
                                <w:t xml:space="preserve"> </w:t>
                              </w:r>
                              <w:r w:rsidRPr="00DD0F9D">
                                <w:t xml:space="preserve">Scatter plot of </w:t>
                              </w:r>
                              <w:r>
                                <w:t>L</w:t>
                              </w:r>
                              <w:r w:rsidRPr="00DD0F9D">
                                <w:t>ive domain</w:t>
                              </w:r>
                            </w:p>
                            <w:p w14:paraId="699EACB0" w14:textId="77777777" w:rsidR="00000000" w:rsidRDefault="003F5C6C">
                              <w:pPr>
                                <w:spacing w:before="156"/>
                              </w:pPr>
                            </w:p>
                            <w:p w14:paraId="40DA5770" w14:textId="0753D507" w:rsidR="000C11D1" w:rsidRPr="008B1ED3" w:rsidRDefault="000C11D1" w:rsidP="00A51D81">
                              <w:pPr>
                                <w:pStyle w:val="Caption"/>
                                <w:spacing w:before="156"/>
                                <w:rPr>
                                  <w:rFonts w:ascii="Tahoma" w:hAnsi="Tahoma" w:cs="Tahoma"/>
                                  <w:noProof/>
                                  <w:sz w:val="21"/>
                                </w:rPr>
                              </w:pPr>
                              <w:r>
                                <w:t xml:space="preserve">Figure </w:t>
                              </w:r>
                              <w:fldSimple w:instr=" SEQ Figure \* ARABIC ">
                                <w:ins w:id="484" w:author="LI Junjie" w:date="2021-08-30T10:20:00Z">
                                  <w:r w:rsidR="00EF424D">
                                    <w:rPr>
                                      <w:noProof/>
                                    </w:rPr>
                                    <w:t>5</w:t>
                                  </w:r>
                                </w:ins>
                                <w:ins w:id="485" w:author="冯 晓涵" w:date="2021-08-29T18:15:00Z">
                                  <w:del w:id="486" w:author="LI Junjie" w:date="2021-08-30T10:20:00Z">
                                    <w:r w:rsidR="00BB3AFC" w:rsidDel="00EF424D">
                                      <w:rPr>
                                        <w:noProof/>
                                      </w:rPr>
                                      <w:delText>6</w:delText>
                                    </w:r>
                                  </w:del>
                                </w:ins>
                                <w:del w:id="487" w:author="LI Junjie" w:date="2021-08-30T10:20:00Z">
                                  <w:r w:rsidR="0091208A" w:rsidDel="00EF424D">
                                    <w:rPr>
                                      <w:noProof/>
                                    </w:rPr>
                                    <w:delText>5</w:delText>
                                  </w:r>
                                </w:del>
                              </w:fldSimple>
                              <w:r>
                                <w:t xml:space="preserve"> </w:t>
                              </w:r>
                              <w:r w:rsidRPr="00162CD6">
                                <w:t xml:space="preserve">Scatter plot of </w:t>
                              </w:r>
                              <w:r>
                                <w:t>Edu</w:t>
                              </w:r>
                              <w:r w:rsidRPr="00162CD6">
                                <w:t xml:space="preserve"> domain</w:t>
                              </w:r>
                              <w:r>
                                <w:t xml:space="preserve">Figure </w:t>
                              </w:r>
                              <w:fldSimple w:instr=" SEQ Figure \* ARABIC ">
                                <w:ins w:id="488" w:author="LI Junjie" w:date="2021-08-30T10:20:00Z">
                                  <w:r w:rsidR="00EF424D">
                                    <w:rPr>
                                      <w:noProof/>
                                    </w:rPr>
                                    <w:t>6</w:t>
                                  </w:r>
                                </w:ins>
                                <w:ins w:id="489" w:author="冯 晓涵" w:date="2021-08-29T18:15:00Z">
                                  <w:del w:id="490" w:author="LI Junjie" w:date="2021-08-30T10:20:00Z">
                                    <w:r w:rsidR="00BB3AFC" w:rsidDel="00EF424D">
                                      <w:rPr>
                                        <w:noProof/>
                                      </w:rPr>
                                      <w:delText>5</w:delText>
                                    </w:r>
                                  </w:del>
                                </w:ins>
                                <w:del w:id="491" w:author="LI Junjie" w:date="2021-08-30T10:20:00Z">
                                  <w:r w:rsidR="0091208A" w:rsidDel="00EF424D">
                                    <w:rPr>
                                      <w:noProof/>
                                    </w:rPr>
                                    <w:delText>6</w:delText>
                                  </w:r>
                                </w:del>
                              </w:fldSimple>
                              <w:r>
                                <w:t xml:space="preserve"> </w:t>
                              </w:r>
                              <w:r w:rsidRPr="00DD0F9D">
                                <w:t xml:space="preserve">Scatter plot of </w:t>
                              </w:r>
                              <w:r>
                                <w:t>L</w:t>
                              </w:r>
                              <w:r w:rsidRPr="00DD0F9D">
                                <w:t>ive domain</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E16DCC" id="Group 80" o:spid="_x0000_s1037" style="position:absolute;left:0;text-align:left;margin-left:217.7pt;margin-top:88.7pt;width:214pt;height:199.9pt;z-index:251647488;mso-width-relative:margin;mso-height-relative:margin" coordorigin="-2235,1384" coordsize="27178,2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">
                <v:shape id="Picture 46" o:spid="_x0000_s1038" type="#_x0000_t75" style="position:absolute;left:-2235;top:1384;width:24612;height:1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">
                  <v:imagedata r:id="rId26" o:title=""/>
                </v:shape>
                <v:shape id="Text Box 78" o:spid="_x0000_s1039" type="#_x0000_t202" style="position:absolute;left:-1524;top:15875;width:26466;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007A29B5" w14:textId="021306D2" w:rsidR="000C11D1" w:rsidRPr="008B1ED3" w:rsidRDefault="000C11D1" w:rsidP="00A51D81">
                        <w:pPr>
                          <w:pStyle w:val="Caption"/>
                          <w:spacing w:before="156"/>
                          <w:rPr>
                            <w:rFonts w:ascii="Tahoma" w:hAnsi="Tahoma" w:cs="Tahoma"/>
                            <w:noProof/>
                            <w:sz w:val="21"/>
                          </w:rPr>
                        </w:pPr>
                        <w:bookmarkStart w:id="492" w:name="_Toc81214177"/>
                        <w:r>
                          <w:t xml:space="preserve">Figure </w:t>
                        </w:r>
                        <w:fldSimple w:instr=" SEQ Figure \* ARABIC ">
                          <w:ins w:id="493" w:author="LI Junjie" w:date="2021-08-30T10:20:00Z">
                            <w:r w:rsidR="00EF424D">
                              <w:rPr>
                                <w:noProof/>
                              </w:rPr>
                              <w:t>6</w:t>
                            </w:r>
                          </w:ins>
                          <w:ins w:id="494" w:author="冯 晓涵" w:date="2021-08-29T18:15:00Z">
                            <w:del w:id="495" w:author="LI Junjie" w:date="2021-08-30T10:20:00Z">
                              <w:r w:rsidR="00BB3AFC" w:rsidDel="00EF424D">
                                <w:rPr>
                                  <w:noProof/>
                                </w:rPr>
                                <w:delText>5</w:delText>
                              </w:r>
                            </w:del>
                          </w:ins>
                          <w:del w:id="496" w:author="LI Junjie" w:date="2021-08-30T10:20:00Z">
                            <w:r w:rsidR="0091208A" w:rsidDel="00EF424D">
                              <w:rPr>
                                <w:noProof/>
                              </w:rPr>
                              <w:delText>6</w:delText>
                            </w:r>
                          </w:del>
                        </w:fldSimple>
                        <w:r>
                          <w:t xml:space="preserve"> </w:t>
                        </w:r>
                        <w:r w:rsidRPr="00DD0F9D">
                          <w:t xml:space="preserve">Scatter plot of </w:t>
                        </w:r>
                        <w:r>
                          <w:t>L</w:t>
                        </w:r>
                        <w:r w:rsidRPr="00DD0F9D">
                          <w:t>ive domain</w:t>
                        </w:r>
                      </w:p>
                      <w:p w14:paraId="699EACB0" w14:textId="77777777" w:rsidR="00000000" w:rsidRDefault="003F5C6C">
                        <w:pPr>
                          <w:spacing w:before="156"/>
                        </w:pPr>
                      </w:p>
                      <w:p w14:paraId="40DA5770" w14:textId="0753D507" w:rsidR="000C11D1" w:rsidRPr="008B1ED3" w:rsidRDefault="000C11D1" w:rsidP="00A51D81">
                        <w:pPr>
                          <w:pStyle w:val="Caption"/>
                          <w:spacing w:before="156"/>
                          <w:rPr>
                            <w:rFonts w:ascii="Tahoma" w:hAnsi="Tahoma" w:cs="Tahoma"/>
                            <w:noProof/>
                            <w:sz w:val="21"/>
                          </w:rPr>
                        </w:pPr>
                        <w:r>
                          <w:t xml:space="preserve">Figure </w:t>
                        </w:r>
                        <w:fldSimple w:instr=" SEQ Figure \* ARABIC ">
                          <w:ins w:id="497" w:author="LI Junjie" w:date="2021-08-30T10:20:00Z">
                            <w:r w:rsidR="00EF424D">
                              <w:rPr>
                                <w:noProof/>
                              </w:rPr>
                              <w:t>5</w:t>
                            </w:r>
                          </w:ins>
                          <w:ins w:id="498" w:author="冯 晓涵" w:date="2021-08-29T18:15:00Z">
                            <w:del w:id="499" w:author="LI Junjie" w:date="2021-08-30T10:20:00Z">
                              <w:r w:rsidR="00BB3AFC" w:rsidDel="00EF424D">
                                <w:rPr>
                                  <w:noProof/>
                                </w:rPr>
                                <w:delText>6</w:delText>
                              </w:r>
                            </w:del>
                          </w:ins>
                          <w:del w:id="500" w:author="LI Junjie" w:date="2021-08-30T10:20:00Z">
                            <w:r w:rsidR="0091208A" w:rsidDel="00EF424D">
                              <w:rPr>
                                <w:noProof/>
                              </w:rPr>
                              <w:delText>5</w:delText>
                            </w:r>
                          </w:del>
                        </w:fldSimple>
                        <w:r>
                          <w:t xml:space="preserve"> </w:t>
                        </w:r>
                        <w:r w:rsidRPr="00162CD6">
                          <w:t xml:space="preserve">Scatter plot of </w:t>
                        </w:r>
                        <w:r>
                          <w:t>Edu</w:t>
                        </w:r>
                        <w:r w:rsidRPr="00162CD6">
                          <w:t xml:space="preserve"> domain</w:t>
                        </w:r>
                        <w:r>
                          <w:t xml:space="preserve">Figure </w:t>
                        </w:r>
                        <w:fldSimple w:instr=" SEQ Figure \* ARABIC ">
                          <w:ins w:id="501" w:author="LI Junjie" w:date="2021-08-30T10:20:00Z">
                            <w:r w:rsidR="00EF424D">
                              <w:rPr>
                                <w:noProof/>
                              </w:rPr>
                              <w:t>6</w:t>
                            </w:r>
                          </w:ins>
                          <w:ins w:id="502" w:author="冯 晓涵" w:date="2021-08-29T18:15:00Z">
                            <w:del w:id="503" w:author="LI Junjie" w:date="2021-08-30T10:20:00Z">
                              <w:r w:rsidR="00BB3AFC" w:rsidDel="00EF424D">
                                <w:rPr>
                                  <w:noProof/>
                                </w:rPr>
                                <w:delText>5</w:delText>
                              </w:r>
                            </w:del>
                          </w:ins>
                          <w:del w:id="504" w:author="LI Junjie" w:date="2021-08-30T10:20:00Z">
                            <w:r w:rsidR="0091208A" w:rsidDel="00EF424D">
                              <w:rPr>
                                <w:noProof/>
                              </w:rPr>
                              <w:delText>6</w:delText>
                            </w:r>
                          </w:del>
                        </w:fldSimple>
                        <w:r>
                          <w:t xml:space="preserve"> </w:t>
                        </w:r>
                        <w:r w:rsidRPr="00DD0F9D">
                          <w:t xml:space="preserve">Scatter plot of </w:t>
                        </w:r>
                        <w:r>
                          <w:t>L</w:t>
                        </w:r>
                        <w:r w:rsidRPr="00DD0F9D">
                          <w:t>ive domain</w:t>
                        </w:r>
                        <w:bookmarkEnd w:id="492"/>
                      </w:p>
                    </w:txbxContent>
                  </v:textbox>
                </v:shape>
                <w10:wrap type="topAndBottom"/>
              </v:group>
            </w:pict>
          </mc:Fallback>
        </mc:AlternateContent>
      </w:r>
      <w:r w:rsidR="002E5505">
        <w:rPr>
          <w:noProof/>
        </w:rPr>
        <mc:AlternateContent>
          <mc:Choice Requires="wpg">
            <w:drawing>
              <wp:anchor distT="0" distB="0" distL="114300" distR="114300" simplePos="0" relativeHeight="251645440" behindDoc="0" locked="0" layoutInCell="1" allowOverlap="1" wp14:anchorId="03AE9180" wp14:editId="6809A4C0">
                <wp:simplePos x="0" y="0"/>
                <wp:positionH relativeFrom="margin">
                  <wp:posOffset>127635</wp:posOffset>
                </wp:positionH>
                <wp:positionV relativeFrom="paragraph">
                  <wp:posOffset>1146810</wp:posOffset>
                </wp:positionV>
                <wp:extent cx="2557780" cy="2741930"/>
                <wp:effectExtent l="0" t="0" r="0" b="1270"/>
                <wp:wrapTopAndBottom/>
                <wp:docPr id="76" name="Group 76"/>
                <wp:cNvGraphicFramePr/>
                <a:graphic xmlns:a="http://schemas.openxmlformats.org/drawingml/2006/main">
                  <a:graphicData uri="http://schemas.microsoft.com/office/word/2010/wordprocessingGroup">
                    <wpg:wgp>
                      <wpg:cNvGrpSpPr/>
                      <wpg:grpSpPr>
                        <a:xfrm>
                          <a:off x="0" y="0"/>
                          <a:ext cx="2557780" cy="2741930"/>
                          <a:chOff x="-349250" y="706120"/>
                          <a:chExt cx="2557780" cy="2741930"/>
                        </a:xfrm>
                      </wpg:grpSpPr>
                      <pic:pic xmlns:pic="http://schemas.openxmlformats.org/drawingml/2006/picture">
                        <pic:nvPicPr>
                          <pic:cNvPr id="42" name="Picture 4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349250" y="706120"/>
                            <a:ext cx="2415540" cy="1454150"/>
                          </a:xfrm>
                          <a:prstGeom prst="rect">
                            <a:avLst/>
                          </a:prstGeom>
                        </pic:spPr>
                      </pic:pic>
                      <wps:wsp>
                        <wps:cNvPr id="75" name="Text Box 75"/>
                        <wps:cNvSpPr txBox="1"/>
                        <wps:spPr>
                          <a:xfrm>
                            <a:off x="-207010" y="2160270"/>
                            <a:ext cx="2415540" cy="1287780"/>
                          </a:xfrm>
                          <a:prstGeom prst="rect">
                            <a:avLst/>
                          </a:prstGeom>
                          <a:solidFill>
                            <a:prstClr val="white"/>
                          </a:solidFill>
                          <a:ln>
                            <a:noFill/>
                          </a:ln>
                        </wps:spPr>
                        <wps:txbx>
                          <w:txbxContent>
                            <w:p w14:paraId="5E3020C7" w14:textId="239993FA" w:rsidR="000C11D1" w:rsidRPr="00E8519F" w:rsidRDefault="000C11D1" w:rsidP="00A51D81">
                              <w:pPr>
                                <w:pStyle w:val="Caption"/>
                                <w:spacing w:before="156"/>
                                <w:rPr>
                                  <w:rFonts w:ascii="Tahoma" w:hAnsi="Tahoma" w:cs="Tahoma"/>
                                  <w:noProof/>
                                  <w:sz w:val="21"/>
                                </w:rPr>
                              </w:pPr>
                              <w:bookmarkStart w:id="505" w:name="_Toc81214178"/>
                              <w:r>
                                <w:t xml:space="preserve">Figure </w:t>
                              </w:r>
                              <w:fldSimple w:instr=" SEQ Figure \* ARABIC ">
                                <w:ins w:id="506" w:author="LI Junjie" w:date="2021-08-30T10:20:00Z">
                                  <w:r w:rsidR="00EF424D">
                                    <w:rPr>
                                      <w:noProof/>
                                    </w:rPr>
                                    <w:t>5</w:t>
                                  </w:r>
                                </w:ins>
                                <w:ins w:id="507" w:author="冯 晓涵" w:date="2021-08-29T18:15:00Z">
                                  <w:del w:id="508" w:author="LI Junjie" w:date="2021-08-30T10:20:00Z">
                                    <w:r w:rsidR="00BB3AFC" w:rsidDel="00EF424D">
                                      <w:rPr>
                                        <w:noProof/>
                                      </w:rPr>
                                      <w:delText>6</w:delText>
                                    </w:r>
                                  </w:del>
                                </w:ins>
                                <w:del w:id="509" w:author="LI Junjie" w:date="2021-08-30T10:20:00Z">
                                  <w:r w:rsidR="0091208A" w:rsidDel="00EF424D">
                                    <w:rPr>
                                      <w:noProof/>
                                    </w:rPr>
                                    <w:delText>5</w:delText>
                                  </w:r>
                                </w:del>
                              </w:fldSimple>
                              <w:r>
                                <w:t xml:space="preserve"> </w:t>
                              </w:r>
                              <w:r w:rsidRPr="00162CD6">
                                <w:t xml:space="preserve">Scatter plot of </w:t>
                              </w:r>
                              <w:r>
                                <w:t>Edu</w:t>
                              </w:r>
                              <w:r w:rsidRPr="00162CD6">
                                <w:t xml:space="preserve"> domain</w:t>
                              </w:r>
                            </w:p>
                            <w:p w14:paraId="77665A97" w14:textId="77777777" w:rsidR="00000000" w:rsidRDefault="003F5C6C">
                              <w:pPr>
                                <w:spacing w:before="156"/>
                              </w:pPr>
                            </w:p>
                            <w:p w14:paraId="1D47B6CD" w14:textId="2CAE4D11" w:rsidR="000C11D1" w:rsidRPr="00E8519F" w:rsidRDefault="000C11D1" w:rsidP="00A51D81">
                              <w:pPr>
                                <w:pStyle w:val="Caption"/>
                                <w:spacing w:before="156"/>
                                <w:rPr>
                                  <w:rFonts w:ascii="Tahoma" w:hAnsi="Tahoma" w:cs="Tahoma"/>
                                  <w:noProof/>
                                  <w:sz w:val="21"/>
                                </w:rPr>
                              </w:pPr>
                              <w:r>
                                <w:t xml:space="preserve">Figure </w:t>
                              </w:r>
                              <w:fldSimple w:instr=" SEQ Figure \* ARABIC ">
                                <w:ins w:id="510" w:author="LI Junjie" w:date="2021-08-30T10:22:00Z">
                                  <w:r w:rsidR="00EF424D">
                                    <w:rPr>
                                      <w:noProof/>
                                    </w:rPr>
                                    <w:t>9</w:t>
                                  </w:r>
                                </w:ins>
                                <w:ins w:id="511" w:author="冯 晓涵" w:date="2021-08-29T18:15:00Z">
                                  <w:del w:id="512" w:author="LI Junjie" w:date="2021-08-30T10:22:00Z">
                                    <w:r w:rsidR="00BB3AFC" w:rsidDel="00EF424D">
                                      <w:rPr>
                                        <w:noProof/>
                                      </w:rPr>
                                      <w:delText>8</w:delText>
                                    </w:r>
                                  </w:del>
                                </w:ins>
                                <w:del w:id="513" w:author="LI Junjie" w:date="2021-08-30T10:22:00Z">
                                  <w:r w:rsidR="0091208A" w:rsidDel="00EF424D">
                                    <w:rPr>
                                      <w:noProof/>
                                    </w:rPr>
                                    <w:delText>9</w:delText>
                                  </w:r>
                                </w:del>
                              </w:fldSimple>
                              <w:r>
                                <w:t xml:space="preserve"> </w:t>
                              </w:r>
                              <w:r w:rsidRPr="00486F06">
                                <w:t xml:space="preserve">Scatter plot of </w:t>
                              </w:r>
                              <w:r>
                                <w:t>Crime</w:t>
                              </w:r>
                              <w:r w:rsidRPr="00486F06">
                                <w:t xml:space="preserve"> domain</w:t>
                              </w:r>
                              <w:r>
                                <w:t xml:space="preserve">Figure </w:t>
                              </w:r>
                              <w:fldSimple w:instr=" SEQ Figure \* ARABIC ">
                                <w:ins w:id="514" w:author="LI Junjie" w:date="2021-08-30T10:20:00Z">
                                  <w:r w:rsidR="00EF424D">
                                    <w:rPr>
                                      <w:noProof/>
                                    </w:rPr>
                                    <w:t>5</w:t>
                                  </w:r>
                                </w:ins>
                                <w:ins w:id="515" w:author="冯 晓涵" w:date="2021-08-29T18:15:00Z">
                                  <w:del w:id="516" w:author="LI Junjie" w:date="2021-08-30T10:20:00Z">
                                    <w:r w:rsidR="00BB3AFC" w:rsidDel="00EF424D">
                                      <w:rPr>
                                        <w:noProof/>
                                      </w:rPr>
                                      <w:delText>6</w:delText>
                                    </w:r>
                                  </w:del>
                                </w:ins>
                                <w:del w:id="517" w:author="LI Junjie" w:date="2021-08-30T10:20:00Z">
                                  <w:r w:rsidR="0091208A" w:rsidDel="00EF424D">
                                    <w:rPr>
                                      <w:noProof/>
                                    </w:rPr>
                                    <w:delText>5</w:delText>
                                  </w:r>
                                </w:del>
                              </w:fldSimple>
                              <w:r>
                                <w:t xml:space="preserve"> </w:t>
                              </w:r>
                              <w:r w:rsidRPr="00162CD6">
                                <w:t xml:space="preserve">Scatter plot of </w:t>
                              </w:r>
                              <w:r>
                                <w:t>Edu</w:t>
                              </w:r>
                              <w:r w:rsidRPr="00162CD6">
                                <w:t xml:space="preserve"> domain</w:t>
                              </w:r>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AE9180" id="Group 76" o:spid="_x0000_s1040" style="position:absolute;left:0;text-align:left;margin-left:10.05pt;margin-top:90.3pt;width:201.4pt;height:215.9pt;z-index:251645440;mso-position-horizontal-relative:margin;mso-width-relative:margin;mso-height-relative:margin" coordorigin="-3492,7061" coordsize="25577,27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">
                <v:shape id="Picture 42" o:spid="_x0000_s1041" type="#_x0000_t75" style="position:absolute;left:-3492;top:7061;width:24154;height:1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">
                  <v:imagedata r:id="rId28" o:title=""/>
                </v:shape>
                <v:shape id="Text Box 75" o:spid="_x0000_s1042" type="#_x0000_t202" style="position:absolute;left:-2070;top:21602;width:24155;height:1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5E3020C7" w14:textId="239993FA" w:rsidR="000C11D1" w:rsidRPr="00E8519F" w:rsidRDefault="000C11D1" w:rsidP="00A51D81">
                        <w:pPr>
                          <w:pStyle w:val="Caption"/>
                          <w:spacing w:before="156"/>
                          <w:rPr>
                            <w:rFonts w:ascii="Tahoma" w:hAnsi="Tahoma" w:cs="Tahoma"/>
                            <w:noProof/>
                            <w:sz w:val="21"/>
                          </w:rPr>
                        </w:pPr>
                        <w:bookmarkStart w:id="518" w:name="_Toc81214178"/>
                        <w:r>
                          <w:t xml:space="preserve">Figure </w:t>
                        </w:r>
                        <w:fldSimple w:instr=" SEQ Figure \* ARABIC ">
                          <w:ins w:id="519" w:author="LI Junjie" w:date="2021-08-30T10:20:00Z">
                            <w:r w:rsidR="00EF424D">
                              <w:rPr>
                                <w:noProof/>
                              </w:rPr>
                              <w:t>5</w:t>
                            </w:r>
                          </w:ins>
                          <w:ins w:id="520" w:author="冯 晓涵" w:date="2021-08-29T18:15:00Z">
                            <w:del w:id="521" w:author="LI Junjie" w:date="2021-08-30T10:20:00Z">
                              <w:r w:rsidR="00BB3AFC" w:rsidDel="00EF424D">
                                <w:rPr>
                                  <w:noProof/>
                                </w:rPr>
                                <w:delText>6</w:delText>
                              </w:r>
                            </w:del>
                          </w:ins>
                          <w:del w:id="522" w:author="LI Junjie" w:date="2021-08-30T10:20:00Z">
                            <w:r w:rsidR="0091208A" w:rsidDel="00EF424D">
                              <w:rPr>
                                <w:noProof/>
                              </w:rPr>
                              <w:delText>5</w:delText>
                            </w:r>
                          </w:del>
                        </w:fldSimple>
                        <w:r>
                          <w:t xml:space="preserve"> </w:t>
                        </w:r>
                        <w:r w:rsidRPr="00162CD6">
                          <w:t xml:space="preserve">Scatter plot of </w:t>
                        </w:r>
                        <w:r>
                          <w:t>Edu</w:t>
                        </w:r>
                        <w:r w:rsidRPr="00162CD6">
                          <w:t xml:space="preserve"> domain</w:t>
                        </w:r>
                      </w:p>
                      <w:p w14:paraId="77665A97" w14:textId="77777777" w:rsidR="00000000" w:rsidRDefault="003F5C6C">
                        <w:pPr>
                          <w:spacing w:before="156"/>
                        </w:pPr>
                      </w:p>
                      <w:p w14:paraId="1D47B6CD" w14:textId="2CAE4D11" w:rsidR="000C11D1" w:rsidRPr="00E8519F" w:rsidRDefault="000C11D1" w:rsidP="00A51D81">
                        <w:pPr>
                          <w:pStyle w:val="Caption"/>
                          <w:spacing w:before="156"/>
                          <w:rPr>
                            <w:rFonts w:ascii="Tahoma" w:hAnsi="Tahoma" w:cs="Tahoma"/>
                            <w:noProof/>
                            <w:sz w:val="21"/>
                          </w:rPr>
                        </w:pPr>
                        <w:r>
                          <w:t xml:space="preserve">Figure </w:t>
                        </w:r>
                        <w:fldSimple w:instr=" SEQ Figure \* ARABIC ">
                          <w:ins w:id="523" w:author="LI Junjie" w:date="2021-08-30T10:22:00Z">
                            <w:r w:rsidR="00EF424D">
                              <w:rPr>
                                <w:noProof/>
                              </w:rPr>
                              <w:t>9</w:t>
                            </w:r>
                          </w:ins>
                          <w:ins w:id="524" w:author="冯 晓涵" w:date="2021-08-29T18:15:00Z">
                            <w:del w:id="525" w:author="LI Junjie" w:date="2021-08-30T10:22:00Z">
                              <w:r w:rsidR="00BB3AFC" w:rsidDel="00EF424D">
                                <w:rPr>
                                  <w:noProof/>
                                </w:rPr>
                                <w:delText>8</w:delText>
                              </w:r>
                            </w:del>
                          </w:ins>
                          <w:del w:id="526" w:author="LI Junjie" w:date="2021-08-30T10:22:00Z">
                            <w:r w:rsidR="0091208A" w:rsidDel="00EF424D">
                              <w:rPr>
                                <w:noProof/>
                              </w:rPr>
                              <w:delText>9</w:delText>
                            </w:r>
                          </w:del>
                        </w:fldSimple>
                        <w:r>
                          <w:t xml:space="preserve"> </w:t>
                        </w:r>
                        <w:r w:rsidRPr="00486F06">
                          <w:t xml:space="preserve">Scatter plot of </w:t>
                        </w:r>
                        <w:r>
                          <w:t>Crime</w:t>
                        </w:r>
                        <w:r w:rsidRPr="00486F06">
                          <w:t xml:space="preserve"> domain</w:t>
                        </w:r>
                        <w:r>
                          <w:t xml:space="preserve">Figure </w:t>
                        </w:r>
                        <w:fldSimple w:instr=" SEQ Figure \* ARABIC ">
                          <w:ins w:id="527" w:author="LI Junjie" w:date="2021-08-30T10:20:00Z">
                            <w:r w:rsidR="00EF424D">
                              <w:rPr>
                                <w:noProof/>
                              </w:rPr>
                              <w:t>5</w:t>
                            </w:r>
                          </w:ins>
                          <w:ins w:id="528" w:author="冯 晓涵" w:date="2021-08-29T18:15:00Z">
                            <w:del w:id="529" w:author="LI Junjie" w:date="2021-08-30T10:20:00Z">
                              <w:r w:rsidR="00BB3AFC" w:rsidDel="00EF424D">
                                <w:rPr>
                                  <w:noProof/>
                                </w:rPr>
                                <w:delText>6</w:delText>
                              </w:r>
                            </w:del>
                          </w:ins>
                          <w:del w:id="530" w:author="LI Junjie" w:date="2021-08-30T10:20:00Z">
                            <w:r w:rsidR="0091208A" w:rsidDel="00EF424D">
                              <w:rPr>
                                <w:noProof/>
                              </w:rPr>
                              <w:delText>5</w:delText>
                            </w:r>
                          </w:del>
                        </w:fldSimple>
                        <w:r>
                          <w:t xml:space="preserve"> </w:t>
                        </w:r>
                        <w:r w:rsidRPr="00162CD6">
                          <w:t xml:space="preserve">Scatter plot of </w:t>
                        </w:r>
                        <w:r>
                          <w:t>Edu</w:t>
                        </w:r>
                        <w:r w:rsidRPr="00162CD6">
                          <w:t xml:space="preserve"> domain</w:t>
                        </w:r>
                        <w:bookmarkEnd w:id="518"/>
                      </w:p>
                    </w:txbxContent>
                  </v:textbox>
                </v:shape>
                <w10:wrap type="topAndBottom" anchorx="margin"/>
              </v:group>
            </w:pict>
          </mc:Fallback>
        </mc:AlternateContent>
      </w:r>
      <w:r w:rsidR="009C1DFC" w:rsidRPr="00D857B2">
        <w:rPr>
          <w:rFonts w:ascii="Tahoma" w:hAnsi="Tahoma" w:cs="Tahoma"/>
        </w:rPr>
        <w:t xml:space="preserve">As for </w:t>
      </w:r>
      <w:proofErr w:type="spellStart"/>
      <w:r w:rsidR="009C1DFC" w:rsidRPr="00D857B2">
        <w:rPr>
          <w:rFonts w:ascii="Tahoma" w:hAnsi="Tahoma" w:cs="Tahoma"/>
        </w:rPr>
        <w:t>edu_score</w:t>
      </w:r>
      <w:proofErr w:type="spellEnd"/>
      <w:r w:rsidR="009C1DFC" w:rsidRPr="00D857B2">
        <w:rPr>
          <w:rFonts w:ascii="Tahoma" w:hAnsi="Tahoma" w:cs="Tahoma"/>
        </w:rPr>
        <w:t>,</w:t>
      </w:r>
      <w:r w:rsidR="00012B99" w:rsidRPr="00D857B2">
        <w:rPr>
          <w:rFonts w:ascii="Tahoma" w:hAnsi="Tahoma" w:cs="Tahoma"/>
        </w:rPr>
        <w:t xml:space="preserve"> </w:t>
      </w:r>
      <w:proofErr w:type="spellStart"/>
      <w:r w:rsidR="00012B99" w:rsidRPr="00D857B2">
        <w:rPr>
          <w:rFonts w:ascii="Tahoma" w:hAnsi="Tahoma" w:cs="Tahoma"/>
        </w:rPr>
        <w:t>house_score</w:t>
      </w:r>
      <w:proofErr w:type="spellEnd"/>
      <w:r w:rsidR="00B1209D">
        <w:rPr>
          <w:rFonts w:ascii="Tahoma" w:hAnsi="Tahoma" w:cs="Tahoma"/>
        </w:rPr>
        <w:t>,</w:t>
      </w:r>
      <w:r w:rsidR="00012B99" w:rsidRPr="00D857B2">
        <w:rPr>
          <w:rFonts w:ascii="Tahoma" w:hAnsi="Tahoma" w:cs="Tahoma"/>
        </w:rPr>
        <w:t xml:space="preserve"> and </w:t>
      </w:r>
      <w:proofErr w:type="spellStart"/>
      <w:r w:rsidR="00012B99" w:rsidRPr="00D857B2">
        <w:rPr>
          <w:rFonts w:ascii="Tahoma" w:hAnsi="Tahoma" w:cs="Tahoma"/>
        </w:rPr>
        <w:t>live_score</w:t>
      </w:r>
      <w:proofErr w:type="spellEnd"/>
      <w:r w:rsidR="00012B99" w:rsidRPr="00D857B2">
        <w:rPr>
          <w:rFonts w:ascii="Tahoma" w:hAnsi="Tahoma" w:cs="Tahoma"/>
        </w:rPr>
        <w:t xml:space="preserve">, their sublinear and </w:t>
      </w:r>
      <w:proofErr w:type="spellStart"/>
      <w:r w:rsidR="00012B99" w:rsidRPr="00D857B2">
        <w:rPr>
          <w:rFonts w:ascii="Tahoma" w:hAnsi="Tahoma" w:cs="Tahoma"/>
        </w:rPr>
        <w:t>superlinear</w:t>
      </w:r>
      <w:proofErr w:type="spellEnd"/>
      <w:r w:rsidR="00012B99" w:rsidRPr="00D857B2">
        <w:rPr>
          <w:rFonts w:ascii="Tahoma" w:hAnsi="Tahoma" w:cs="Tahoma"/>
        </w:rPr>
        <w:t xml:space="preserve"> parts are not obvious and</w:t>
      </w:r>
      <w:r w:rsidR="009C1DFC" w:rsidRPr="00D857B2">
        <w:rPr>
          <w:rFonts w:ascii="Tahoma" w:hAnsi="Tahoma" w:cs="Tahoma"/>
        </w:rPr>
        <w:t xml:space="preserve"> </w:t>
      </w:r>
      <w:r w:rsidR="00012B99" w:rsidRPr="00D857B2">
        <w:rPr>
          <w:rFonts w:ascii="Tahoma" w:hAnsi="Tahoma" w:cs="Tahoma"/>
        </w:rPr>
        <w:t>are</w:t>
      </w:r>
      <w:r w:rsidR="009C1DFC" w:rsidRPr="00D857B2">
        <w:rPr>
          <w:rFonts w:ascii="Tahoma" w:hAnsi="Tahoma" w:cs="Tahoma"/>
        </w:rPr>
        <w:t xml:space="preserve"> more like a linear line, which means </w:t>
      </w:r>
      <w:del w:id="531" w:author="Chen, Huanfa" w:date="2021-08-26T10:40:00Z">
        <w:r w:rsidR="009C1DFC" w:rsidRPr="00D857B2" w:rsidDel="000043EF">
          <w:rPr>
            <w:rFonts w:ascii="Tahoma" w:hAnsi="Tahoma" w:cs="Tahoma"/>
          </w:rPr>
          <w:delText>I</w:delText>
        </w:r>
      </w:del>
      <w:ins w:id="532" w:author="Chen, Huanfa" w:date="2021-08-26T10:40:00Z">
        <w:r w:rsidR="000043EF">
          <w:rPr>
            <w:rFonts w:ascii="Tahoma" w:hAnsi="Tahoma" w:cs="Tahoma"/>
          </w:rPr>
          <w:t>i</w:t>
        </w:r>
      </w:ins>
      <w:r w:rsidR="009C1DFC" w:rsidRPr="00D857B2">
        <w:rPr>
          <w:rFonts w:ascii="Tahoma" w:hAnsi="Tahoma" w:cs="Tahoma"/>
        </w:rPr>
        <w:t xml:space="preserve">f </w:t>
      </w:r>
      <w:r w:rsidR="00012B99" w:rsidRPr="00D857B2">
        <w:rPr>
          <w:rFonts w:ascii="Tahoma" w:hAnsi="Tahoma" w:cs="Tahoma"/>
        </w:rPr>
        <w:t>they</w:t>
      </w:r>
      <w:r w:rsidR="009C1DFC" w:rsidRPr="00D857B2">
        <w:rPr>
          <w:rFonts w:ascii="Tahoma" w:hAnsi="Tahoma" w:cs="Tahoma"/>
        </w:rPr>
        <w:t xml:space="preserve"> increase a certain value, </w:t>
      </w:r>
      <w:r w:rsidR="00B1209D">
        <w:rPr>
          <w:rFonts w:ascii="Tahoma" w:hAnsi="Tahoma" w:cs="Tahoma"/>
        </w:rPr>
        <w:t>their</w:t>
      </w:r>
      <w:r w:rsidR="009C1DFC" w:rsidRPr="00D857B2">
        <w:rPr>
          <w:rFonts w:ascii="Tahoma" w:hAnsi="Tahoma" w:cs="Tahoma"/>
        </w:rPr>
        <w:t xml:space="preserve"> importance will grow proportionally</w:t>
      </w:r>
      <w:r w:rsidR="00012B99" w:rsidRPr="00D857B2">
        <w:rPr>
          <w:rFonts w:ascii="Tahoma" w:hAnsi="Tahoma" w:cs="Tahoma"/>
        </w:rPr>
        <w:t>. However, their vertical dispersion is large</w:t>
      </w:r>
      <w:r w:rsidR="00E02C20" w:rsidRPr="00D857B2">
        <w:rPr>
          <w:rFonts w:ascii="Tahoma" w:hAnsi="Tahoma" w:cs="Tahoma"/>
        </w:rPr>
        <w:t>, so their prediction would not be stable and easier to be affected by other indicators.</w:t>
      </w:r>
    </w:p>
    <w:p w14:paraId="3189D1B3" w14:textId="3105DF59" w:rsidR="002E5505" w:rsidRPr="00D857B2" w:rsidDel="00C91343" w:rsidRDefault="002E5505" w:rsidP="00012B99">
      <w:pPr>
        <w:spacing w:before="156"/>
        <w:rPr>
          <w:del w:id="533" w:author="冯 晓涵" w:date="2021-08-29T23:09:00Z"/>
          <w:rFonts w:ascii="Tahoma" w:hAnsi="Tahoma" w:cs="Tahoma"/>
        </w:rPr>
      </w:pPr>
    </w:p>
    <w:p w14:paraId="4D4BCDC4" w14:textId="1F544D9F" w:rsidR="009C1DFC" w:rsidRPr="00C91343" w:rsidDel="00B9773B" w:rsidRDefault="009C1DFC" w:rsidP="00D857B2">
      <w:pPr>
        <w:spacing w:before="156"/>
        <w:rPr>
          <w:del w:id="534" w:author="冯 晓涵" w:date="2021-08-28T17:44:00Z"/>
          <w:rFonts w:eastAsiaTheme="minorEastAsia"/>
          <w:rPrChange w:id="535" w:author="冯 晓涵" w:date="2021-08-29T23:09:00Z">
            <w:rPr>
              <w:del w:id="536" w:author="冯 晓涵" w:date="2021-08-28T17:44:00Z"/>
            </w:rPr>
          </w:rPrChange>
        </w:rPr>
      </w:pPr>
    </w:p>
    <w:p w14:paraId="1802EE2F" w14:textId="48292604" w:rsidR="00012B99" w:rsidDel="00042B4A" w:rsidRDefault="00012B99" w:rsidP="00012B99">
      <w:pPr>
        <w:spacing w:before="156"/>
        <w:rPr>
          <w:del w:id="537" w:author="冯 晓涵" w:date="2021-08-28T17:44:00Z"/>
        </w:rPr>
      </w:pPr>
    </w:p>
    <w:p w14:paraId="1B34D3C7" w14:textId="2145A1C9" w:rsidR="00B1209D" w:rsidDel="00042B4A" w:rsidRDefault="00B1209D" w:rsidP="00012B99">
      <w:pPr>
        <w:spacing w:before="156"/>
        <w:rPr>
          <w:del w:id="538" w:author="冯 晓涵" w:date="2021-08-28T17:44:00Z"/>
        </w:rPr>
      </w:pPr>
    </w:p>
    <w:p w14:paraId="586AA163" w14:textId="721ABDCA" w:rsidR="00B1209D" w:rsidDel="00042B4A" w:rsidRDefault="00B1209D" w:rsidP="00012B99">
      <w:pPr>
        <w:spacing w:before="156"/>
        <w:rPr>
          <w:del w:id="539" w:author="冯 晓涵" w:date="2021-08-28T17:44:00Z"/>
        </w:rPr>
      </w:pPr>
    </w:p>
    <w:p w14:paraId="558FD813" w14:textId="13A02B1E" w:rsidR="00B1209D" w:rsidDel="00042B4A" w:rsidRDefault="00B1209D" w:rsidP="00012B99">
      <w:pPr>
        <w:spacing w:before="156"/>
        <w:rPr>
          <w:del w:id="540" w:author="冯 晓涵" w:date="2021-08-28T17:44:00Z"/>
        </w:rPr>
      </w:pPr>
    </w:p>
    <w:p w14:paraId="4CC88BA9" w14:textId="3AD5879B" w:rsidR="00B1209D" w:rsidDel="00042B4A" w:rsidRDefault="00B1209D" w:rsidP="00012B99">
      <w:pPr>
        <w:spacing w:before="156"/>
        <w:rPr>
          <w:del w:id="541" w:author="冯 晓涵" w:date="2021-08-28T17:44:00Z"/>
        </w:rPr>
      </w:pPr>
    </w:p>
    <w:p w14:paraId="307402EF" w14:textId="4EAA071C" w:rsidR="00B1209D" w:rsidDel="00042B4A" w:rsidRDefault="00B1209D" w:rsidP="00012B99">
      <w:pPr>
        <w:spacing w:before="156"/>
        <w:rPr>
          <w:del w:id="542" w:author="冯 晓涵" w:date="2021-08-28T17:44:00Z"/>
        </w:rPr>
      </w:pPr>
    </w:p>
    <w:p w14:paraId="630A2627" w14:textId="40157D4E" w:rsidR="00B1209D" w:rsidDel="00042B4A" w:rsidRDefault="00B1209D" w:rsidP="00012B99">
      <w:pPr>
        <w:spacing w:before="156"/>
        <w:rPr>
          <w:del w:id="543" w:author="冯 晓涵" w:date="2021-08-28T17:44:00Z"/>
        </w:rPr>
      </w:pPr>
    </w:p>
    <w:p w14:paraId="559C781E" w14:textId="4A0300C4" w:rsidR="00B1209D" w:rsidDel="00042B4A" w:rsidRDefault="00B1209D" w:rsidP="00012B99">
      <w:pPr>
        <w:spacing w:before="156"/>
        <w:rPr>
          <w:del w:id="544" w:author="冯 晓涵" w:date="2021-08-28T17:44:00Z"/>
        </w:rPr>
      </w:pPr>
    </w:p>
    <w:p w14:paraId="491207A8" w14:textId="6FEB5BA0" w:rsidR="00B1209D" w:rsidDel="00042B4A" w:rsidRDefault="00B1209D" w:rsidP="00012B99">
      <w:pPr>
        <w:spacing w:before="156"/>
        <w:rPr>
          <w:del w:id="545" w:author="冯 晓涵" w:date="2021-08-28T17:44:00Z"/>
        </w:rPr>
      </w:pPr>
    </w:p>
    <w:p w14:paraId="06DB4B2B" w14:textId="658494B4" w:rsidR="00B1209D" w:rsidDel="00042B4A" w:rsidRDefault="00B1209D" w:rsidP="00012B99">
      <w:pPr>
        <w:spacing w:before="156"/>
        <w:rPr>
          <w:del w:id="546" w:author="冯 晓涵" w:date="2021-08-28T17:44:00Z"/>
        </w:rPr>
      </w:pPr>
    </w:p>
    <w:p w14:paraId="03F93CD0" w14:textId="0C57F44B" w:rsidR="00B1209D" w:rsidDel="00042B4A" w:rsidRDefault="00B1209D" w:rsidP="00012B99">
      <w:pPr>
        <w:spacing w:before="156"/>
        <w:rPr>
          <w:del w:id="547" w:author="冯 晓涵" w:date="2021-08-28T17:44:00Z"/>
        </w:rPr>
      </w:pPr>
    </w:p>
    <w:p w14:paraId="60E6725F" w14:textId="442A6CDF" w:rsidR="00B1209D" w:rsidDel="00042B4A" w:rsidRDefault="00B1209D" w:rsidP="00012B99">
      <w:pPr>
        <w:spacing w:before="156"/>
        <w:rPr>
          <w:del w:id="548" w:author="冯 晓涵" w:date="2021-08-28T17:44:00Z"/>
        </w:rPr>
      </w:pPr>
    </w:p>
    <w:p w14:paraId="425F5F8D" w14:textId="2A9F6D12" w:rsidR="00B1209D" w:rsidDel="00042B4A" w:rsidRDefault="00B1209D" w:rsidP="00012B99">
      <w:pPr>
        <w:spacing w:before="156"/>
        <w:rPr>
          <w:del w:id="549" w:author="冯 晓涵" w:date="2021-08-28T17:44:00Z"/>
        </w:rPr>
      </w:pPr>
    </w:p>
    <w:p w14:paraId="694376C2" w14:textId="6694B3F4" w:rsidR="00B1209D" w:rsidDel="00042B4A" w:rsidRDefault="00B1209D" w:rsidP="00012B99">
      <w:pPr>
        <w:spacing w:before="156"/>
        <w:rPr>
          <w:del w:id="550" w:author="冯 晓涵" w:date="2021-08-28T17:45:00Z"/>
        </w:rPr>
      </w:pPr>
    </w:p>
    <w:p w14:paraId="4204A0B4" w14:textId="1472E9FB" w:rsidR="009C1DFC" w:rsidRPr="00D857B2" w:rsidRDefault="009C1DFC" w:rsidP="00D857B2">
      <w:pPr>
        <w:spacing w:before="156"/>
        <w:rPr>
          <w:rFonts w:ascii="Tahoma" w:hAnsi="Tahoma" w:cs="Tahoma"/>
        </w:rPr>
      </w:pPr>
      <w:r w:rsidRPr="00D857B2">
        <w:rPr>
          <w:rFonts w:ascii="Tahoma" w:hAnsi="Tahoma" w:cs="Tahoma"/>
        </w:rPr>
        <w:t xml:space="preserve">The super-linear part of </w:t>
      </w:r>
      <w:proofErr w:type="spellStart"/>
      <w:r w:rsidRPr="00D857B2">
        <w:rPr>
          <w:rFonts w:ascii="Tahoma" w:hAnsi="Tahoma" w:cs="Tahoma" w:hint="eastAsia"/>
        </w:rPr>
        <w:t>hea</w:t>
      </w:r>
      <w:r w:rsidRPr="00D857B2">
        <w:rPr>
          <w:rFonts w:ascii="Tahoma" w:hAnsi="Tahoma" w:cs="Tahoma"/>
        </w:rPr>
        <w:t>lth_score</w:t>
      </w:r>
      <w:proofErr w:type="spellEnd"/>
      <w:r w:rsidRPr="00D857B2">
        <w:rPr>
          <w:rFonts w:ascii="Tahoma" w:hAnsi="Tahoma" w:cs="Tahoma"/>
        </w:rPr>
        <w:t xml:space="preserve"> </w:t>
      </w:r>
      <w:ins w:id="551" w:author="冯 晓涵" w:date="2021-08-28T18:52:00Z">
        <w:r w:rsidR="00B346F8">
          <w:rPr>
            <w:rFonts w:ascii="Tahoma" w:hAnsi="Tahoma" w:cs="Tahoma"/>
          </w:rPr>
          <w:t xml:space="preserve">(in figure 8) </w:t>
        </w:r>
      </w:ins>
      <w:r w:rsidRPr="00D857B2">
        <w:rPr>
          <w:rFonts w:ascii="Tahoma" w:hAnsi="Tahoma" w:cs="Tahoma"/>
        </w:rPr>
        <w:t xml:space="preserve">and </w:t>
      </w:r>
      <w:proofErr w:type="spellStart"/>
      <w:r w:rsidRPr="00D857B2">
        <w:rPr>
          <w:rFonts w:ascii="Tahoma" w:hAnsi="Tahoma" w:cs="Tahoma"/>
        </w:rPr>
        <w:t>crime_score</w:t>
      </w:r>
      <w:proofErr w:type="spellEnd"/>
      <w:ins w:id="552" w:author="冯 晓涵" w:date="2021-08-28T18:52:00Z">
        <w:r w:rsidR="00B346F8">
          <w:rPr>
            <w:rFonts w:ascii="Tahoma" w:hAnsi="Tahoma" w:cs="Tahoma"/>
          </w:rPr>
          <w:t xml:space="preserve"> (in figure 9)</w:t>
        </w:r>
      </w:ins>
      <w:r w:rsidRPr="00D857B2">
        <w:rPr>
          <w:rFonts w:ascii="Tahoma" w:hAnsi="Tahoma" w:cs="Tahoma"/>
        </w:rPr>
        <w:t xml:space="preserve"> is larger than other plots, which is more than half of the total length. </w:t>
      </w:r>
      <w:r w:rsidR="00E02C20" w:rsidRPr="00D857B2">
        <w:rPr>
          <w:rFonts w:ascii="Tahoma" w:hAnsi="Tahoma" w:cs="Tahoma"/>
        </w:rPr>
        <w:t xml:space="preserve">Additionally, points in </w:t>
      </w:r>
      <w:r w:rsidR="00754BBE" w:rsidRPr="00D857B2">
        <w:rPr>
          <w:rFonts w:ascii="Tahoma" w:hAnsi="Tahoma" w:cs="Tahoma"/>
        </w:rPr>
        <w:t>this part</w:t>
      </w:r>
      <w:r w:rsidR="00E02C20" w:rsidRPr="00D857B2">
        <w:rPr>
          <w:rFonts w:ascii="Tahoma" w:hAnsi="Tahoma" w:cs="Tahoma"/>
        </w:rPr>
        <w:t xml:space="preserve"> are more concentrated. </w:t>
      </w:r>
      <w:r w:rsidRPr="00D857B2">
        <w:rPr>
          <w:rFonts w:ascii="Tahoma" w:hAnsi="Tahoma" w:cs="Tahoma"/>
        </w:rPr>
        <w:t xml:space="preserve">When </w:t>
      </w:r>
      <w:r w:rsidR="00B1209D">
        <w:rPr>
          <w:rFonts w:ascii="Tahoma" w:hAnsi="Tahoma" w:cs="Tahoma"/>
        </w:rPr>
        <w:t xml:space="preserve">the </w:t>
      </w:r>
      <w:r w:rsidRPr="00D857B2">
        <w:rPr>
          <w:rFonts w:ascii="Tahoma" w:hAnsi="Tahoma" w:cs="Tahoma"/>
        </w:rPr>
        <w:t xml:space="preserve">value of scores </w:t>
      </w:r>
      <w:r w:rsidR="00E02C20" w:rsidRPr="00D857B2">
        <w:rPr>
          <w:rFonts w:ascii="Tahoma" w:hAnsi="Tahoma" w:cs="Tahoma"/>
        </w:rPr>
        <w:t>is</w:t>
      </w:r>
      <w:r w:rsidRPr="00D857B2">
        <w:rPr>
          <w:rFonts w:ascii="Tahoma" w:hAnsi="Tahoma" w:cs="Tahoma"/>
        </w:rPr>
        <w:t xml:space="preserve"> </w:t>
      </w:r>
      <w:r w:rsidR="00E02C20" w:rsidRPr="00D857B2">
        <w:rPr>
          <w:rFonts w:ascii="Tahoma" w:hAnsi="Tahoma" w:cs="Tahoma"/>
        </w:rPr>
        <w:t>after</w:t>
      </w:r>
      <w:r w:rsidRPr="00D857B2">
        <w:rPr>
          <w:rFonts w:ascii="Tahoma" w:hAnsi="Tahoma" w:cs="Tahoma"/>
        </w:rPr>
        <w:t xml:space="preserve"> one, they turn to be </w:t>
      </w:r>
      <w:r w:rsidR="00257946" w:rsidRPr="00D857B2">
        <w:rPr>
          <w:rFonts w:ascii="Tahoma" w:hAnsi="Tahoma" w:cs="Tahoma"/>
        </w:rPr>
        <w:t xml:space="preserve">more discrete and </w:t>
      </w:r>
      <w:r w:rsidRPr="00D857B2">
        <w:rPr>
          <w:rFonts w:ascii="Tahoma" w:hAnsi="Tahoma" w:cs="Tahoma"/>
        </w:rPr>
        <w:t>linear</w:t>
      </w:r>
      <w:r w:rsidR="00257946" w:rsidRPr="00D857B2">
        <w:rPr>
          <w:rFonts w:ascii="Tahoma" w:hAnsi="Tahoma" w:cs="Tahoma"/>
        </w:rPr>
        <w:t>.</w:t>
      </w:r>
    </w:p>
    <w:p w14:paraId="034A5CF8" w14:textId="1FC57A8C" w:rsidR="009C1DFC" w:rsidRDefault="00EF424D" w:rsidP="00B1209D">
      <w:pPr>
        <w:tabs>
          <w:tab w:val="center" w:pos="928"/>
        </w:tabs>
        <w:spacing w:before="156"/>
      </w:pPr>
      <w:r>
        <w:rPr>
          <w:noProof/>
        </w:rPr>
        <mc:AlternateContent>
          <mc:Choice Requires="wpg">
            <w:drawing>
              <wp:anchor distT="0" distB="0" distL="114300" distR="114300" simplePos="0" relativeHeight="251649536" behindDoc="0" locked="0" layoutInCell="1" allowOverlap="1" wp14:anchorId="79481ABA" wp14:editId="550249E8">
                <wp:simplePos x="0" y="0"/>
                <wp:positionH relativeFrom="column">
                  <wp:posOffset>2560320</wp:posOffset>
                </wp:positionH>
                <wp:positionV relativeFrom="paragraph">
                  <wp:posOffset>224155</wp:posOffset>
                </wp:positionV>
                <wp:extent cx="2532380" cy="2882900"/>
                <wp:effectExtent l="0" t="0" r="1270" b="0"/>
                <wp:wrapTopAndBottom/>
                <wp:docPr id="83" name="Group 83"/>
                <wp:cNvGraphicFramePr/>
                <a:graphic xmlns:a="http://schemas.openxmlformats.org/drawingml/2006/main">
                  <a:graphicData uri="http://schemas.microsoft.com/office/word/2010/wordprocessingGroup">
                    <wpg:wgp>
                      <wpg:cNvGrpSpPr/>
                      <wpg:grpSpPr>
                        <a:xfrm>
                          <a:off x="0" y="0"/>
                          <a:ext cx="2532380" cy="2882900"/>
                          <a:chOff x="0" y="0"/>
                          <a:chExt cx="2532380" cy="2882900"/>
                        </a:xfrm>
                      </wpg:grpSpPr>
                      <pic:pic xmlns:pic="http://schemas.openxmlformats.org/drawingml/2006/picture">
                        <pic:nvPicPr>
                          <pic:cNvPr id="44" name="Picture 4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25700" cy="1535430"/>
                          </a:xfrm>
                          <a:prstGeom prst="rect">
                            <a:avLst/>
                          </a:prstGeom>
                        </pic:spPr>
                      </pic:pic>
                      <wps:wsp>
                        <wps:cNvPr id="82" name="Text Box 82"/>
                        <wps:cNvSpPr txBox="1"/>
                        <wps:spPr>
                          <a:xfrm>
                            <a:off x="106680" y="1595120"/>
                            <a:ext cx="2425700" cy="1287780"/>
                          </a:xfrm>
                          <a:prstGeom prst="rect">
                            <a:avLst/>
                          </a:prstGeom>
                          <a:solidFill>
                            <a:prstClr val="white"/>
                          </a:solidFill>
                          <a:ln>
                            <a:noFill/>
                          </a:ln>
                        </wps:spPr>
                        <wps:txbx>
                          <w:txbxContent>
                            <w:p w14:paraId="06A3260E" w14:textId="05933777" w:rsidR="000C11D1" w:rsidRPr="001775EE" w:rsidRDefault="000C11D1" w:rsidP="00A51D81">
                              <w:pPr>
                                <w:pStyle w:val="Caption"/>
                                <w:spacing w:before="156"/>
                                <w:rPr>
                                  <w:noProof/>
                                  <w:sz w:val="21"/>
                                </w:rPr>
                              </w:pPr>
                              <w:bookmarkStart w:id="553" w:name="_Toc81214179"/>
                              <w:r>
                                <w:t xml:space="preserve">Figure </w:t>
                              </w:r>
                              <w:fldSimple w:instr=" SEQ Figure \* ARABIC ">
                                <w:ins w:id="554" w:author="LI Junjie" w:date="2021-08-30T10:22:00Z">
                                  <w:r w:rsidR="00EF424D">
                                    <w:rPr>
                                      <w:noProof/>
                                    </w:rPr>
                                    <w:t>9</w:t>
                                  </w:r>
                                </w:ins>
                                <w:ins w:id="555" w:author="冯 晓涵" w:date="2021-08-29T18:15:00Z">
                                  <w:del w:id="556" w:author="LI Junjie" w:date="2021-08-30T10:22:00Z">
                                    <w:r w:rsidR="00BB3AFC" w:rsidDel="00EF424D">
                                      <w:rPr>
                                        <w:noProof/>
                                      </w:rPr>
                                      <w:delText>8</w:delText>
                                    </w:r>
                                  </w:del>
                                </w:ins>
                                <w:del w:id="557" w:author="LI Junjie" w:date="2021-08-30T10:22:00Z">
                                  <w:r w:rsidR="0091208A" w:rsidDel="00EF424D">
                                    <w:rPr>
                                      <w:noProof/>
                                    </w:rPr>
                                    <w:delText>9</w:delText>
                                  </w:r>
                                </w:del>
                              </w:fldSimple>
                              <w:r>
                                <w:t xml:space="preserve"> </w:t>
                              </w:r>
                              <w:r w:rsidRPr="00486F06">
                                <w:t xml:space="preserve">Scatter plot of </w:t>
                              </w:r>
                              <w:r>
                                <w:t>Crime</w:t>
                              </w:r>
                              <w:r w:rsidRPr="00486F06">
                                <w:t xml:space="preserve"> domain</w:t>
                              </w:r>
                            </w:p>
                            <w:p w14:paraId="3BF797CA" w14:textId="77777777" w:rsidR="00000000" w:rsidRDefault="003F5C6C">
                              <w:pPr>
                                <w:spacing w:before="156"/>
                              </w:pPr>
                            </w:p>
                            <w:p w14:paraId="3956B7E1" w14:textId="2486FCC5" w:rsidR="000C11D1" w:rsidRPr="001775EE" w:rsidRDefault="000C11D1" w:rsidP="00A51D81">
                              <w:pPr>
                                <w:pStyle w:val="Caption"/>
                                <w:spacing w:before="156"/>
                                <w:rPr>
                                  <w:noProof/>
                                  <w:sz w:val="21"/>
                                </w:rPr>
                              </w:pPr>
                              <w:r>
                                <w:t xml:space="preserve">Figure </w:t>
                              </w:r>
                              <w:fldSimple w:instr=" SEQ Figure \* ARABIC ">
                                <w:ins w:id="558" w:author="LI Junjie" w:date="2021-08-30T10:22:00Z">
                                  <w:r w:rsidR="00EF424D">
                                    <w:rPr>
                                      <w:noProof/>
                                    </w:rPr>
                                    <w:t>8</w:t>
                                  </w:r>
                                </w:ins>
                                <w:ins w:id="559" w:author="冯 晓涵" w:date="2021-08-29T18:15:00Z">
                                  <w:del w:id="560" w:author="LI Junjie" w:date="2021-08-30T10:22:00Z">
                                    <w:r w:rsidR="00BB3AFC" w:rsidDel="00EF424D">
                                      <w:rPr>
                                        <w:noProof/>
                                      </w:rPr>
                                      <w:delText>9</w:delText>
                                    </w:r>
                                  </w:del>
                                </w:ins>
                                <w:del w:id="561" w:author="LI Junjie" w:date="2021-08-30T10:22:00Z">
                                  <w:r w:rsidR="0091208A" w:rsidDel="00EF424D">
                                    <w:rPr>
                                      <w:noProof/>
                                    </w:rPr>
                                    <w:delText>8</w:delText>
                                  </w:r>
                                </w:del>
                              </w:fldSimple>
                              <w:r>
                                <w:t xml:space="preserve"> </w:t>
                              </w:r>
                              <w:r w:rsidRPr="00233063">
                                <w:t xml:space="preserve">Scatter plot of </w:t>
                              </w:r>
                              <w:r>
                                <w:t>H</w:t>
                              </w:r>
                              <w:r w:rsidRPr="00233063">
                                <w:t>ealth domai</w:t>
                              </w:r>
                              <w:r>
                                <w:t xml:space="preserve">nFigure </w:t>
                              </w:r>
                              <w:fldSimple w:instr=" SEQ Figure \* ARABIC ">
                                <w:ins w:id="562" w:author="LI Junjie" w:date="2021-08-30T10:22:00Z">
                                  <w:r w:rsidR="00EF424D">
                                    <w:rPr>
                                      <w:noProof/>
                                    </w:rPr>
                                    <w:t>9</w:t>
                                  </w:r>
                                </w:ins>
                                <w:ins w:id="563" w:author="冯 晓涵" w:date="2021-08-29T18:15:00Z">
                                  <w:del w:id="564" w:author="LI Junjie" w:date="2021-08-30T10:22:00Z">
                                    <w:r w:rsidR="00BB3AFC" w:rsidDel="00EF424D">
                                      <w:rPr>
                                        <w:noProof/>
                                      </w:rPr>
                                      <w:delText>8</w:delText>
                                    </w:r>
                                  </w:del>
                                </w:ins>
                                <w:del w:id="565" w:author="LI Junjie" w:date="2021-08-30T10:22:00Z">
                                  <w:r w:rsidR="0091208A" w:rsidDel="00EF424D">
                                    <w:rPr>
                                      <w:noProof/>
                                    </w:rPr>
                                    <w:delText>9</w:delText>
                                  </w:r>
                                </w:del>
                              </w:fldSimple>
                              <w:r>
                                <w:t xml:space="preserve"> </w:t>
                              </w:r>
                              <w:r w:rsidRPr="00486F06">
                                <w:t xml:space="preserve">Scatter plot of </w:t>
                              </w:r>
                              <w:r>
                                <w:t>Crime</w:t>
                              </w:r>
                              <w:r w:rsidRPr="00486F06">
                                <w:t xml:space="preserve"> domain</w:t>
                              </w:r>
                              <w:bookmarkEnd w:id="5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9481ABA" id="Group 83" o:spid="_x0000_s1043" style="position:absolute;left:0;text-align:left;margin-left:201.6pt;margin-top:17.65pt;width:199.4pt;height:227pt;z-index:251649536;mso-width-relative:margin" coordsize="25323,28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">
                <v:shape id="Picture 44" o:spid="_x0000_s1044" type="#_x0000_t75" style="position:absolute;width:24257;height:1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">
                  <v:imagedata r:id="rId30" o:title=""/>
                </v:shape>
                <v:shape id="Text Box 82" o:spid="_x0000_s1045" type="#_x0000_t202" style="position:absolute;left:1066;top:15951;width:24257;height:1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14:paraId="06A3260E" w14:textId="05933777" w:rsidR="000C11D1" w:rsidRPr="001775EE" w:rsidRDefault="000C11D1" w:rsidP="00A51D81">
                        <w:pPr>
                          <w:pStyle w:val="Caption"/>
                          <w:spacing w:before="156"/>
                          <w:rPr>
                            <w:noProof/>
                            <w:sz w:val="21"/>
                          </w:rPr>
                        </w:pPr>
                        <w:bookmarkStart w:id="566" w:name="_Toc81214179"/>
                        <w:r>
                          <w:t xml:space="preserve">Figure </w:t>
                        </w:r>
                        <w:fldSimple w:instr=" SEQ Figure \* ARABIC ">
                          <w:ins w:id="567" w:author="LI Junjie" w:date="2021-08-30T10:22:00Z">
                            <w:r w:rsidR="00EF424D">
                              <w:rPr>
                                <w:noProof/>
                              </w:rPr>
                              <w:t>9</w:t>
                            </w:r>
                          </w:ins>
                          <w:ins w:id="568" w:author="冯 晓涵" w:date="2021-08-29T18:15:00Z">
                            <w:del w:id="569" w:author="LI Junjie" w:date="2021-08-30T10:22:00Z">
                              <w:r w:rsidR="00BB3AFC" w:rsidDel="00EF424D">
                                <w:rPr>
                                  <w:noProof/>
                                </w:rPr>
                                <w:delText>8</w:delText>
                              </w:r>
                            </w:del>
                          </w:ins>
                          <w:del w:id="570" w:author="LI Junjie" w:date="2021-08-30T10:22:00Z">
                            <w:r w:rsidR="0091208A" w:rsidDel="00EF424D">
                              <w:rPr>
                                <w:noProof/>
                              </w:rPr>
                              <w:delText>9</w:delText>
                            </w:r>
                          </w:del>
                        </w:fldSimple>
                        <w:r>
                          <w:t xml:space="preserve"> </w:t>
                        </w:r>
                        <w:r w:rsidRPr="00486F06">
                          <w:t xml:space="preserve">Scatter plot of </w:t>
                        </w:r>
                        <w:r>
                          <w:t>Crime</w:t>
                        </w:r>
                        <w:r w:rsidRPr="00486F06">
                          <w:t xml:space="preserve"> domain</w:t>
                        </w:r>
                      </w:p>
                      <w:p w14:paraId="3BF797CA" w14:textId="77777777" w:rsidR="00000000" w:rsidRDefault="003F5C6C">
                        <w:pPr>
                          <w:spacing w:before="156"/>
                        </w:pPr>
                      </w:p>
                      <w:p w14:paraId="3956B7E1" w14:textId="2486FCC5" w:rsidR="000C11D1" w:rsidRPr="001775EE" w:rsidRDefault="000C11D1" w:rsidP="00A51D81">
                        <w:pPr>
                          <w:pStyle w:val="Caption"/>
                          <w:spacing w:before="156"/>
                          <w:rPr>
                            <w:noProof/>
                            <w:sz w:val="21"/>
                          </w:rPr>
                        </w:pPr>
                        <w:r>
                          <w:t xml:space="preserve">Figure </w:t>
                        </w:r>
                        <w:fldSimple w:instr=" SEQ Figure \* ARABIC ">
                          <w:ins w:id="571" w:author="LI Junjie" w:date="2021-08-30T10:22:00Z">
                            <w:r w:rsidR="00EF424D">
                              <w:rPr>
                                <w:noProof/>
                              </w:rPr>
                              <w:t>8</w:t>
                            </w:r>
                          </w:ins>
                          <w:ins w:id="572" w:author="冯 晓涵" w:date="2021-08-29T18:15:00Z">
                            <w:del w:id="573" w:author="LI Junjie" w:date="2021-08-30T10:22:00Z">
                              <w:r w:rsidR="00BB3AFC" w:rsidDel="00EF424D">
                                <w:rPr>
                                  <w:noProof/>
                                </w:rPr>
                                <w:delText>9</w:delText>
                              </w:r>
                            </w:del>
                          </w:ins>
                          <w:del w:id="574" w:author="LI Junjie" w:date="2021-08-30T10:22:00Z">
                            <w:r w:rsidR="0091208A" w:rsidDel="00EF424D">
                              <w:rPr>
                                <w:noProof/>
                              </w:rPr>
                              <w:delText>8</w:delText>
                            </w:r>
                          </w:del>
                        </w:fldSimple>
                        <w:r>
                          <w:t xml:space="preserve"> </w:t>
                        </w:r>
                        <w:r w:rsidRPr="00233063">
                          <w:t xml:space="preserve">Scatter plot of </w:t>
                        </w:r>
                        <w:r>
                          <w:t>H</w:t>
                        </w:r>
                        <w:r w:rsidRPr="00233063">
                          <w:t>ealth domai</w:t>
                        </w:r>
                        <w:r>
                          <w:t xml:space="preserve">nFigure </w:t>
                        </w:r>
                        <w:fldSimple w:instr=" SEQ Figure \* ARABIC ">
                          <w:ins w:id="575" w:author="LI Junjie" w:date="2021-08-30T10:22:00Z">
                            <w:r w:rsidR="00EF424D">
                              <w:rPr>
                                <w:noProof/>
                              </w:rPr>
                              <w:t>9</w:t>
                            </w:r>
                          </w:ins>
                          <w:ins w:id="576" w:author="冯 晓涵" w:date="2021-08-29T18:15:00Z">
                            <w:del w:id="577" w:author="LI Junjie" w:date="2021-08-30T10:22:00Z">
                              <w:r w:rsidR="00BB3AFC" w:rsidDel="00EF424D">
                                <w:rPr>
                                  <w:noProof/>
                                </w:rPr>
                                <w:delText>8</w:delText>
                              </w:r>
                            </w:del>
                          </w:ins>
                          <w:del w:id="578" w:author="LI Junjie" w:date="2021-08-30T10:22:00Z">
                            <w:r w:rsidR="0091208A" w:rsidDel="00EF424D">
                              <w:rPr>
                                <w:noProof/>
                              </w:rPr>
                              <w:delText>9</w:delText>
                            </w:r>
                          </w:del>
                        </w:fldSimple>
                        <w:r>
                          <w:t xml:space="preserve"> </w:t>
                        </w:r>
                        <w:r w:rsidRPr="00486F06">
                          <w:t xml:space="preserve">Scatter plot of </w:t>
                        </w:r>
                        <w:r>
                          <w:t>Crime</w:t>
                        </w:r>
                        <w:r w:rsidRPr="00486F06">
                          <w:t xml:space="preserve"> domain</w:t>
                        </w:r>
                        <w:bookmarkEnd w:id="566"/>
                      </w:p>
                    </w:txbxContent>
                  </v:textbox>
                </v:shape>
                <w10:wrap type="topAndBottom"/>
              </v:group>
            </w:pict>
          </mc:Fallback>
        </mc:AlternateContent>
      </w:r>
      <w:r>
        <w:rPr>
          <w:noProof/>
        </w:rPr>
        <mc:AlternateContent>
          <mc:Choice Requires="wpg">
            <w:drawing>
              <wp:anchor distT="0" distB="0" distL="114300" distR="114300" simplePos="0" relativeHeight="251648512" behindDoc="0" locked="0" layoutInCell="1" allowOverlap="1" wp14:anchorId="3FD4D153" wp14:editId="53DA36FA">
                <wp:simplePos x="0" y="0"/>
                <wp:positionH relativeFrom="column">
                  <wp:posOffset>-105410</wp:posOffset>
                </wp:positionH>
                <wp:positionV relativeFrom="paragraph">
                  <wp:posOffset>252730</wp:posOffset>
                </wp:positionV>
                <wp:extent cx="2476500" cy="2867660"/>
                <wp:effectExtent l="0" t="0" r="0" b="8890"/>
                <wp:wrapTopAndBottom/>
                <wp:docPr id="84" name="Group 84"/>
                <wp:cNvGraphicFramePr/>
                <a:graphic xmlns:a="http://schemas.openxmlformats.org/drawingml/2006/main">
                  <a:graphicData uri="http://schemas.microsoft.com/office/word/2010/wordprocessingGroup">
                    <wpg:wgp>
                      <wpg:cNvGrpSpPr/>
                      <wpg:grpSpPr>
                        <a:xfrm>
                          <a:off x="0" y="0"/>
                          <a:ext cx="2476500" cy="2867660"/>
                          <a:chOff x="0" y="0"/>
                          <a:chExt cx="2476500" cy="2867660"/>
                        </a:xfrm>
                      </wpg:grpSpPr>
                      <pic:pic xmlns:pic="http://schemas.openxmlformats.org/drawingml/2006/picture">
                        <pic:nvPicPr>
                          <pic:cNvPr id="43" name="Picture 4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76500" cy="1518920"/>
                          </a:xfrm>
                          <a:prstGeom prst="rect">
                            <a:avLst/>
                          </a:prstGeom>
                        </pic:spPr>
                      </pic:pic>
                      <wps:wsp>
                        <wps:cNvPr id="81" name="Text Box 81"/>
                        <wps:cNvSpPr txBox="1"/>
                        <wps:spPr>
                          <a:xfrm>
                            <a:off x="0" y="1579880"/>
                            <a:ext cx="2476500" cy="1287780"/>
                          </a:xfrm>
                          <a:prstGeom prst="rect">
                            <a:avLst/>
                          </a:prstGeom>
                          <a:solidFill>
                            <a:prstClr val="white"/>
                          </a:solidFill>
                          <a:ln>
                            <a:noFill/>
                          </a:ln>
                        </wps:spPr>
                        <wps:txbx>
                          <w:txbxContent>
                            <w:p w14:paraId="53EF1B4C" w14:textId="57DDF74A" w:rsidR="000C11D1" w:rsidRPr="00A570B5" w:rsidRDefault="000C11D1" w:rsidP="00A51D81">
                              <w:pPr>
                                <w:pStyle w:val="Caption"/>
                                <w:spacing w:before="156"/>
                                <w:rPr>
                                  <w:noProof/>
                                  <w:sz w:val="21"/>
                                </w:rPr>
                              </w:pPr>
                              <w:bookmarkStart w:id="579" w:name="_Toc81214180"/>
                              <w:r>
                                <w:t xml:space="preserve">Figure </w:t>
                              </w:r>
                              <w:fldSimple w:instr=" SEQ Figure \* ARABIC ">
                                <w:ins w:id="580" w:author="LI Junjie" w:date="2021-08-30T10:22:00Z">
                                  <w:r w:rsidR="00EF424D">
                                    <w:rPr>
                                      <w:noProof/>
                                    </w:rPr>
                                    <w:t>8</w:t>
                                  </w:r>
                                </w:ins>
                                <w:ins w:id="581" w:author="冯 晓涵" w:date="2021-08-29T18:15:00Z">
                                  <w:del w:id="582" w:author="LI Junjie" w:date="2021-08-30T10:22:00Z">
                                    <w:r w:rsidR="00BB3AFC" w:rsidDel="00EF424D">
                                      <w:rPr>
                                        <w:noProof/>
                                      </w:rPr>
                                      <w:delText>9</w:delText>
                                    </w:r>
                                  </w:del>
                                </w:ins>
                                <w:del w:id="583" w:author="LI Junjie" w:date="2021-08-30T10:22:00Z">
                                  <w:r w:rsidR="0091208A" w:rsidDel="00EF424D">
                                    <w:rPr>
                                      <w:noProof/>
                                    </w:rPr>
                                    <w:delText>8</w:delText>
                                  </w:r>
                                </w:del>
                              </w:fldSimple>
                              <w:r>
                                <w:t xml:space="preserve"> </w:t>
                              </w:r>
                              <w:r w:rsidRPr="00233063">
                                <w:t xml:space="preserve">Scatter plot of </w:t>
                              </w:r>
                              <w:r>
                                <w:t>H</w:t>
                              </w:r>
                              <w:r w:rsidRPr="00233063">
                                <w:t>ealth domai</w:t>
                              </w:r>
                              <w:r>
                                <w:t>n</w:t>
                              </w:r>
                            </w:p>
                            <w:p w14:paraId="16F72002" w14:textId="77777777" w:rsidR="00000000" w:rsidRDefault="003F5C6C">
                              <w:pPr>
                                <w:spacing w:before="156"/>
                              </w:pPr>
                            </w:p>
                            <w:p w14:paraId="03821FB1" w14:textId="2193A7B3" w:rsidR="000C11D1" w:rsidRPr="00A570B5" w:rsidRDefault="000C11D1" w:rsidP="00A51D81">
                              <w:pPr>
                                <w:pStyle w:val="Caption"/>
                                <w:spacing w:before="156"/>
                                <w:rPr>
                                  <w:noProof/>
                                  <w:sz w:val="21"/>
                                </w:rPr>
                              </w:pPr>
                              <w:r>
                                <w:t xml:space="preserve">Figure </w:t>
                              </w:r>
                              <w:fldSimple w:instr=" SEQ Figure \* ARABIC ">
                                <w:r w:rsidR="00BB3AFC">
                                  <w:rPr>
                                    <w:noProof/>
                                  </w:rPr>
                                  <w:t>10</w:t>
                                </w:r>
                              </w:fldSimple>
                              <w:r>
                                <w:t xml:space="preserve"> </w:t>
                              </w:r>
                              <w:r w:rsidRPr="005B3E76">
                                <w:t>summary plot of the global importance</w:t>
                              </w:r>
                              <w:r>
                                <w:t xml:space="preserve">Figure </w:t>
                              </w:r>
                              <w:fldSimple w:instr=" SEQ Figure \* ARABIC ">
                                <w:ins w:id="584" w:author="LI Junjie" w:date="2021-08-30T10:22:00Z">
                                  <w:r w:rsidR="00EF424D">
                                    <w:rPr>
                                      <w:noProof/>
                                    </w:rPr>
                                    <w:t>8</w:t>
                                  </w:r>
                                </w:ins>
                                <w:ins w:id="585" w:author="冯 晓涵" w:date="2021-08-29T18:15:00Z">
                                  <w:del w:id="586" w:author="LI Junjie" w:date="2021-08-30T10:22:00Z">
                                    <w:r w:rsidR="00BB3AFC" w:rsidDel="00EF424D">
                                      <w:rPr>
                                        <w:noProof/>
                                      </w:rPr>
                                      <w:delText>9</w:delText>
                                    </w:r>
                                  </w:del>
                                </w:ins>
                                <w:del w:id="587" w:author="LI Junjie" w:date="2021-08-30T10:22:00Z">
                                  <w:r w:rsidR="0091208A" w:rsidDel="00EF424D">
                                    <w:rPr>
                                      <w:noProof/>
                                    </w:rPr>
                                    <w:delText>8</w:delText>
                                  </w:r>
                                </w:del>
                              </w:fldSimple>
                              <w:r>
                                <w:t xml:space="preserve"> </w:t>
                              </w:r>
                              <w:r w:rsidRPr="00233063">
                                <w:t xml:space="preserve">Scatter plot of </w:t>
                              </w:r>
                              <w:r>
                                <w:t>H</w:t>
                              </w:r>
                              <w:r w:rsidRPr="00233063">
                                <w:t>ealth domai</w:t>
                              </w:r>
                              <w:r>
                                <w:t>n</w:t>
                              </w:r>
                              <w:bookmarkEnd w:id="5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D4D153" id="Group 84" o:spid="_x0000_s1046" style="position:absolute;left:0;text-align:left;margin-left:-8.3pt;margin-top:19.9pt;width:195pt;height:225.8pt;z-index:251648512;mso-width-relative:margin;mso-height-relative:margin" coordsize="24765,28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">
                <v:shape id="Picture 43" o:spid="_x0000_s1047" type="#_x0000_t75" style="position:absolute;width:24765;height:1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">
                  <v:imagedata r:id="rId32" o:title=""/>
                </v:shape>
                <v:shape id="Text Box 81" o:spid="_x0000_s1048" type="#_x0000_t202" style="position:absolute;top:15798;width:24765;height:1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53EF1B4C" w14:textId="57DDF74A" w:rsidR="000C11D1" w:rsidRPr="00A570B5" w:rsidRDefault="000C11D1" w:rsidP="00A51D81">
                        <w:pPr>
                          <w:pStyle w:val="Caption"/>
                          <w:spacing w:before="156"/>
                          <w:rPr>
                            <w:noProof/>
                            <w:sz w:val="21"/>
                          </w:rPr>
                        </w:pPr>
                        <w:bookmarkStart w:id="588" w:name="_Toc81214180"/>
                        <w:r>
                          <w:t xml:space="preserve">Figure </w:t>
                        </w:r>
                        <w:fldSimple w:instr=" SEQ Figure \* ARABIC ">
                          <w:ins w:id="589" w:author="LI Junjie" w:date="2021-08-30T10:22:00Z">
                            <w:r w:rsidR="00EF424D">
                              <w:rPr>
                                <w:noProof/>
                              </w:rPr>
                              <w:t>8</w:t>
                            </w:r>
                          </w:ins>
                          <w:ins w:id="590" w:author="冯 晓涵" w:date="2021-08-29T18:15:00Z">
                            <w:del w:id="591" w:author="LI Junjie" w:date="2021-08-30T10:22:00Z">
                              <w:r w:rsidR="00BB3AFC" w:rsidDel="00EF424D">
                                <w:rPr>
                                  <w:noProof/>
                                </w:rPr>
                                <w:delText>9</w:delText>
                              </w:r>
                            </w:del>
                          </w:ins>
                          <w:del w:id="592" w:author="LI Junjie" w:date="2021-08-30T10:22:00Z">
                            <w:r w:rsidR="0091208A" w:rsidDel="00EF424D">
                              <w:rPr>
                                <w:noProof/>
                              </w:rPr>
                              <w:delText>8</w:delText>
                            </w:r>
                          </w:del>
                        </w:fldSimple>
                        <w:r>
                          <w:t xml:space="preserve"> </w:t>
                        </w:r>
                        <w:r w:rsidRPr="00233063">
                          <w:t xml:space="preserve">Scatter plot of </w:t>
                        </w:r>
                        <w:r>
                          <w:t>H</w:t>
                        </w:r>
                        <w:r w:rsidRPr="00233063">
                          <w:t>ealth domai</w:t>
                        </w:r>
                        <w:r>
                          <w:t>n</w:t>
                        </w:r>
                      </w:p>
                      <w:p w14:paraId="16F72002" w14:textId="77777777" w:rsidR="00000000" w:rsidRDefault="003F5C6C">
                        <w:pPr>
                          <w:spacing w:before="156"/>
                        </w:pPr>
                      </w:p>
                      <w:p w14:paraId="03821FB1" w14:textId="2193A7B3" w:rsidR="000C11D1" w:rsidRPr="00A570B5" w:rsidRDefault="000C11D1" w:rsidP="00A51D81">
                        <w:pPr>
                          <w:pStyle w:val="Caption"/>
                          <w:spacing w:before="156"/>
                          <w:rPr>
                            <w:noProof/>
                            <w:sz w:val="21"/>
                          </w:rPr>
                        </w:pPr>
                        <w:r>
                          <w:t xml:space="preserve">Figure </w:t>
                        </w:r>
                        <w:fldSimple w:instr=" SEQ Figure \* ARABIC ">
                          <w:r w:rsidR="00BB3AFC">
                            <w:rPr>
                              <w:noProof/>
                            </w:rPr>
                            <w:t>10</w:t>
                          </w:r>
                        </w:fldSimple>
                        <w:r>
                          <w:t xml:space="preserve"> </w:t>
                        </w:r>
                        <w:r w:rsidRPr="005B3E76">
                          <w:t>summary plot of the global importance</w:t>
                        </w:r>
                        <w:r>
                          <w:t xml:space="preserve">Figure </w:t>
                        </w:r>
                        <w:fldSimple w:instr=" SEQ Figure \* ARABIC ">
                          <w:ins w:id="593" w:author="LI Junjie" w:date="2021-08-30T10:22:00Z">
                            <w:r w:rsidR="00EF424D">
                              <w:rPr>
                                <w:noProof/>
                              </w:rPr>
                              <w:t>8</w:t>
                            </w:r>
                          </w:ins>
                          <w:ins w:id="594" w:author="冯 晓涵" w:date="2021-08-29T18:15:00Z">
                            <w:del w:id="595" w:author="LI Junjie" w:date="2021-08-30T10:22:00Z">
                              <w:r w:rsidR="00BB3AFC" w:rsidDel="00EF424D">
                                <w:rPr>
                                  <w:noProof/>
                                </w:rPr>
                                <w:delText>9</w:delText>
                              </w:r>
                            </w:del>
                          </w:ins>
                          <w:del w:id="596" w:author="LI Junjie" w:date="2021-08-30T10:22:00Z">
                            <w:r w:rsidR="0091208A" w:rsidDel="00EF424D">
                              <w:rPr>
                                <w:noProof/>
                              </w:rPr>
                              <w:delText>8</w:delText>
                            </w:r>
                          </w:del>
                        </w:fldSimple>
                        <w:r>
                          <w:t xml:space="preserve"> </w:t>
                        </w:r>
                        <w:r w:rsidRPr="00233063">
                          <w:t xml:space="preserve">Scatter plot of </w:t>
                        </w:r>
                        <w:r>
                          <w:t>H</w:t>
                        </w:r>
                        <w:r w:rsidRPr="00233063">
                          <w:t>ealth domai</w:t>
                        </w:r>
                        <w:r>
                          <w:t>n</w:t>
                        </w:r>
                        <w:bookmarkEnd w:id="588"/>
                      </w:p>
                    </w:txbxContent>
                  </v:textbox>
                </v:shape>
                <w10:wrap type="topAndBottom"/>
              </v:group>
            </w:pict>
          </mc:Fallback>
        </mc:AlternateContent>
      </w:r>
      <w:r w:rsidR="009C1DFC">
        <w:br w:type="textWrapping" w:clear="all"/>
      </w:r>
    </w:p>
    <w:p w14:paraId="66DBF6E7" w14:textId="441B5A6C" w:rsidR="009C1DFC" w:rsidRPr="00FA4B75" w:rsidRDefault="00FA4B75">
      <w:pPr>
        <w:pStyle w:val="Heading5"/>
        <w:numPr>
          <w:ilvl w:val="0"/>
          <w:numId w:val="26"/>
        </w:numPr>
        <w:spacing w:before="156"/>
        <w:rPr>
          <w:rFonts w:asciiTheme="minorHAnsi" w:hAnsiTheme="minorHAnsi" w:cstheme="minorBidi"/>
          <w:rPrChange w:id="597" w:author="冯 晓涵" w:date="2021-08-28T17:14:00Z">
            <w:rPr>
              <w:rFonts w:ascii="Arial" w:hAnsi="Arial" w:cs="Arial"/>
              <w:color w:val="404040"/>
              <w:shd w:val="clear" w:color="auto" w:fill="FCFCFC"/>
            </w:rPr>
          </w:rPrChange>
        </w:rPr>
        <w:pPrChange w:id="598" w:author="冯 晓涵" w:date="2021-08-29T22:59:00Z">
          <w:pPr>
            <w:pStyle w:val="ListParagraph"/>
            <w:numPr>
              <w:numId w:val="26"/>
            </w:numPr>
            <w:spacing w:before="156"/>
            <w:ind w:left="360" w:firstLineChars="0" w:hanging="360"/>
          </w:pPr>
        </w:pPrChange>
      </w:pPr>
      <w:ins w:id="599" w:author="冯 晓涵" w:date="2021-08-28T17:07:00Z">
        <w:r w:rsidRPr="00FA4B75">
          <w:t xml:space="preserve">Illustrating </w:t>
        </w:r>
      </w:ins>
      <w:del w:id="600" w:author="冯 晓涵" w:date="2021-08-28T17:15:00Z">
        <w:r w:rsidR="009C1DFC" w:rsidRPr="00FA4B75" w:rsidDel="00FA4B75">
          <w:rPr>
            <w:rFonts w:asciiTheme="minorHAnsi" w:hAnsiTheme="minorHAnsi" w:cstheme="minorBidi"/>
            <w:rPrChange w:id="601" w:author="冯 晓涵" w:date="2021-08-28T17:14:00Z">
              <w:rPr>
                <w:rFonts w:ascii="Arial" w:eastAsiaTheme="minorEastAsia" w:hAnsi="Arial" w:cs="Arial"/>
                <w:b/>
                <w:bCs/>
                <w:color w:val="404040"/>
                <w:shd w:val="clear" w:color="auto" w:fill="FCFCFC"/>
              </w:rPr>
            </w:rPrChange>
          </w:rPr>
          <w:delText>Summary plot</w:delText>
        </w:r>
      </w:del>
      <w:ins w:id="602" w:author="冯 晓涵" w:date="2021-08-28T18:49:00Z">
        <w:r w:rsidR="00B346F8">
          <w:t xml:space="preserve">the </w:t>
        </w:r>
      </w:ins>
      <w:ins w:id="603" w:author="冯 晓涵" w:date="2021-08-28T17:15:00Z">
        <w:r>
          <w:t>overall contribution</w:t>
        </w:r>
      </w:ins>
      <w:ins w:id="604" w:author="冯 晓涵" w:date="2021-08-28T18:49:00Z">
        <w:r w:rsidR="00B346F8">
          <w:t xml:space="preserve"> for </w:t>
        </w:r>
        <w:r w:rsidR="00B346F8" w:rsidRPr="00FA4B75">
          <w:t>seven domains</w:t>
        </w:r>
      </w:ins>
    </w:p>
    <w:p w14:paraId="4076E2A7" w14:textId="6438F145" w:rsidR="00013443" w:rsidRPr="00D857B2" w:rsidRDefault="00013443" w:rsidP="001A4E20">
      <w:pPr>
        <w:spacing w:before="156"/>
        <w:rPr>
          <w:rFonts w:ascii="Tahoma" w:hAnsi="Tahoma" w:cs="Tahoma"/>
        </w:rPr>
      </w:pPr>
      <w:r w:rsidRPr="00D857B2">
        <w:rPr>
          <w:rFonts w:ascii="Tahoma" w:hAnsi="Tahoma" w:cs="Tahoma"/>
        </w:rPr>
        <w:t xml:space="preserve">There are two kinds of </w:t>
      </w:r>
      <w:r w:rsidR="00754BBE" w:rsidRPr="00D857B2">
        <w:rPr>
          <w:rFonts w:ascii="Tahoma" w:hAnsi="Tahoma" w:cs="Tahoma" w:hint="eastAsia"/>
        </w:rPr>
        <w:t>summary</w:t>
      </w:r>
      <w:r w:rsidR="00754BBE" w:rsidRPr="00D857B2">
        <w:rPr>
          <w:rFonts w:ascii="Tahoma" w:hAnsi="Tahoma" w:cs="Tahoma"/>
        </w:rPr>
        <w:t xml:space="preserve"> </w:t>
      </w:r>
      <w:r w:rsidRPr="00D857B2">
        <w:rPr>
          <w:rFonts w:ascii="Tahoma" w:hAnsi="Tahoma" w:cs="Tahoma"/>
        </w:rPr>
        <w:t>plots. One is</w:t>
      </w:r>
      <w:r w:rsidR="00754BBE" w:rsidRPr="00D857B2">
        <w:rPr>
          <w:rFonts w:ascii="Tahoma" w:hAnsi="Tahoma" w:cs="Tahoma"/>
        </w:rPr>
        <w:t xml:space="preserve"> the typical bar chart of feature importance</w:t>
      </w:r>
      <w:r w:rsidR="001A4E20" w:rsidRPr="00D857B2">
        <w:rPr>
          <w:rFonts w:ascii="Tahoma" w:hAnsi="Tahoma" w:cs="Tahoma"/>
        </w:rPr>
        <w:t xml:space="preserve">, which is </w:t>
      </w:r>
      <w:del w:id="605" w:author="Chen, Huanfa" w:date="2021-08-26T10:41:00Z">
        <w:r w:rsidR="001A4E20" w:rsidRPr="00D857B2" w:rsidDel="00BD5C92">
          <w:rPr>
            <w:rFonts w:ascii="Tahoma" w:hAnsi="Tahoma" w:cs="Tahoma"/>
          </w:rPr>
          <w:delText xml:space="preserve">gotten </w:delText>
        </w:r>
      </w:del>
      <w:ins w:id="606" w:author="Chen, Huanfa" w:date="2021-08-26T10:41:00Z">
        <w:r w:rsidR="00BD5C92">
          <w:rPr>
            <w:rFonts w:ascii="Tahoma" w:hAnsi="Tahoma" w:cs="Tahoma"/>
          </w:rPr>
          <w:t>obtained</w:t>
        </w:r>
        <w:r w:rsidR="00BD5C92" w:rsidRPr="00D857B2">
          <w:rPr>
            <w:rFonts w:ascii="Tahoma" w:hAnsi="Tahoma" w:cs="Tahoma"/>
          </w:rPr>
          <w:t xml:space="preserve"> </w:t>
        </w:r>
      </w:ins>
      <w:r w:rsidR="001A4E20" w:rsidRPr="00D857B2">
        <w:rPr>
          <w:rFonts w:ascii="Tahoma" w:hAnsi="Tahoma" w:cs="Tahoma"/>
        </w:rPr>
        <w:t>by taking the average absolute value of Shapley values of each feature and is actually the global importance I</w:t>
      </w:r>
      <w:r w:rsidR="00754BBE" w:rsidRPr="00D857B2">
        <w:rPr>
          <w:rFonts w:ascii="Tahoma" w:hAnsi="Tahoma" w:cs="Tahoma"/>
        </w:rPr>
        <w:t xml:space="preserve">. </w:t>
      </w:r>
    </w:p>
    <w:p w14:paraId="4FCA5AA0" w14:textId="1B6D8A24" w:rsidR="0037321A" w:rsidRPr="006043DD" w:rsidRDefault="003F5C6C" w:rsidP="006043DD">
      <w:pPr>
        <w:spacing w:before="156"/>
        <w:rPr>
          <w:rFonts w:ascii="Tahoma" w:hAnsi="Tahoma" w:cs="Tahoma"/>
        </w:rPr>
      </w:pPr>
      <m:oMathPara>
        <m:oMath>
          <m:sSub>
            <m:sSubPr>
              <m:ctrlPr>
                <w:rPr>
                  <w:rFonts w:ascii="Cambria Math" w:eastAsia="宋体" w:hAnsi="Cambria Math" w:cs="Helvetica"/>
                  <w:i/>
                  <w:color w:val="000000"/>
                  <w:kern w:val="0"/>
                  <w:szCs w:val="21"/>
                </w:rPr>
              </m:ctrlPr>
            </m:sSubPr>
            <m:e>
              <m:r>
                <w:rPr>
                  <w:rFonts w:ascii="Cambria Math" w:eastAsia="宋体" w:hAnsi="Cambria Math" w:cs="Helvetica"/>
                  <w:color w:val="000000"/>
                  <w:kern w:val="0"/>
                  <w:szCs w:val="21"/>
                </w:rPr>
                <m:t>I</m:t>
              </m:r>
            </m:e>
            <m:sub>
              <m:r>
                <w:rPr>
                  <w:rFonts w:ascii="Cambria Math" w:eastAsia="宋体" w:hAnsi="Cambria Math" w:cs="Helvetica"/>
                  <w:color w:val="000000"/>
                  <w:kern w:val="0"/>
                  <w:szCs w:val="21"/>
                </w:rPr>
                <m:t>j</m:t>
              </m:r>
            </m:sub>
          </m:sSub>
          <m:r>
            <w:rPr>
              <w:rFonts w:ascii="Cambria Math" w:eastAsia="宋体" w:hAnsi="Cambria Math" w:cs="Helvetica"/>
              <w:color w:val="000000"/>
              <w:kern w:val="0"/>
              <w:szCs w:val="21"/>
            </w:rPr>
            <m:t>=</m:t>
          </m:r>
          <m:nary>
            <m:naryPr>
              <m:chr m:val="∑"/>
              <m:limLoc m:val="undOvr"/>
              <m:grow m:val="1"/>
              <m:ctrlPr>
                <w:rPr>
                  <w:rFonts w:ascii="Cambria Math" w:eastAsia="宋体" w:hAnsi="Cambria Math" w:cs="Helvetica"/>
                  <w:i/>
                  <w:color w:val="000000"/>
                  <w:kern w:val="0"/>
                  <w:szCs w:val="21"/>
                </w:rPr>
              </m:ctrlPr>
            </m:naryPr>
            <m:sub>
              <m:r>
                <w:rPr>
                  <w:rFonts w:ascii="Cambria Math" w:eastAsia="宋体" w:hAnsi="Cambria Math" w:cs="Helvetica"/>
                  <w:color w:val="000000"/>
                  <w:kern w:val="0"/>
                  <w:szCs w:val="21"/>
                </w:rPr>
                <m:t>i=1</m:t>
              </m:r>
            </m:sub>
            <m:sup>
              <m:r>
                <w:rPr>
                  <w:rFonts w:ascii="Cambria Math" w:eastAsia="宋体" w:hAnsi="Cambria Math" w:cs="Helvetica"/>
                  <w:color w:val="000000"/>
                  <w:kern w:val="0"/>
                  <w:szCs w:val="21"/>
                </w:rPr>
                <m:t>n</m:t>
              </m:r>
            </m:sup>
            <m:e>
              <m:d>
                <m:dPr>
                  <m:begChr m:val="|"/>
                  <m:endChr m:val="|"/>
                  <m:ctrlPr>
                    <w:rPr>
                      <w:rFonts w:ascii="Cambria Math" w:eastAsia="宋体" w:hAnsi="Cambria Math" w:cs="Helvetica"/>
                      <w:i/>
                      <w:color w:val="000000"/>
                      <w:kern w:val="0"/>
                      <w:szCs w:val="21"/>
                    </w:rPr>
                  </m:ctrlPr>
                </m:dPr>
                <m:e>
                  <m:sSub>
                    <m:sSubPr>
                      <m:ctrlPr>
                        <w:rPr>
                          <w:rFonts w:ascii="Cambria Math" w:eastAsia="宋体" w:hAnsi="Cambria Math" w:cs="Helvetica"/>
                          <w:i/>
                          <w:color w:val="000000"/>
                          <w:kern w:val="0"/>
                          <w:szCs w:val="21"/>
                        </w:rPr>
                      </m:ctrlPr>
                    </m:sSubPr>
                    <m:e>
                      <m:r>
                        <w:rPr>
                          <w:rFonts w:ascii="Cambria Math" w:eastAsia="宋体" w:hAnsi="Cambria Math" w:cs="Helvetica"/>
                          <w:color w:val="000000"/>
                          <w:kern w:val="0"/>
                          <w:szCs w:val="21"/>
                        </w:rPr>
                        <m:t>ϕ</m:t>
                      </m:r>
                    </m:e>
                    <m:sub>
                      <m:r>
                        <w:rPr>
                          <w:rFonts w:ascii="Cambria Math" w:eastAsia="宋体" w:hAnsi="Cambria Math" w:cs="Helvetica"/>
                          <w:color w:val="000000"/>
                          <w:kern w:val="0"/>
                          <w:szCs w:val="21"/>
                        </w:rPr>
                        <m:t>j</m:t>
                      </m:r>
                    </m:sub>
                  </m:sSub>
                </m:e>
              </m:d>
            </m:e>
          </m:nary>
          <m:r>
            <w:rPr>
              <w:rFonts w:ascii="Cambria Math" w:hAnsi="Cambria Math" w:cs="Tahoma"/>
            </w:rPr>
            <m:t xml:space="preserve">         (11)</m:t>
          </m:r>
        </m:oMath>
      </m:oMathPara>
    </w:p>
    <w:p w14:paraId="55B05037" w14:textId="7F0C0D1D" w:rsidR="004A7256" w:rsidRPr="00D857B2" w:rsidDel="00390E81" w:rsidRDefault="00E16905" w:rsidP="00D857B2">
      <w:pPr>
        <w:spacing w:before="156"/>
        <w:rPr>
          <w:del w:id="607" w:author="冯 晓涵" w:date="2021-08-28T18:00:00Z"/>
          <w:rFonts w:ascii="Tahoma" w:hAnsi="Tahoma" w:cs="Tahoma"/>
        </w:rPr>
      </w:pPr>
      <w:r>
        <w:rPr>
          <w:rFonts w:ascii="Tahoma" w:hAnsi="Tahoma" w:cs="Tahoma"/>
          <w:noProof/>
        </w:rPr>
        <w:lastRenderedPageBreak/>
        <mc:AlternateContent>
          <mc:Choice Requires="wpg">
            <w:drawing>
              <wp:anchor distT="0" distB="0" distL="114300" distR="114300" simplePos="0" relativeHeight="251640320" behindDoc="0" locked="0" layoutInCell="1" allowOverlap="1" wp14:anchorId="1C2FFA05" wp14:editId="757BEBA9">
                <wp:simplePos x="0" y="0"/>
                <wp:positionH relativeFrom="column">
                  <wp:posOffset>692150</wp:posOffset>
                </wp:positionH>
                <wp:positionV relativeFrom="paragraph">
                  <wp:posOffset>1173480</wp:posOffset>
                </wp:positionV>
                <wp:extent cx="4006850" cy="2653665"/>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4006850" cy="2653665"/>
                          <a:chOff x="0" y="0"/>
                          <a:chExt cx="3634105" cy="2005418"/>
                        </a:xfrm>
                      </wpg:grpSpPr>
                      <pic:pic xmlns:pic="http://schemas.openxmlformats.org/drawingml/2006/picture">
                        <pic:nvPicPr>
                          <pic:cNvPr id="36" name="Picture 3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4105" cy="1720215"/>
                          </a:xfrm>
                          <a:prstGeom prst="rect">
                            <a:avLst/>
                          </a:prstGeom>
                        </pic:spPr>
                      </pic:pic>
                      <wps:wsp>
                        <wps:cNvPr id="34" name="Text Box 34"/>
                        <wps:cNvSpPr txBox="1"/>
                        <wps:spPr>
                          <a:xfrm>
                            <a:off x="0" y="1690391"/>
                            <a:ext cx="3634105" cy="315027"/>
                          </a:xfrm>
                          <a:prstGeom prst="rect">
                            <a:avLst/>
                          </a:prstGeom>
                          <a:solidFill>
                            <a:prstClr val="white"/>
                          </a:solidFill>
                          <a:ln>
                            <a:noFill/>
                          </a:ln>
                        </wps:spPr>
                        <wps:txbx>
                          <w:txbxContent>
                            <w:p w14:paraId="0488168B" w14:textId="7827D68A" w:rsidR="000C11D1" w:rsidRPr="001D48EB" w:rsidRDefault="000C11D1" w:rsidP="009F47C4">
                              <w:pPr>
                                <w:pStyle w:val="Caption"/>
                                <w:spacing w:before="156"/>
                                <w:rPr>
                                  <w:rFonts w:ascii="Helvetica" w:eastAsia="宋体" w:hAnsi="Helvetica" w:cs="Helvetica"/>
                                  <w:noProof/>
                                  <w:color w:val="000000"/>
                                  <w:sz w:val="21"/>
                                  <w:szCs w:val="21"/>
                                </w:rPr>
                              </w:pPr>
                              <w:bookmarkStart w:id="608" w:name="_Toc81214181"/>
                              <w:r>
                                <w:t xml:space="preserve">Figure </w:t>
                              </w:r>
                              <w:fldSimple w:instr=" SEQ Figure \* ARABIC ">
                                <w:r w:rsidR="00BB3AFC">
                                  <w:rPr>
                                    <w:noProof/>
                                  </w:rPr>
                                  <w:t>10</w:t>
                                </w:r>
                              </w:fldSimple>
                              <w:r>
                                <w:t xml:space="preserve"> </w:t>
                              </w:r>
                              <w:r w:rsidRPr="005B3E76">
                                <w:t>summary plot of the global importance</w:t>
                              </w:r>
                            </w:p>
                            <w:p w14:paraId="73D5975A" w14:textId="77777777" w:rsidR="00000000" w:rsidRDefault="003F5C6C">
                              <w:pPr>
                                <w:spacing w:before="156"/>
                              </w:pPr>
                            </w:p>
                            <w:p w14:paraId="4FA1E6C3" w14:textId="641C5520" w:rsidR="000C11D1" w:rsidRPr="001D48EB" w:rsidRDefault="000C11D1" w:rsidP="009F47C4">
                              <w:pPr>
                                <w:pStyle w:val="Caption"/>
                                <w:spacing w:before="156"/>
                                <w:rPr>
                                  <w:rFonts w:ascii="Helvetica" w:eastAsia="宋体" w:hAnsi="Helvetica" w:cs="Helvetica"/>
                                  <w:noProof/>
                                  <w:color w:val="000000"/>
                                  <w:sz w:val="21"/>
                                  <w:szCs w:val="21"/>
                                </w:rPr>
                              </w:pPr>
                              <w:r>
                                <w:t xml:space="preserve">Figure </w:t>
                              </w:r>
                              <w:fldSimple w:instr=" SEQ Figure \* ARABIC ">
                                <w:r w:rsidR="00BB3AFC">
                                  <w:rPr>
                                    <w:noProof/>
                                  </w:rPr>
                                  <w:t>11</w:t>
                                </w:r>
                              </w:fldSimple>
                              <w:r>
                                <w:t xml:space="preserve"> </w:t>
                              </w:r>
                              <w:r w:rsidRPr="008A4D06">
                                <w:t>Summary plot contains more information</w:t>
                              </w:r>
                              <w:r>
                                <w:t xml:space="preserve">Figure </w:t>
                              </w:r>
                              <w:fldSimple w:instr=" SEQ Figure \* ARABIC ">
                                <w:r w:rsidR="00BB3AFC">
                                  <w:rPr>
                                    <w:noProof/>
                                  </w:rPr>
                                  <w:t>10</w:t>
                                </w:r>
                              </w:fldSimple>
                              <w:r>
                                <w:t xml:space="preserve"> </w:t>
                              </w:r>
                              <w:r w:rsidRPr="005B3E76">
                                <w:t>summary plot of the global importance</w:t>
                              </w:r>
                              <w:bookmarkEnd w:id="6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2FFA05" id="Group 38" o:spid="_x0000_s1049" style="position:absolute;left:0;text-align:left;margin-left:54.5pt;margin-top:92.4pt;width:315.5pt;height:208.95pt;z-index:251640320;mso-width-relative:margin;mso-height-relative:margin" coordsize="36341,20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">
                <v:shape id="Picture 36" o:spid="_x0000_s1050" type="#_x0000_t75" style="position:absolute;width:36341;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">
                  <v:imagedata r:id="rId34" o:title=""/>
                </v:shape>
                <v:shape id="Text Box 34" o:spid="_x0000_s1051" type="#_x0000_t202" style="position:absolute;top:16903;width:36341;height:3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0488168B" w14:textId="7827D68A" w:rsidR="000C11D1" w:rsidRPr="001D48EB" w:rsidRDefault="000C11D1" w:rsidP="009F47C4">
                        <w:pPr>
                          <w:pStyle w:val="Caption"/>
                          <w:spacing w:before="156"/>
                          <w:rPr>
                            <w:rFonts w:ascii="Helvetica" w:eastAsia="宋体" w:hAnsi="Helvetica" w:cs="Helvetica"/>
                            <w:noProof/>
                            <w:color w:val="000000"/>
                            <w:sz w:val="21"/>
                            <w:szCs w:val="21"/>
                          </w:rPr>
                        </w:pPr>
                        <w:bookmarkStart w:id="609" w:name="_Toc81214181"/>
                        <w:r>
                          <w:t xml:space="preserve">Figure </w:t>
                        </w:r>
                        <w:fldSimple w:instr=" SEQ Figure \* ARABIC ">
                          <w:r w:rsidR="00BB3AFC">
                            <w:rPr>
                              <w:noProof/>
                            </w:rPr>
                            <w:t>10</w:t>
                          </w:r>
                        </w:fldSimple>
                        <w:r>
                          <w:t xml:space="preserve"> </w:t>
                        </w:r>
                        <w:r w:rsidRPr="005B3E76">
                          <w:t>summary plot of the global importance</w:t>
                        </w:r>
                      </w:p>
                      <w:p w14:paraId="73D5975A" w14:textId="77777777" w:rsidR="00000000" w:rsidRDefault="003F5C6C">
                        <w:pPr>
                          <w:spacing w:before="156"/>
                        </w:pPr>
                      </w:p>
                      <w:p w14:paraId="4FA1E6C3" w14:textId="641C5520" w:rsidR="000C11D1" w:rsidRPr="001D48EB" w:rsidRDefault="000C11D1" w:rsidP="009F47C4">
                        <w:pPr>
                          <w:pStyle w:val="Caption"/>
                          <w:spacing w:before="156"/>
                          <w:rPr>
                            <w:rFonts w:ascii="Helvetica" w:eastAsia="宋体" w:hAnsi="Helvetica" w:cs="Helvetica"/>
                            <w:noProof/>
                            <w:color w:val="000000"/>
                            <w:sz w:val="21"/>
                            <w:szCs w:val="21"/>
                          </w:rPr>
                        </w:pPr>
                        <w:r>
                          <w:t xml:space="preserve">Figure </w:t>
                        </w:r>
                        <w:fldSimple w:instr=" SEQ Figure \* ARABIC ">
                          <w:r w:rsidR="00BB3AFC">
                            <w:rPr>
                              <w:noProof/>
                            </w:rPr>
                            <w:t>11</w:t>
                          </w:r>
                        </w:fldSimple>
                        <w:r>
                          <w:t xml:space="preserve"> </w:t>
                        </w:r>
                        <w:r w:rsidRPr="008A4D06">
                          <w:t>Summary plot contains more information</w:t>
                        </w:r>
                        <w:r>
                          <w:t xml:space="preserve">Figure </w:t>
                        </w:r>
                        <w:fldSimple w:instr=" SEQ Figure \* ARABIC ">
                          <w:r w:rsidR="00BB3AFC">
                            <w:rPr>
                              <w:noProof/>
                            </w:rPr>
                            <w:t>10</w:t>
                          </w:r>
                        </w:fldSimple>
                        <w:r>
                          <w:t xml:space="preserve"> </w:t>
                        </w:r>
                        <w:r w:rsidRPr="005B3E76">
                          <w:t>summary plot of the global importance</w:t>
                        </w:r>
                        <w:bookmarkEnd w:id="609"/>
                      </w:p>
                    </w:txbxContent>
                  </v:textbox>
                </v:shape>
                <w10:wrap type="topAndBottom"/>
              </v:group>
            </w:pict>
          </mc:Fallback>
        </mc:AlternateContent>
      </w:r>
      <w:r w:rsidR="004A7256" w:rsidRPr="00D857B2">
        <w:rPr>
          <w:rFonts w:ascii="Tahoma" w:hAnsi="Tahoma" w:cs="Tahoma"/>
        </w:rPr>
        <w:t xml:space="preserve">From </w:t>
      </w:r>
      <w:commentRangeStart w:id="610"/>
      <w:del w:id="611" w:author="冯 晓涵" w:date="2021-08-28T18:53:00Z">
        <w:r w:rsidR="004A7256" w:rsidRPr="00D857B2" w:rsidDel="00B346F8">
          <w:rPr>
            <w:rFonts w:ascii="Tahoma" w:hAnsi="Tahoma" w:cs="Tahoma"/>
          </w:rPr>
          <w:delText>following plot</w:delText>
        </w:r>
        <w:commentRangeEnd w:id="610"/>
        <w:r w:rsidR="00FF06A3" w:rsidDel="00B346F8">
          <w:rPr>
            <w:rStyle w:val="CommentReference"/>
          </w:rPr>
          <w:commentReference w:id="610"/>
        </w:r>
      </w:del>
      <w:ins w:id="612" w:author="冯 晓涵" w:date="2021-08-28T18:53:00Z">
        <w:r w:rsidR="00B346F8">
          <w:rPr>
            <w:rFonts w:ascii="Tahoma" w:hAnsi="Tahoma" w:cs="Tahoma"/>
          </w:rPr>
          <w:t>figure 10</w:t>
        </w:r>
      </w:ins>
      <w:r w:rsidR="004A7256" w:rsidRPr="00D857B2">
        <w:rPr>
          <w:rFonts w:ascii="Tahoma" w:hAnsi="Tahoma" w:cs="Tahoma"/>
        </w:rPr>
        <w:t>, we can roughly see that the importance of Employment Score, Income Score are the highest and they are almost the same; the Education, Skills</w:t>
      </w:r>
      <w:r w:rsidR="00B1209D">
        <w:rPr>
          <w:rFonts w:ascii="Tahoma" w:hAnsi="Tahoma" w:cs="Tahoma"/>
        </w:rPr>
        <w:t>,</w:t>
      </w:r>
      <w:r w:rsidR="004A7256" w:rsidRPr="00D857B2">
        <w:rPr>
          <w:rFonts w:ascii="Tahoma" w:hAnsi="Tahoma" w:cs="Tahoma"/>
        </w:rPr>
        <w:t xml:space="preserve"> and Training Score's and the Health Deprivation and Disability Score's importance are the third and fourth one. </w:t>
      </w:r>
      <w:r w:rsidR="002308F3" w:rsidRPr="00D857B2">
        <w:rPr>
          <w:rFonts w:ascii="Tahoma" w:hAnsi="Tahoma" w:cs="Tahoma"/>
        </w:rPr>
        <w:t xml:space="preserve">The next two are </w:t>
      </w:r>
      <w:r w:rsidR="004A7256" w:rsidRPr="00D857B2">
        <w:rPr>
          <w:rFonts w:ascii="Tahoma" w:hAnsi="Tahoma" w:cs="Tahoma"/>
        </w:rPr>
        <w:t xml:space="preserve">the </w:t>
      </w:r>
      <w:proofErr w:type="spellStart"/>
      <w:r w:rsidR="004A7256" w:rsidRPr="00D857B2">
        <w:rPr>
          <w:rFonts w:ascii="Tahoma" w:hAnsi="Tahoma" w:cs="Tahoma"/>
        </w:rPr>
        <w:t>house_score</w:t>
      </w:r>
      <w:proofErr w:type="spellEnd"/>
      <w:r w:rsidR="004A7256" w:rsidRPr="00D857B2">
        <w:rPr>
          <w:rFonts w:ascii="Tahoma" w:hAnsi="Tahoma" w:cs="Tahoma"/>
        </w:rPr>
        <w:t xml:space="preserve"> and </w:t>
      </w:r>
      <w:proofErr w:type="spellStart"/>
      <w:r w:rsidR="004A7256" w:rsidRPr="00D857B2">
        <w:rPr>
          <w:rFonts w:ascii="Tahoma" w:hAnsi="Tahoma" w:cs="Tahoma"/>
        </w:rPr>
        <w:t>live_score</w:t>
      </w:r>
      <w:proofErr w:type="spellEnd"/>
      <w:r w:rsidR="004A7256" w:rsidRPr="00D857B2">
        <w:rPr>
          <w:rFonts w:ascii="Tahoma" w:hAnsi="Tahoma" w:cs="Tahoma"/>
        </w:rPr>
        <w:t>, the</w:t>
      </w:r>
      <w:r w:rsidR="00455CE9" w:rsidRPr="00D857B2">
        <w:rPr>
          <w:rFonts w:ascii="Tahoma" w:hAnsi="Tahoma" w:cs="Tahoma"/>
        </w:rPr>
        <w:t xml:space="preserve">ir </w:t>
      </w:r>
      <w:proofErr w:type="spellStart"/>
      <w:r w:rsidR="00455CE9" w:rsidRPr="00D857B2">
        <w:rPr>
          <w:rFonts w:ascii="Tahoma" w:hAnsi="Tahoma" w:cs="Tahoma"/>
        </w:rPr>
        <w:t>importance</w:t>
      </w:r>
      <w:r w:rsidR="00B1209D">
        <w:rPr>
          <w:rFonts w:ascii="Tahoma" w:hAnsi="Tahoma" w:cs="Tahoma" w:hint="eastAsia"/>
        </w:rPr>
        <w:t>s</w:t>
      </w:r>
      <w:proofErr w:type="spellEnd"/>
      <w:r w:rsidR="004A7256" w:rsidRPr="00D857B2">
        <w:rPr>
          <w:rFonts w:ascii="Tahoma" w:hAnsi="Tahoma" w:cs="Tahoma"/>
        </w:rPr>
        <w:t xml:space="preserve"> are very similar</w:t>
      </w:r>
      <w:r w:rsidR="006043DD" w:rsidRPr="00D857B2">
        <w:rPr>
          <w:rFonts w:ascii="Tahoma" w:hAnsi="Tahoma" w:cs="Tahoma"/>
        </w:rPr>
        <w:t>, and</w:t>
      </w:r>
      <w:r w:rsidR="004A7256" w:rsidRPr="00D857B2">
        <w:rPr>
          <w:rFonts w:ascii="Tahoma" w:hAnsi="Tahoma" w:cs="Tahoma"/>
        </w:rPr>
        <w:t xml:space="preserve"> </w:t>
      </w:r>
      <w:r w:rsidR="006043DD" w:rsidRPr="00D857B2">
        <w:rPr>
          <w:rFonts w:ascii="Tahoma" w:hAnsi="Tahoma" w:cs="Tahoma"/>
        </w:rPr>
        <w:t>the last one is the</w:t>
      </w:r>
      <w:r w:rsidR="006043DD" w:rsidRPr="00D857B2">
        <w:rPr>
          <w:rFonts w:ascii="Tahoma" w:hAnsi="Tahoma" w:cs="Tahoma" w:hint="eastAsia"/>
        </w:rPr>
        <w:t xml:space="preserve"> </w:t>
      </w:r>
      <w:proofErr w:type="spellStart"/>
      <w:r w:rsidR="006043DD" w:rsidRPr="00D857B2">
        <w:rPr>
          <w:rFonts w:ascii="Tahoma" w:hAnsi="Tahoma" w:cs="Tahoma"/>
        </w:rPr>
        <w:t>crime_score</w:t>
      </w:r>
      <w:proofErr w:type="spellEnd"/>
      <w:r w:rsidR="004A7256" w:rsidRPr="00D857B2">
        <w:rPr>
          <w:rFonts w:ascii="Tahoma" w:hAnsi="Tahoma" w:cs="Tahoma"/>
        </w:rPr>
        <w:t xml:space="preserve">. </w:t>
      </w:r>
    </w:p>
    <w:p w14:paraId="01F5024C" w14:textId="77777777" w:rsidR="004A7256" w:rsidRPr="00BF6929" w:rsidRDefault="004A7256" w:rsidP="004A7256">
      <w:pPr>
        <w:spacing w:before="156"/>
      </w:pPr>
    </w:p>
    <w:p w14:paraId="3F263B4D" w14:textId="0C5FFF9C" w:rsidR="00B9773B" w:rsidRPr="00C91343" w:rsidRDefault="006043DD" w:rsidP="006043DD">
      <w:pPr>
        <w:widowControl/>
        <w:shd w:val="clear" w:color="auto" w:fill="FFFFFF"/>
        <w:spacing w:before="156"/>
        <w:jc w:val="left"/>
        <w:rPr>
          <w:rFonts w:ascii="Tahoma" w:eastAsiaTheme="minorEastAsia" w:hAnsi="Tahoma" w:cs="Tahoma"/>
          <w:rPrChange w:id="613" w:author="冯 晓涵" w:date="2021-08-29T23:09:00Z">
            <w:rPr>
              <w:rFonts w:ascii="Tahoma" w:hAnsi="Tahoma" w:cs="Tahoma"/>
            </w:rPr>
          </w:rPrChange>
        </w:rPr>
      </w:pPr>
      <w:r w:rsidRPr="00D857B2">
        <w:rPr>
          <w:rFonts w:ascii="Tahoma" w:hAnsi="Tahoma" w:cs="Tahoma"/>
        </w:rPr>
        <w:t xml:space="preserve">To get the specific importance of each feature, we use formula 11 to get the result and calculated their </w:t>
      </w:r>
      <w:r w:rsidR="007A488A" w:rsidRPr="00D857B2">
        <w:rPr>
          <w:rFonts w:ascii="Tahoma" w:hAnsi="Tahoma" w:cs="Tahoma"/>
        </w:rPr>
        <w:t>proportion (</w:t>
      </w:r>
      <w:r w:rsidRPr="00D857B2">
        <w:rPr>
          <w:rFonts w:ascii="Tahoma" w:hAnsi="Tahoma" w:cs="Tahoma"/>
        </w:rPr>
        <w:t>listed in table 3). Recall that the</w:t>
      </w:r>
      <w:r w:rsidR="004A7256" w:rsidRPr="00D857B2">
        <w:rPr>
          <w:rFonts w:ascii="Tahoma" w:hAnsi="Tahoma" w:cs="Tahoma"/>
        </w:rPr>
        <w:t xml:space="preserve"> IMD combines information from the seven domains using the weights we have mentioned to produce an overall relative measure of deprivation. We also list these weight</w:t>
      </w:r>
      <w:r w:rsidRPr="00D857B2">
        <w:rPr>
          <w:rFonts w:ascii="Tahoma" w:hAnsi="Tahoma" w:cs="Tahoma"/>
        </w:rPr>
        <w:t>s</w:t>
      </w:r>
      <w:r w:rsidR="004A7256" w:rsidRPr="00D857B2">
        <w:rPr>
          <w:rFonts w:ascii="Tahoma" w:hAnsi="Tahoma" w:cs="Tahoma"/>
        </w:rPr>
        <w:t xml:space="preserve"> on the rightmost column to make </w:t>
      </w:r>
      <w:r w:rsidR="00B1209D">
        <w:rPr>
          <w:rFonts w:ascii="Tahoma" w:hAnsi="Tahoma" w:cs="Tahoma"/>
        </w:rPr>
        <w:t xml:space="preserve">a </w:t>
      </w:r>
      <w:r w:rsidR="004A7256" w:rsidRPr="00D857B2">
        <w:rPr>
          <w:rFonts w:ascii="Tahoma" w:hAnsi="Tahoma" w:cs="Tahoma"/>
        </w:rPr>
        <w:t>comparison with the proportion of each domain’s importance as follows. Although there are some differences between the calculated proportion and the weight mentioned above</w:t>
      </w:r>
      <w:r w:rsidR="00A26562" w:rsidRPr="00D857B2">
        <w:rPr>
          <w:rFonts w:ascii="Tahoma" w:hAnsi="Tahoma" w:cs="Tahoma"/>
        </w:rPr>
        <w:t xml:space="preserve">: </w:t>
      </w:r>
      <w:r w:rsidR="004A7256" w:rsidRPr="00D857B2">
        <w:rPr>
          <w:rFonts w:ascii="Tahoma" w:hAnsi="Tahoma" w:cs="Tahoma"/>
        </w:rPr>
        <w:t xml:space="preserve">for the weight derived from importance, </w:t>
      </w:r>
      <w:proofErr w:type="spellStart"/>
      <w:r w:rsidR="00346349" w:rsidRPr="00D857B2">
        <w:rPr>
          <w:rFonts w:ascii="Tahoma" w:hAnsi="Tahoma" w:cs="Tahoma"/>
        </w:rPr>
        <w:t>health_score</w:t>
      </w:r>
      <w:proofErr w:type="spellEnd"/>
      <w:r w:rsidR="00346349" w:rsidRPr="00D857B2">
        <w:rPr>
          <w:rFonts w:ascii="Tahoma" w:hAnsi="Tahoma" w:cs="Tahoma"/>
        </w:rPr>
        <w:t xml:space="preserve"> </w:t>
      </w:r>
      <w:r w:rsidR="00A26562" w:rsidRPr="00D857B2">
        <w:rPr>
          <w:rFonts w:ascii="Tahoma" w:hAnsi="Tahoma" w:cs="Tahoma"/>
        </w:rPr>
        <w:t>is</w:t>
      </w:r>
      <w:r w:rsidR="00346349" w:rsidRPr="00D857B2">
        <w:rPr>
          <w:rFonts w:ascii="Tahoma" w:hAnsi="Tahoma" w:cs="Tahoma"/>
        </w:rPr>
        <w:t xml:space="preserve"> nearly 1.5% lower than the official weight; the </w:t>
      </w:r>
      <w:proofErr w:type="spellStart"/>
      <w:r w:rsidR="00346349" w:rsidRPr="00D857B2">
        <w:rPr>
          <w:rFonts w:ascii="Tahoma" w:hAnsi="Tahoma" w:cs="Tahoma"/>
        </w:rPr>
        <w:t>live_score</w:t>
      </w:r>
      <w:proofErr w:type="spellEnd"/>
      <w:r w:rsidR="00346349" w:rsidRPr="00D857B2">
        <w:rPr>
          <w:rFonts w:ascii="Tahoma" w:hAnsi="Tahoma" w:cs="Tahoma"/>
        </w:rPr>
        <w:t xml:space="preserve"> </w:t>
      </w:r>
      <w:del w:id="614" w:author="冯 晓涵" w:date="2021-08-29T23:56:00Z">
        <w:r w:rsidR="00346349" w:rsidRPr="00D857B2" w:rsidDel="00022DAE">
          <w:rPr>
            <w:rFonts w:ascii="Tahoma" w:hAnsi="Tahoma" w:cs="Tahoma"/>
          </w:rPr>
          <w:delText xml:space="preserve">are </w:delText>
        </w:r>
      </w:del>
      <w:ins w:id="615" w:author="冯 晓涵" w:date="2021-08-29T23:56:00Z">
        <w:r w:rsidR="00022DAE" w:rsidRPr="00D857B2">
          <w:rPr>
            <w:rFonts w:ascii="Tahoma" w:hAnsi="Tahoma" w:cs="Tahoma"/>
          </w:rPr>
          <w:t>a</w:t>
        </w:r>
        <w:r w:rsidR="00022DAE">
          <w:rPr>
            <w:rFonts w:ascii="Tahoma" w:hAnsi="Tahoma" w:cs="Tahoma"/>
          </w:rPr>
          <w:t>nd</w:t>
        </w:r>
        <w:r w:rsidR="00022DAE" w:rsidRPr="00D857B2">
          <w:rPr>
            <w:rFonts w:ascii="Tahoma" w:hAnsi="Tahoma" w:cs="Tahoma"/>
          </w:rPr>
          <w:t xml:space="preserve"> </w:t>
        </w:r>
      </w:ins>
      <w:proofErr w:type="spellStart"/>
      <w:r w:rsidR="00346349" w:rsidRPr="00D857B2">
        <w:rPr>
          <w:rFonts w:ascii="Tahoma" w:hAnsi="Tahoma" w:cs="Tahoma"/>
        </w:rPr>
        <w:t>house_score</w:t>
      </w:r>
      <w:proofErr w:type="spellEnd"/>
      <w:r w:rsidR="004A7256" w:rsidRPr="00D857B2">
        <w:rPr>
          <w:rFonts w:ascii="Tahoma" w:hAnsi="Tahoma" w:cs="Tahoma"/>
        </w:rPr>
        <w:t xml:space="preserve"> domains </w:t>
      </w:r>
      <w:r w:rsidR="00346349" w:rsidRPr="00D857B2">
        <w:rPr>
          <w:rFonts w:ascii="Tahoma" w:hAnsi="Tahoma" w:cs="Tahoma"/>
        </w:rPr>
        <w:t xml:space="preserve">have about 0.7% difference with the official </w:t>
      </w:r>
      <w:r w:rsidR="00B3334F" w:rsidRPr="00D857B2">
        <w:rPr>
          <w:rFonts w:ascii="Tahoma" w:hAnsi="Tahoma" w:cs="Tahoma"/>
        </w:rPr>
        <w:t>one</w:t>
      </w:r>
      <w:r w:rsidR="00346349" w:rsidRPr="00D857B2">
        <w:rPr>
          <w:rFonts w:ascii="Tahoma" w:hAnsi="Tahoma" w:cs="Tahoma"/>
        </w:rPr>
        <w:t>; Others are slightly higher than official weight and the difference is</w:t>
      </w:r>
      <w:r w:rsidR="00346349">
        <w:rPr>
          <w:rFonts w:ascii="Helvetica" w:hAnsi="Helvetica" w:cs="Helvetica"/>
          <w:color w:val="000000"/>
          <w:szCs w:val="21"/>
          <w:shd w:val="clear" w:color="auto" w:fill="FFFFFF"/>
        </w:rPr>
        <w:t xml:space="preserve"> </w:t>
      </w:r>
      <w:r w:rsidR="00346349" w:rsidRPr="00D857B2">
        <w:rPr>
          <w:rFonts w:ascii="Tahoma" w:hAnsi="Tahoma" w:cs="Tahoma"/>
        </w:rPr>
        <w:t>within 0.5%</w:t>
      </w:r>
      <w:ins w:id="616" w:author="冯 晓涵" w:date="2021-08-28T19:01:00Z">
        <w:r w:rsidR="00391605">
          <w:rPr>
            <w:rFonts w:ascii="Tahoma" w:hAnsi="Tahoma" w:cs="Tahoma"/>
          </w:rPr>
          <w:t>. On the whole,</w:t>
        </w:r>
      </w:ins>
      <w:del w:id="617" w:author="冯 晓涵" w:date="2021-08-28T19:01:00Z">
        <w:r w:rsidR="004A7256" w:rsidRPr="00D857B2" w:rsidDel="00391605">
          <w:rPr>
            <w:rFonts w:ascii="Tahoma" w:hAnsi="Tahoma" w:cs="Tahoma"/>
          </w:rPr>
          <w:delText>,</w:delText>
        </w:r>
      </w:del>
      <w:r w:rsidR="004A7256" w:rsidRPr="00D857B2">
        <w:rPr>
          <w:rFonts w:ascii="Tahoma" w:hAnsi="Tahoma" w:cs="Tahoma"/>
        </w:rPr>
        <w:t xml:space="preserve"> </w:t>
      </w:r>
      <w:commentRangeStart w:id="618"/>
      <w:r w:rsidR="004A7256" w:rsidRPr="00D857B2">
        <w:rPr>
          <w:rFonts w:ascii="Tahoma" w:hAnsi="Tahoma" w:cs="Tahoma"/>
        </w:rPr>
        <w:t>the overall structure</w:t>
      </w:r>
      <w:r w:rsidR="00B1209D">
        <w:rPr>
          <w:rFonts w:ascii="Tahoma" w:hAnsi="Tahoma" w:cs="Tahoma"/>
        </w:rPr>
        <w:t>s</w:t>
      </w:r>
      <w:r w:rsidR="004A7256" w:rsidRPr="00D857B2">
        <w:rPr>
          <w:rFonts w:ascii="Tahoma" w:hAnsi="Tahoma" w:cs="Tahoma"/>
        </w:rPr>
        <w:t xml:space="preserve"> </w:t>
      </w:r>
      <w:ins w:id="619" w:author="冯 晓涵" w:date="2021-08-28T19:01:00Z">
        <w:r w:rsidR="00391605">
          <w:rPr>
            <w:rFonts w:ascii="Tahoma" w:hAnsi="Tahoma" w:cs="Tahoma"/>
          </w:rPr>
          <w:t xml:space="preserve">between the proportion we calculated </w:t>
        </w:r>
      </w:ins>
      <w:ins w:id="620" w:author="冯 晓涵" w:date="2021-08-28T19:02:00Z">
        <w:r w:rsidR="00391605">
          <w:rPr>
            <w:rFonts w:ascii="Tahoma" w:hAnsi="Tahoma" w:cs="Tahoma"/>
          </w:rPr>
          <w:t xml:space="preserve">and the official weight </w:t>
        </w:r>
      </w:ins>
      <w:r w:rsidR="004A7256" w:rsidRPr="00D857B2">
        <w:rPr>
          <w:rFonts w:ascii="Tahoma" w:hAnsi="Tahoma" w:cs="Tahoma"/>
        </w:rPr>
        <w:t>are similar</w:t>
      </w:r>
      <w:ins w:id="621" w:author="冯 晓涵" w:date="2021-08-28T19:12:00Z">
        <w:r w:rsidR="006754E2">
          <w:rPr>
            <w:rFonts w:ascii="Tahoma" w:hAnsi="Tahoma" w:cs="Tahoma"/>
          </w:rPr>
          <w:t xml:space="preserve">, which means the average </w:t>
        </w:r>
      </w:ins>
      <w:ins w:id="622" w:author="冯 晓涵" w:date="2021-08-28T19:13:00Z">
        <w:r w:rsidR="006754E2">
          <w:rPr>
            <w:rFonts w:ascii="Tahoma" w:hAnsi="Tahoma" w:cs="Tahoma"/>
          </w:rPr>
          <w:t xml:space="preserve">contribution of each domain </w:t>
        </w:r>
      </w:ins>
      <w:ins w:id="623" w:author="冯 晓涵" w:date="2021-08-28T19:16:00Z">
        <w:r w:rsidR="006A4E7D">
          <w:rPr>
            <w:rFonts w:ascii="Tahoma" w:hAnsi="Tahoma" w:cs="Tahoma"/>
          </w:rPr>
          <w:t>conform</w:t>
        </w:r>
      </w:ins>
      <w:r w:rsidR="00944B3F">
        <w:rPr>
          <w:rFonts w:ascii="Tahoma" w:hAnsi="Tahoma" w:cs="Tahoma"/>
        </w:rPr>
        <w:t>s</w:t>
      </w:r>
      <w:ins w:id="624" w:author="冯 晓涵" w:date="2021-08-28T19:16:00Z">
        <w:r w:rsidR="006A4E7D">
          <w:rPr>
            <w:rFonts w:ascii="Tahoma" w:hAnsi="Tahoma" w:cs="Tahoma"/>
          </w:rPr>
          <w:t xml:space="preserve"> to the official weight.</w:t>
        </w:r>
      </w:ins>
      <w:ins w:id="625" w:author="冯 晓涵" w:date="2021-08-28T19:13:00Z">
        <w:r w:rsidR="006754E2">
          <w:rPr>
            <w:rFonts w:ascii="Tahoma" w:hAnsi="Tahoma" w:cs="Tahoma"/>
          </w:rPr>
          <w:t xml:space="preserve"> </w:t>
        </w:r>
      </w:ins>
      <w:del w:id="626" w:author="冯 晓涵" w:date="2021-08-28T19:12:00Z">
        <w:r w:rsidR="004A7256" w:rsidRPr="00D857B2" w:rsidDel="006754E2">
          <w:rPr>
            <w:rFonts w:ascii="Tahoma" w:hAnsi="Tahoma" w:cs="Tahoma"/>
          </w:rPr>
          <w:delText>.</w:delText>
        </w:r>
        <w:commentRangeEnd w:id="618"/>
        <w:r w:rsidR="0006715E" w:rsidDel="006754E2">
          <w:rPr>
            <w:rStyle w:val="CommentReference"/>
          </w:rPr>
          <w:commentReference w:id="618"/>
        </w:r>
      </w:del>
    </w:p>
    <w:p w14:paraId="6EFC3735" w14:textId="19322D7D" w:rsidR="004A7256" w:rsidRPr="00B9773B" w:rsidRDefault="004A7256" w:rsidP="004A7256">
      <w:pPr>
        <w:pStyle w:val="Caption"/>
        <w:keepNext/>
        <w:spacing w:before="156"/>
        <w:rPr>
          <w:szCs w:val="22"/>
        </w:rPr>
      </w:pPr>
      <w:bookmarkStart w:id="627" w:name="_Toc81228980"/>
      <w:r w:rsidRPr="00B9773B">
        <w:rPr>
          <w:szCs w:val="22"/>
        </w:rPr>
        <w:t xml:space="preserve">Table </w:t>
      </w:r>
      <w:r w:rsidR="00AC478A" w:rsidRPr="00B9773B">
        <w:rPr>
          <w:szCs w:val="22"/>
        </w:rPr>
        <w:fldChar w:fldCharType="begin"/>
      </w:r>
      <w:r w:rsidR="00AC478A" w:rsidRPr="00391605">
        <w:rPr>
          <w:szCs w:val="22"/>
          <w:rPrChange w:id="628" w:author="冯 晓涵" w:date="2021-08-28T19:00:00Z">
            <w:rPr/>
          </w:rPrChange>
        </w:rPr>
        <w:instrText xml:space="preserve"> SEQ Table \* ARABIC </w:instrText>
      </w:r>
      <w:r w:rsidR="00AC478A" w:rsidRPr="00B9773B">
        <w:rPr>
          <w:szCs w:val="22"/>
          <w:rPrChange w:id="629" w:author="冯 晓涵" w:date="2021-08-28T19:00:00Z">
            <w:rPr>
              <w:szCs w:val="22"/>
            </w:rPr>
          </w:rPrChange>
        </w:rPr>
        <w:fldChar w:fldCharType="separate"/>
      </w:r>
      <w:ins w:id="630" w:author="冯 晓涵" w:date="2021-08-29T17:22:00Z">
        <w:r w:rsidR="002513AB">
          <w:rPr>
            <w:szCs w:val="22"/>
          </w:rPr>
          <w:t>3</w:t>
        </w:r>
      </w:ins>
      <w:del w:id="631" w:author="冯 晓涵" w:date="2021-08-29T17:22:00Z">
        <w:r w:rsidR="00A51D81" w:rsidRPr="00391605" w:rsidDel="002513AB">
          <w:rPr>
            <w:szCs w:val="22"/>
            <w:rPrChange w:id="632" w:author="冯 晓涵" w:date="2021-08-28T19:00:00Z">
              <w:rPr/>
            </w:rPrChange>
          </w:rPr>
          <w:delText>3</w:delText>
        </w:r>
      </w:del>
      <w:r w:rsidR="00AC478A" w:rsidRPr="00B9773B">
        <w:rPr>
          <w:szCs w:val="22"/>
        </w:rPr>
        <w:fldChar w:fldCharType="end"/>
      </w:r>
      <w:r w:rsidRPr="00B9773B">
        <w:rPr>
          <w:szCs w:val="22"/>
        </w:rPr>
        <w:t xml:space="preserve"> average importance of each feature</w:t>
      </w:r>
      <w:bookmarkEnd w:id="627"/>
    </w:p>
    <w:tbl>
      <w:tblPr>
        <w:tblStyle w:val="TableGrid"/>
        <w:tblW w:w="0" w:type="auto"/>
        <w:tblInd w:w="394" w:type="dxa"/>
        <w:tblLook w:val="04A0" w:firstRow="1" w:lastRow="0" w:firstColumn="1" w:lastColumn="0" w:noHBand="0" w:noVBand="1"/>
        <w:tblPrChange w:id="633" w:author="冯 晓涵" w:date="2021-08-29T23:56:00Z">
          <w:tblPr>
            <w:tblStyle w:val="TableGrid"/>
            <w:tblW w:w="0" w:type="auto"/>
            <w:tblLook w:val="04A0" w:firstRow="1" w:lastRow="0" w:firstColumn="1" w:lastColumn="0" w:noHBand="0" w:noVBand="1"/>
          </w:tblPr>
        </w:tblPrChange>
      </w:tblPr>
      <w:tblGrid>
        <w:gridCol w:w="2260"/>
        <w:gridCol w:w="1704"/>
        <w:gridCol w:w="1701"/>
        <w:gridCol w:w="1843"/>
        <w:tblGridChange w:id="634">
          <w:tblGrid>
            <w:gridCol w:w="2260"/>
            <w:gridCol w:w="1704"/>
            <w:gridCol w:w="1701"/>
            <w:gridCol w:w="1843"/>
          </w:tblGrid>
        </w:tblGridChange>
      </w:tblGrid>
      <w:tr w:rsidR="004A7256" w:rsidRPr="00391605" w14:paraId="026BDAA4" w14:textId="77777777" w:rsidTr="00022DAE">
        <w:trPr>
          <w:trHeight w:val="300"/>
          <w:trPrChange w:id="635" w:author="冯 晓涵" w:date="2021-08-29T23:56:00Z">
            <w:trPr>
              <w:trHeight w:val="300"/>
            </w:trPr>
          </w:trPrChange>
        </w:trPr>
        <w:tc>
          <w:tcPr>
            <w:tcW w:w="2260" w:type="dxa"/>
            <w:hideMark/>
            <w:tcPrChange w:id="636" w:author="冯 晓涵" w:date="2021-08-29T23:56:00Z">
              <w:tcPr>
                <w:tcW w:w="2260" w:type="dxa"/>
                <w:hideMark/>
              </w:tcPr>
            </w:tcPrChange>
          </w:tcPr>
          <w:p w14:paraId="5CDEECC1" w14:textId="77777777" w:rsidR="004A7256" w:rsidRPr="00391605" w:rsidRDefault="004A7256">
            <w:pPr>
              <w:spacing w:before="156"/>
              <w:jc w:val="center"/>
              <w:rPr>
                <w:rFonts w:ascii="Times New Roman" w:hAnsi="Times New Roman" w:cs="Times New Roman"/>
                <w:b/>
                <w:bCs/>
                <w:sz w:val="22"/>
                <w:rPrChange w:id="637" w:author="冯 晓涵" w:date="2021-08-28T19:00:00Z">
                  <w:rPr>
                    <w:rFonts w:ascii="Times New Roman" w:hAnsi="Times New Roman" w:cs="Times New Roman"/>
                    <w:b/>
                    <w:bCs/>
                  </w:rPr>
                </w:rPrChange>
              </w:rPr>
              <w:pPrChange w:id="638" w:author="LI Junjie" w:date="2021-08-30T10:22:00Z">
                <w:pPr>
                  <w:spacing w:before="156"/>
                </w:pPr>
              </w:pPrChange>
            </w:pPr>
            <w:r w:rsidRPr="00391605">
              <w:rPr>
                <w:rFonts w:ascii="Times New Roman" w:hAnsi="Times New Roman" w:cs="Times New Roman"/>
                <w:b/>
                <w:bCs/>
                <w:sz w:val="22"/>
                <w:rPrChange w:id="639" w:author="冯 晓涵" w:date="2021-08-28T19:00:00Z">
                  <w:rPr>
                    <w:rFonts w:ascii="Times New Roman" w:hAnsi="Times New Roman" w:cs="Times New Roman"/>
                    <w:b/>
                    <w:bCs/>
                  </w:rPr>
                </w:rPrChange>
              </w:rPr>
              <w:t>feature</w:t>
            </w:r>
          </w:p>
        </w:tc>
        <w:tc>
          <w:tcPr>
            <w:tcW w:w="1704" w:type="dxa"/>
            <w:hideMark/>
            <w:tcPrChange w:id="640" w:author="冯 晓涵" w:date="2021-08-29T23:56:00Z">
              <w:tcPr>
                <w:tcW w:w="1704" w:type="dxa"/>
                <w:hideMark/>
              </w:tcPr>
            </w:tcPrChange>
          </w:tcPr>
          <w:p w14:paraId="6F2D95BB" w14:textId="77777777" w:rsidR="004A7256" w:rsidRPr="00391605" w:rsidRDefault="004A7256">
            <w:pPr>
              <w:spacing w:before="156"/>
              <w:jc w:val="center"/>
              <w:rPr>
                <w:rFonts w:ascii="Times New Roman" w:hAnsi="Times New Roman" w:cs="Times New Roman"/>
                <w:b/>
                <w:bCs/>
                <w:sz w:val="22"/>
                <w:rPrChange w:id="641" w:author="冯 晓涵" w:date="2021-08-28T19:00:00Z">
                  <w:rPr>
                    <w:rFonts w:ascii="Times New Roman" w:hAnsi="Times New Roman" w:cs="Times New Roman"/>
                    <w:b/>
                    <w:bCs/>
                  </w:rPr>
                </w:rPrChange>
              </w:rPr>
              <w:pPrChange w:id="642" w:author="LI Junjie" w:date="2021-08-30T10:22:00Z">
                <w:pPr>
                  <w:spacing w:before="156"/>
                </w:pPr>
              </w:pPrChange>
            </w:pPr>
            <w:r w:rsidRPr="00391605">
              <w:rPr>
                <w:rFonts w:ascii="Times New Roman" w:hAnsi="Times New Roman" w:cs="Times New Roman"/>
                <w:b/>
                <w:bCs/>
                <w:sz w:val="22"/>
                <w:rPrChange w:id="643" w:author="冯 晓涵" w:date="2021-08-28T19:00:00Z">
                  <w:rPr>
                    <w:rFonts w:ascii="Times New Roman" w:hAnsi="Times New Roman" w:cs="Times New Roman"/>
                    <w:b/>
                    <w:bCs/>
                  </w:rPr>
                </w:rPrChange>
              </w:rPr>
              <w:t>importance</w:t>
            </w:r>
          </w:p>
        </w:tc>
        <w:tc>
          <w:tcPr>
            <w:tcW w:w="1701" w:type="dxa"/>
            <w:tcPrChange w:id="644" w:author="冯 晓涵" w:date="2021-08-29T23:56:00Z">
              <w:tcPr>
                <w:tcW w:w="1701" w:type="dxa"/>
              </w:tcPr>
            </w:tcPrChange>
          </w:tcPr>
          <w:p w14:paraId="42D61D2C" w14:textId="77777777" w:rsidR="004A7256" w:rsidRPr="00391605" w:rsidRDefault="004A7256">
            <w:pPr>
              <w:widowControl/>
              <w:spacing w:before="156"/>
              <w:jc w:val="center"/>
              <w:rPr>
                <w:rFonts w:ascii="Times New Roman" w:hAnsi="Times New Roman" w:cs="Times New Roman"/>
                <w:b/>
                <w:bCs/>
                <w:color w:val="000000"/>
                <w:sz w:val="22"/>
                <w:shd w:val="clear" w:color="auto" w:fill="FFFFFF"/>
                <w:rPrChange w:id="645" w:author="冯 晓涵" w:date="2021-08-28T19:00:00Z">
                  <w:rPr>
                    <w:rFonts w:ascii="Times New Roman" w:hAnsi="Times New Roman" w:cs="Times New Roman"/>
                    <w:color w:val="000000"/>
                    <w:szCs w:val="21"/>
                    <w:shd w:val="clear" w:color="auto" w:fill="FFFFFF"/>
                  </w:rPr>
                </w:rPrChange>
              </w:rPr>
              <w:pPrChange w:id="646" w:author="LI Junjie" w:date="2021-08-30T10:22:00Z">
                <w:pPr>
                  <w:widowControl/>
                  <w:spacing w:before="156"/>
                  <w:jc w:val="left"/>
                </w:pPr>
              </w:pPrChange>
            </w:pPr>
            <w:r w:rsidRPr="00391605">
              <w:rPr>
                <w:rFonts w:ascii="Times New Roman" w:hAnsi="Times New Roman" w:cs="Times New Roman"/>
                <w:b/>
                <w:bCs/>
                <w:color w:val="000000"/>
                <w:sz w:val="22"/>
                <w:shd w:val="clear" w:color="auto" w:fill="FFFFFF"/>
                <w:rPrChange w:id="647" w:author="冯 晓涵" w:date="2021-08-28T19:00:00Z">
                  <w:rPr>
                    <w:rFonts w:ascii="Times New Roman" w:hAnsi="Times New Roman" w:cs="Times New Roman"/>
                    <w:color w:val="000000"/>
                    <w:szCs w:val="21"/>
                    <w:shd w:val="clear" w:color="auto" w:fill="FFFFFF"/>
                  </w:rPr>
                </w:rPrChange>
              </w:rPr>
              <w:t>proportion</w:t>
            </w:r>
          </w:p>
        </w:tc>
        <w:tc>
          <w:tcPr>
            <w:tcW w:w="1843" w:type="dxa"/>
            <w:tcPrChange w:id="648" w:author="冯 晓涵" w:date="2021-08-29T23:56:00Z">
              <w:tcPr>
                <w:tcW w:w="1843" w:type="dxa"/>
              </w:tcPr>
            </w:tcPrChange>
          </w:tcPr>
          <w:p w14:paraId="2B29ECBD" w14:textId="2A2E623E" w:rsidR="004A7256" w:rsidRPr="00391605" w:rsidRDefault="00391605">
            <w:pPr>
              <w:widowControl/>
              <w:spacing w:before="156"/>
              <w:jc w:val="center"/>
              <w:rPr>
                <w:rFonts w:ascii="Times New Roman" w:hAnsi="Times New Roman" w:cs="Times New Roman"/>
                <w:b/>
                <w:bCs/>
                <w:sz w:val="22"/>
                <w:rPrChange w:id="649" w:author="冯 晓涵" w:date="2021-08-28T19:00:00Z">
                  <w:rPr>
                    <w:rFonts w:ascii="Times New Roman" w:hAnsi="Times New Roman" w:cs="Times New Roman"/>
                  </w:rPr>
                </w:rPrChange>
              </w:rPr>
              <w:pPrChange w:id="650" w:author="LI Junjie" w:date="2021-08-30T10:22:00Z">
                <w:pPr>
                  <w:widowControl/>
                  <w:spacing w:before="156"/>
                  <w:jc w:val="left"/>
                </w:pPr>
              </w:pPrChange>
            </w:pPr>
            <w:ins w:id="651" w:author="冯 晓涵" w:date="2021-08-28T18:58:00Z">
              <w:r w:rsidRPr="00391605">
                <w:rPr>
                  <w:rFonts w:ascii="Times New Roman" w:hAnsi="Times New Roman" w:cs="Times New Roman"/>
                  <w:b/>
                  <w:bCs/>
                  <w:color w:val="000000"/>
                  <w:sz w:val="22"/>
                  <w:shd w:val="clear" w:color="auto" w:fill="FFFFFF"/>
                  <w:rPrChange w:id="652" w:author="冯 晓涵" w:date="2021-08-28T19:00:00Z">
                    <w:rPr>
                      <w:rFonts w:ascii="Times New Roman" w:hAnsi="Times New Roman" w:cs="Times New Roman"/>
                      <w:b/>
                      <w:bCs/>
                      <w:color w:val="000000"/>
                      <w:szCs w:val="21"/>
                      <w:shd w:val="clear" w:color="auto" w:fill="FFFFFF"/>
                    </w:rPr>
                  </w:rPrChange>
                </w:rPr>
                <w:t>o</w:t>
              </w:r>
            </w:ins>
            <w:del w:id="653" w:author="冯 晓涵" w:date="2021-08-28T18:58:00Z">
              <w:r w:rsidR="004A7256" w:rsidRPr="00391605" w:rsidDel="00391605">
                <w:rPr>
                  <w:rFonts w:ascii="Times New Roman" w:hAnsi="Times New Roman" w:cs="Times New Roman"/>
                  <w:b/>
                  <w:bCs/>
                  <w:color w:val="000000"/>
                  <w:sz w:val="22"/>
                  <w:shd w:val="clear" w:color="auto" w:fill="FFFFFF"/>
                  <w:rPrChange w:id="654" w:author="冯 晓涵" w:date="2021-08-28T19:00:00Z">
                    <w:rPr>
                      <w:rFonts w:ascii="Times New Roman" w:hAnsi="Times New Roman" w:cs="Times New Roman"/>
                      <w:color w:val="000000"/>
                      <w:szCs w:val="21"/>
                      <w:shd w:val="clear" w:color="auto" w:fill="FFFFFF"/>
                    </w:rPr>
                  </w:rPrChange>
                </w:rPr>
                <w:delText>O</w:delText>
              </w:r>
            </w:del>
            <w:r w:rsidR="004A7256" w:rsidRPr="00391605">
              <w:rPr>
                <w:rFonts w:ascii="Times New Roman" w:hAnsi="Times New Roman" w:cs="Times New Roman"/>
                <w:b/>
                <w:bCs/>
                <w:color w:val="000000"/>
                <w:sz w:val="22"/>
                <w:shd w:val="clear" w:color="auto" w:fill="FFFFFF"/>
                <w:rPrChange w:id="655" w:author="冯 晓涵" w:date="2021-08-28T19:00:00Z">
                  <w:rPr>
                    <w:rFonts w:ascii="Times New Roman" w:hAnsi="Times New Roman" w:cs="Times New Roman"/>
                    <w:color w:val="000000"/>
                    <w:szCs w:val="21"/>
                    <w:shd w:val="clear" w:color="auto" w:fill="FFFFFF"/>
                  </w:rPr>
                </w:rPrChange>
              </w:rPr>
              <w:t xml:space="preserve">fficial </w:t>
            </w:r>
            <w:ins w:id="656" w:author="冯 晓涵" w:date="2021-08-28T18:58:00Z">
              <w:r w:rsidRPr="00391605">
                <w:rPr>
                  <w:rFonts w:ascii="Times New Roman" w:hAnsi="Times New Roman" w:cs="Times New Roman"/>
                  <w:b/>
                  <w:bCs/>
                  <w:color w:val="000000"/>
                  <w:sz w:val="22"/>
                  <w:shd w:val="clear" w:color="auto" w:fill="FFFFFF"/>
                  <w:rPrChange w:id="657" w:author="冯 晓涵" w:date="2021-08-28T19:00:00Z">
                    <w:rPr>
                      <w:rFonts w:ascii="Times New Roman" w:hAnsi="Times New Roman" w:cs="Times New Roman"/>
                      <w:b/>
                      <w:bCs/>
                      <w:color w:val="000000"/>
                      <w:szCs w:val="21"/>
                      <w:shd w:val="clear" w:color="auto" w:fill="FFFFFF"/>
                    </w:rPr>
                  </w:rPrChange>
                </w:rPr>
                <w:t>w</w:t>
              </w:r>
            </w:ins>
            <w:del w:id="658" w:author="冯 晓涵" w:date="2021-08-28T18:58:00Z">
              <w:r w:rsidR="004A7256" w:rsidRPr="00391605" w:rsidDel="00391605">
                <w:rPr>
                  <w:rFonts w:ascii="Times New Roman" w:hAnsi="Times New Roman" w:cs="Times New Roman"/>
                  <w:b/>
                  <w:bCs/>
                  <w:color w:val="000000"/>
                  <w:sz w:val="22"/>
                  <w:shd w:val="clear" w:color="auto" w:fill="FFFFFF"/>
                  <w:rPrChange w:id="659" w:author="冯 晓涵" w:date="2021-08-28T19:00:00Z">
                    <w:rPr>
                      <w:rFonts w:ascii="Times New Roman" w:hAnsi="Times New Roman" w:cs="Times New Roman"/>
                      <w:color w:val="000000"/>
                      <w:szCs w:val="21"/>
                      <w:shd w:val="clear" w:color="auto" w:fill="FFFFFF"/>
                    </w:rPr>
                  </w:rPrChange>
                </w:rPr>
                <w:delText>W</w:delText>
              </w:r>
            </w:del>
            <w:r w:rsidR="004A7256" w:rsidRPr="00391605">
              <w:rPr>
                <w:rFonts w:ascii="Times New Roman" w:hAnsi="Times New Roman" w:cs="Times New Roman"/>
                <w:b/>
                <w:bCs/>
                <w:color w:val="000000"/>
                <w:sz w:val="22"/>
                <w:shd w:val="clear" w:color="auto" w:fill="FFFFFF"/>
                <w:rPrChange w:id="660" w:author="冯 晓涵" w:date="2021-08-28T19:00:00Z">
                  <w:rPr>
                    <w:rFonts w:ascii="Times New Roman" w:hAnsi="Times New Roman" w:cs="Times New Roman"/>
                    <w:color w:val="000000"/>
                    <w:szCs w:val="21"/>
                    <w:shd w:val="clear" w:color="auto" w:fill="FFFFFF"/>
                  </w:rPr>
                </w:rPrChange>
              </w:rPr>
              <w:t>eight</w:t>
            </w:r>
          </w:p>
        </w:tc>
      </w:tr>
      <w:tr w:rsidR="004A7256" w:rsidRPr="00162937" w14:paraId="3BD1404A" w14:textId="77777777" w:rsidTr="00022DAE">
        <w:trPr>
          <w:trHeight w:val="300"/>
          <w:trPrChange w:id="661" w:author="冯 晓涵" w:date="2021-08-29T23:56:00Z">
            <w:trPr>
              <w:trHeight w:val="300"/>
            </w:trPr>
          </w:trPrChange>
        </w:trPr>
        <w:tc>
          <w:tcPr>
            <w:tcW w:w="2260" w:type="dxa"/>
            <w:hideMark/>
            <w:tcPrChange w:id="662" w:author="冯 晓涵" w:date="2021-08-29T23:56:00Z">
              <w:tcPr>
                <w:tcW w:w="2260" w:type="dxa"/>
                <w:hideMark/>
              </w:tcPr>
            </w:tcPrChange>
          </w:tcPr>
          <w:p w14:paraId="7EAF8018" w14:textId="77777777" w:rsidR="004A7256" w:rsidRPr="00391605" w:rsidRDefault="004A7256">
            <w:pPr>
              <w:spacing w:before="156"/>
              <w:jc w:val="center"/>
              <w:rPr>
                <w:rFonts w:ascii="Times New Roman" w:hAnsi="Times New Roman" w:cs="Times New Roman"/>
                <w:sz w:val="22"/>
                <w:rPrChange w:id="663" w:author="冯 晓涵" w:date="2021-08-28T18:59:00Z">
                  <w:rPr>
                    <w:rFonts w:ascii="Times New Roman" w:hAnsi="Times New Roman" w:cs="Times New Roman"/>
                  </w:rPr>
                </w:rPrChange>
              </w:rPr>
              <w:pPrChange w:id="664" w:author="LI Junjie" w:date="2021-08-30T10:22:00Z">
                <w:pPr>
                  <w:spacing w:before="156"/>
                </w:pPr>
              </w:pPrChange>
            </w:pPr>
            <w:proofErr w:type="spellStart"/>
            <w:r w:rsidRPr="00391605">
              <w:rPr>
                <w:rFonts w:ascii="Times New Roman" w:hAnsi="Times New Roman" w:cs="Times New Roman"/>
                <w:sz w:val="22"/>
                <w:rPrChange w:id="665" w:author="冯 晓涵" w:date="2021-08-28T18:59:00Z">
                  <w:rPr>
                    <w:rFonts w:ascii="Times New Roman" w:hAnsi="Times New Roman" w:cs="Times New Roman"/>
                  </w:rPr>
                </w:rPrChange>
              </w:rPr>
              <w:t>employment_score</w:t>
            </w:r>
            <w:proofErr w:type="spellEnd"/>
          </w:p>
        </w:tc>
        <w:tc>
          <w:tcPr>
            <w:tcW w:w="1704" w:type="dxa"/>
            <w:hideMark/>
            <w:tcPrChange w:id="666" w:author="冯 晓涵" w:date="2021-08-29T23:56:00Z">
              <w:tcPr>
                <w:tcW w:w="1704" w:type="dxa"/>
                <w:hideMark/>
              </w:tcPr>
            </w:tcPrChange>
          </w:tcPr>
          <w:p w14:paraId="2DD2139B" w14:textId="3B2EFE8B" w:rsidR="004A7256" w:rsidRPr="00391605" w:rsidRDefault="004A7256">
            <w:pPr>
              <w:spacing w:before="156"/>
              <w:jc w:val="center"/>
              <w:rPr>
                <w:rFonts w:ascii="Times New Roman" w:hAnsi="Times New Roman" w:cs="Times New Roman"/>
                <w:szCs w:val="21"/>
              </w:rPr>
              <w:pPrChange w:id="667" w:author="LI Junjie" w:date="2021-08-30T10:22:00Z">
                <w:pPr>
                  <w:spacing w:before="156"/>
                </w:pPr>
              </w:pPrChange>
            </w:pPr>
            <w:r w:rsidRPr="00391605">
              <w:rPr>
                <w:rFonts w:ascii="Times New Roman" w:hAnsi="Times New Roman" w:cs="Times New Roman"/>
                <w:szCs w:val="21"/>
              </w:rPr>
              <w:t>2542.109</w:t>
            </w:r>
          </w:p>
        </w:tc>
        <w:tc>
          <w:tcPr>
            <w:tcW w:w="1701" w:type="dxa"/>
            <w:tcPrChange w:id="668" w:author="冯 晓涵" w:date="2021-08-29T23:56:00Z">
              <w:tcPr>
                <w:tcW w:w="1701" w:type="dxa"/>
              </w:tcPr>
            </w:tcPrChange>
          </w:tcPr>
          <w:p w14:paraId="6F46E7AA" w14:textId="14E7E294" w:rsidR="004A7256" w:rsidRPr="00391605" w:rsidRDefault="004A7256">
            <w:pPr>
              <w:widowControl/>
              <w:spacing w:before="156"/>
              <w:jc w:val="center"/>
              <w:rPr>
                <w:rFonts w:ascii="Times New Roman" w:eastAsiaTheme="majorEastAsia" w:hAnsi="Times New Roman" w:cs="Times New Roman"/>
                <w:color w:val="000000"/>
                <w:szCs w:val="21"/>
                <w:shd w:val="clear" w:color="auto" w:fill="FFFFFF"/>
                <w:rPrChange w:id="669" w:author="冯 晓涵" w:date="2021-08-28T18:57:00Z">
                  <w:rPr>
                    <w:rFonts w:ascii="Times New Roman" w:eastAsiaTheme="majorEastAsia" w:hAnsi="Times New Roman" w:cs="Times New Roman"/>
                    <w:color w:val="000000"/>
                    <w:sz w:val="18"/>
                    <w:szCs w:val="18"/>
                    <w:shd w:val="clear" w:color="auto" w:fill="FFFFFF"/>
                  </w:rPr>
                </w:rPrChange>
              </w:rPr>
              <w:pPrChange w:id="670" w:author="LI Junjie" w:date="2021-08-30T10:22:00Z">
                <w:pPr>
                  <w:widowControl/>
                  <w:spacing w:before="156"/>
                  <w:jc w:val="left"/>
                </w:pPr>
              </w:pPrChange>
            </w:pPr>
            <w:r w:rsidRPr="006A4E7D">
              <w:rPr>
                <w:rFonts w:ascii="Times New Roman" w:hAnsi="Times New Roman" w:cs="Times New Roman"/>
                <w:szCs w:val="21"/>
              </w:rPr>
              <w:t>0.228</w:t>
            </w:r>
          </w:p>
        </w:tc>
        <w:tc>
          <w:tcPr>
            <w:tcW w:w="1843" w:type="dxa"/>
            <w:tcPrChange w:id="671" w:author="冯 晓涵" w:date="2021-08-29T23:56:00Z">
              <w:tcPr>
                <w:tcW w:w="1843" w:type="dxa"/>
              </w:tcPr>
            </w:tcPrChange>
          </w:tcPr>
          <w:p w14:paraId="0E32541B" w14:textId="77777777" w:rsidR="004A7256" w:rsidRPr="00391605" w:rsidRDefault="004A7256">
            <w:pPr>
              <w:widowControl/>
              <w:spacing w:before="156"/>
              <w:jc w:val="center"/>
              <w:rPr>
                <w:rFonts w:ascii="Times New Roman" w:hAnsi="Times New Roman" w:cs="Times New Roman"/>
                <w:szCs w:val="21"/>
              </w:rPr>
              <w:pPrChange w:id="672" w:author="LI Junjie" w:date="2021-08-30T10:22:00Z">
                <w:pPr>
                  <w:widowControl/>
                  <w:spacing w:before="156"/>
                  <w:jc w:val="left"/>
                </w:pPr>
              </w:pPrChange>
            </w:pPr>
            <w:r w:rsidRPr="00391605">
              <w:rPr>
                <w:rFonts w:ascii="Times New Roman" w:eastAsiaTheme="majorEastAsia" w:hAnsi="Times New Roman" w:cs="Times New Roman"/>
                <w:color w:val="000000"/>
                <w:szCs w:val="21"/>
                <w:shd w:val="clear" w:color="auto" w:fill="FFFFFF"/>
                <w:rPrChange w:id="673" w:author="冯 晓涵" w:date="2021-08-28T18:57:00Z">
                  <w:rPr>
                    <w:rFonts w:ascii="Times New Roman" w:eastAsiaTheme="majorEastAsia" w:hAnsi="Times New Roman" w:cs="Times New Roman"/>
                    <w:color w:val="000000"/>
                    <w:sz w:val="18"/>
                    <w:szCs w:val="18"/>
                    <w:shd w:val="clear" w:color="auto" w:fill="FFFFFF"/>
                  </w:rPr>
                </w:rPrChange>
              </w:rPr>
              <w:t>22.5%</w:t>
            </w:r>
          </w:p>
        </w:tc>
      </w:tr>
      <w:tr w:rsidR="004A7256" w:rsidRPr="00162937" w14:paraId="60246754" w14:textId="77777777" w:rsidTr="00022DAE">
        <w:trPr>
          <w:trHeight w:val="300"/>
          <w:trPrChange w:id="674" w:author="冯 晓涵" w:date="2021-08-29T23:56:00Z">
            <w:trPr>
              <w:trHeight w:val="300"/>
            </w:trPr>
          </w:trPrChange>
        </w:trPr>
        <w:tc>
          <w:tcPr>
            <w:tcW w:w="2260" w:type="dxa"/>
            <w:hideMark/>
            <w:tcPrChange w:id="675" w:author="冯 晓涵" w:date="2021-08-29T23:56:00Z">
              <w:tcPr>
                <w:tcW w:w="2260" w:type="dxa"/>
                <w:hideMark/>
              </w:tcPr>
            </w:tcPrChange>
          </w:tcPr>
          <w:p w14:paraId="659C1E5D" w14:textId="77777777" w:rsidR="004A7256" w:rsidRPr="00391605" w:rsidRDefault="004A7256">
            <w:pPr>
              <w:spacing w:before="156"/>
              <w:jc w:val="center"/>
              <w:rPr>
                <w:rFonts w:ascii="Times New Roman" w:hAnsi="Times New Roman" w:cs="Times New Roman"/>
                <w:sz w:val="22"/>
                <w:rPrChange w:id="676" w:author="冯 晓涵" w:date="2021-08-28T18:59:00Z">
                  <w:rPr>
                    <w:rFonts w:ascii="Times New Roman" w:hAnsi="Times New Roman" w:cs="Times New Roman"/>
                  </w:rPr>
                </w:rPrChange>
              </w:rPr>
              <w:pPrChange w:id="677" w:author="LI Junjie" w:date="2021-08-30T10:22:00Z">
                <w:pPr>
                  <w:spacing w:before="156"/>
                </w:pPr>
              </w:pPrChange>
            </w:pPr>
            <w:proofErr w:type="spellStart"/>
            <w:r w:rsidRPr="00391605">
              <w:rPr>
                <w:rFonts w:ascii="Times New Roman" w:hAnsi="Times New Roman" w:cs="Times New Roman"/>
                <w:sz w:val="22"/>
                <w:rPrChange w:id="678" w:author="冯 晓涵" w:date="2021-08-28T18:59:00Z">
                  <w:rPr>
                    <w:rFonts w:ascii="Times New Roman" w:hAnsi="Times New Roman" w:cs="Times New Roman"/>
                  </w:rPr>
                </w:rPrChange>
              </w:rPr>
              <w:t>income_score</w:t>
            </w:r>
            <w:proofErr w:type="spellEnd"/>
          </w:p>
        </w:tc>
        <w:tc>
          <w:tcPr>
            <w:tcW w:w="1704" w:type="dxa"/>
            <w:hideMark/>
            <w:tcPrChange w:id="679" w:author="冯 晓涵" w:date="2021-08-29T23:56:00Z">
              <w:tcPr>
                <w:tcW w:w="1704" w:type="dxa"/>
                <w:hideMark/>
              </w:tcPr>
            </w:tcPrChange>
          </w:tcPr>
          <w:p w14:paraId="3145BA91" w14:textId="1EEC1791" w:rsidR="004A7256" w:rsidRPr="00391605" w:rsidRDefault="004A7256">
            <w:pPr>
              <w:spacing w:before="156"/>
              <w:jc w:val="center"/>
              <w:rPr>
                <w:rFonts w:ascii="Times New Roman" w:hAnsi="Times New Roman" w:cs="Times New Roman"/>
                <w:szCs w:val="21"/>
              </w:rPr>
              <w:pPrChange w:id="680" w:author="LI Junjie" w:date="2021-08-30T10:22:00Z">
                <w:pPr>
                  <w:spacing w:before="156"/>
                </w:pPr>
              </w:pPrChange>
            </w:pPr>
            <w:r w:rsidRPr="00391605">
              <w:rPr>
                <w:rFonts w:ascii="Times New Roman" w:hAnsi="Times New Roman" w:cs="Times New Roman"/>
                <w:szCs w:val="21"/>
              </w:rPr>
              <w:t>2532.332</w:t>
            </w:r>
          </w:p>
        </w:tc>
        <w:tc>
          <w:tcPr>
            <w:tcW w:w="1701" w:type="dxa"/>
            <w:tcPrChange w:id="681" w:author="冯 晓涵" w:date="2021-08-29T23:56:00Z">
              <w:tcPr>
                <w:tcW w:w="1701" w:type="dxa"/>
              </w:tcPr>
            </w:tcPrChange>
          </w:tcPr>
          <w:p w14:paraId="5B130BEA" w14:textId="6250DA4F" w:rsidR="004A7256" w:rsidRPr="00391605" w:rsidRDefault="004A7256">
            <w:pPr>
              <w:widowControl/>
              <w:spacing w:before="156"/>
              <w:jc w:val="center"/>
              <w:rPr>
                <w:rFonts w:ascii="Times New Roman" w:eastAsiaTheme="majorEastAsia" w:hAnsi="Times New Roman" w:cs="Times New Roman"/>
                <w:color w:val="000000"/>
                <w:szCs w:val="21"/>
                <w:shd w:val="clear" w:color="auto" w:fill="FFFFFF"/>
                <w:rPrChange w:id="682" w:author="冯 晓涵" w:date="2021-08-28T18:57:00Z">
                  <w:rPr>
                    <w:rFonts w:ascii="Times New Roman" w:eastAsiaTheme="majorEastAsia" w:hAnsi="Times New Roman" w:cs="Times New Roman"/>
                    <w:color w:val="000000"/>
                    <w:sz w:val="18"/>
                    <w:szCs w:val="18"/>
                    <w:shd w:val="clear" w:color="auto" w:fill="FFFFFF"/>
                  </w:rPr>
                </w:rPrChange>
              </w:rPr>
              <w:pPrChange w:id="683" w:author="LI Junjie" w:date="2021-08-30T10:22:00Z">
                <w:pPr>
                  <w:widowControl/>
                  <w:spacing w:before="156"/>
                  <w:jc w:val="left"/>
                </w:pPr>
              </w:pPrChange>
            </w:pPr>
            <w:r w:rsidRPr="006A4E7D">
              <w:rPr>
                <w:rFonts w:ascii="Times New Roman" w:hAnsi="Times New Roman" w:cs="Times New Roman"/>
                <w:szCs w:val="21"/>
              </w:rPr>
              <w:t>0.229</w:t>
            </w:r>
          </w:p>
        </w:tc>
        <w:tc>
          <w:tcPr>
            <w:tcW w:w="1843" w:type="dxa"/>
            <w:tcPrChange w:id="684" w:author="冯 晓涵" w:date="2021-08-29T23:56:00Z">
              <w:tcPr>
                <w:tcW w:w="1843" w:type="dxa"/>
              </w:tcPr>
            </w:tcPrChange>
          </w:tcPr>
          <w:p w14:paraId="04BCF58A" w14:textId="77777777" w:rsidR="004A7256" w:rsidRPr="00391605" w:rsidRDefault="004A7256">
            <w:pPr>
              <w:widowControl/>
              <w:spacing w:before="156"/>
              <w:jc w:val="center"/>
              <w:rPr>
                <w:rFonts w:ascii="Times New Roman" w:hAnsi="Times New Roman" w:cs="Times New Roman"/>
                <w:szCs w:val="21"/>
              </w:rPr>
              <w:pPrChange w:id="685" w:author="LI Junjie" w:date="2021-08-30T10:22:00Z">
                <w:pPr>
                  <w:widowControl/>
                  <w:spacing w:before="156"/>
                  <w:jc w:val="left"/>
                </w:pPr>
              </w:pPrChange>
            </w:pPr>
            <w:r w:rsidRPr="00391605">
              <w:rPr>
                <w:rFonts w:ascii="Times New Roman" w:eastAsiaTheme="majorEastAsia" w:hAnsi="Times New Roman" w:cs="Times New Roman"/>
                <w:color w:val="000000"/>
                <w:szCs w:val="21"/>
                <w:shd w:val="clear" w:color="auto" w:fill="FFFFFF"/>
                <w:rPrChange w:id="686" w:author="冯 晓涵" w:date="2021-08-28T18:57:00Z">
                  <w:rPr>
                    <w:rFonts w:ascii="Times New Roman" w:eastAsiaTheme="majorEastAsia" w:hAnsi="Times New Roman" w:cs="Times New Roman"/>
                    <w:color w:val="000000"/>
                    <w:sz w:val="18"/>
                    <w:szCs w:val="18"/>
                    <w:shd w:val="clear" w:color="auto" w:fill="FFFFFF"/>
                  </w:rPr>
                </w:rPrChange>
              </w:rPr>
              <w:t>22.5%</w:t>
            </w:r>
          </w:p>
        </w:tc>
      </w:tr>
      <w:tr w:rsidR="004A7256" w:rsidRPr="00162937" w14:paraId="0AAB2668" w14:textId="77777777" w:rsidTr="00022DAE">
        <w:trPr>
          <w:trHeight w:val="300"/>
          <w:trPrChange w:id="687" w:author="冯 晓涵" w:date="2021-08-29T23:56:00Z">
            <w:trPr>
              <w:trHeight w:val="300"/>
            </w:trPr>
          </w:trPrChange>
        </w:trPr>
        <w:tc>
          <w:tcPr>
            <w:tcW w:w="2260" w:type="dxa"/>
            <w:hideMark/>
            <w:tcPrChange w:id="688" w:author="冯 晓涵" w:date="2021-08-29T23:56:00Z">
              <w:tcPr>
                <w:tcW w:w="2260" w:type="dxa"/>
                <w:hideMark/>
              </w:tcPr>
            </w:tcPrChange>
          </w:tcPr>
          <w:p w14:paraId="6F9CE432" w14:textId="77777777" w:rsidR="004A7256" w:rsidRPr="00391605" w:rsidRDefault="004A7256">
            <w:pPr>
              <w:spacing w:before="156"/>
              <w:jc w:val="center"/>
              <w:rPr>
                <w:rFonts w:ascii="Times New Roman" w:hAnsi="Times New Roman" w:cs="Times New Roman"/>
                <w:sz w:val="22"/>
                <w:rPrChange w:id="689" w:author="冯 晓涵" w:date="2021-08-28T18:59:00Z">
                  <w:rPr>
                    <w:rFonts w:ascii="Times New Roman" w:hAnsi="Times New Roman" w:cs="Times New Roman"/>
                  </w:rPr>
                </w:rPrChange>
              </w:rPr>
              <w:pPrChange w:id="690" w:author="LI Junjie" w:date="2021-08-30T10:22:00Z">
                <w:pPr>
                  <w:spacing w:before="156"/>
                </w:pPr>
              </w:pPrChange>
            </w:pPr>
            <w:proofErr w:type="spellStart"/>
            <w:r w:rsidRPr="00391605">
              <w:rPr>
                <w:rFonts w:ascii="Times New Roman" w:hAnsi="Times New Roman" w:cs="Times New Roman"/>
                <w:sz w:val="22"/>
                <w:rPrChange w:id="691" w:author="冯 晓涵" w:date="2021-08-28T18:59:00Z">
                  <w:rPr>
                    <w:rFonts w:ascii="Times New Roman" w:hAnsi="Times New Roman" w:cs="Times New Roman"/>
                  </w:rPr>
                </w:rPrChange>
              </w:rPr>
              <w:t>edu_score</w:t>
            </w:r>
            <w:proofErr w:type="spellEnd"/>
          </w:p>
        </w:tc>
        <w:tc>
          <w:tcPr>
            <w:tcW w:w="1704" w:type="dxa"/>
            <w:hideMark/>
            <w:tcPrChange w:id="692" w:author="冯 晓涵" w:date="2021-08-29T23:56:00Z">
              <w:tcPr>
                <w:tcW w:w="1704" w:type="dxa"/>
                <w:hideMark/>
              </w:tcPr>
            </w:tcPrChange>
          </w:tcPr>
          <w:p w14:paraId="70EB3478" w14:textId="52D3F139" w:rsidR="004A7256" w:rsidRPr="00391605" w:rsidRDefault="004A7256">
            <w:pPr>
              <w:spacing w:before="156"/>
              <w:jc w:val="center"/>
              <w:rPr>
                <w:rFonts w:ascii="Times New Roman" w:hAnsi="Times New Roman" w:cs="Times New Roman"/>
                <w:szCs w:val="21"/>
              </w:rPr>
              <w:pPrChange w:id="693" w:author="LI Junjie" w:date="2021-08-30T10:22:00Z">
                <w:pPr>
                  <w:spacing w:before="156"/>
                </w:pPr>
              </w:pPrChange>
            </w:pPr>
            <w:r w:rsidRPr="00391605">
              <w:rPr>
                <w:rFonts w:ascii="Times New Roman" w:hAnsi="Times New Roman" w:cs="Times New Roman"/>
                <w:szCs w:val="21"/>
              </w:rPr>
              <w:t>1532.545</w:t>
            </w:r>
          </w:p>
        </w:tc>
        <w:tc>
          <w:tcPr>
            <w:tcW w:w="1701" w:type="dxa"/>
            <w:tcPrChange w:id="694" w:author="冯 晓涵" w:date="2021-08-29T23:56:00Z">
              <w:tcPr>
                <w:tcW w:w="1701" w:type="dxa"/>
              </w:tcPr>
            </w:tcPrChange>
          </w:tcPr>
          <w:p w14:paraId="0A48C56D" w14:textId="27DA0075" w:rsidR="004A7256" w:rsidRPr="00391605" w:rsidRDefault="004A7256">
            <w:pPr>
              <w:widowControl/>
              <w:spacing w:before="156"/>
              <w:jc w:val="center"/>
              <w:rPr>
                <w:rFonts w:ascii="Times New Roman" w:eastAsiaTheme="majorEastAsia" w:hAnsi="Times New Roman" w:cs="Times New Roman"/>
                <w:color w:val="000000"/>
                <w:szCs w:val="21"/>
                <w:shd w:val="clear" w:color="auto" w:fill="FFFFFF"/>
                <w:rPrChange w:id="695" w:author="冯 晓涵" w:date="2021-08-28T18:57:00Z">
                  <w:rPr>
                    <w:rFonts w:ascii="Times New Roman" w:eastAsiaTheme="majorEastAsia" w:hAnsi="Times New Roman" w:cs="Times New Roman"/>
                    <w:color w:val="000000"/>
                    <w:sz w:val="18"/>
                    <w:szCs w:val="18"/>
                    <w:shd w:val="clear" w:color="auto" w:fill="FFFFFF"/>
                  </w:rPr>
                </w:rPrChange>
              </w:rPr>
              <w:pPrChange w:id="696" w:author="LI Junjie" w:date="2021-08-30T10:22:00Z">
                <w:pPr>
                  <w:widowControl/>
                  <w:spacing w:before="156"/>
                  <w:jc w:val="left"/>
                </w:pPr>
              </w:pPrChange>
            </w:pPr>
            <w:r w:rsidRPr="006A4E7D">
              <w:rPr>
                <w:rFonts w:ascii="Times New Roman" w:hAnsi="Times New Roman" w:cs="Times New Roman"/>
                <w:szCs w:val="21"/>
              </w:rPr>
              <w:t>0.138</w:t>
            </w:r>
          </w:p>
        </w:tc>
        <w:tc>
          <w:tcPr>
            <w:tcW w:w="1843" w:type="dxa"/>
            <w:tcPrChange w:id="697" w:author="冯 晓涵" w:date="2021-08-29T23:56:00Z">
              <w:tcPr>
                <w:tcW w:w="1843" w:type="dxa"/>
              </w:tcPr>
            </w:tcPrChange>
          </w:tcPr>
          <w:p w14:paraId="24CA9461" w14:textId="77777777" w:rsidR="004A7256" w:rsidRPr="00391605" w:rsidRDefault="004A7256">
            <w:pPr>
              <w:widowControl/>
              <w:spacing w:before="156"/>
              <w:jc w:val="center"/>
              <w:rPr>
                <w:rFonts w:ascii="Times New Roman" w:hAnsi="Times New Roman" w:cs="Times New Roman"/>
                <w:szCs w:val="21"/>
              </w:rPr>
              <w:pPrChange w:id="698" w:author="LI Junjie" w:date="2021-08-30T10:22:00Z">
                <w:pPr>
                  <w:widowControl/>
                  <w:spacing w:before="156"/>
                  <w:jc w:val="left"/>
                </w:pPr>
              </w:pPrChange>
            </w:pPr>
            <w:r w:rsidRPr="00391605">
              <w:rPr>
                <w:rFonts w:ascii="Times New Roman" w:eastAsiaTheme="majorEastAsia" w:hAnsi="Times New Roman" w:cs="Times New Roman"/>
                <w:color w:val="000000"/>
                <w:szCs w:val="21"/>
                <w:shd w:val="clear" w:color="auto" w:fill="FFFFFF"/>
                <w:rPrChange w:id="699" w:author="冯 晓涵" w:date="2021-08-28T18:57:00Z">
                  <w:rPr>
                    <w:rFonts w:ascii="Times New Roman" w:eastAsiaTheme="majorEastAsia" w:hAnsi="Times New Roman" w:cs="Times New Roman"/>
                    <w:color w:val="000000"/>
                    <w:sz w:val="18"/>
                    <w:szCs w:val="18"/>
                    <w:shd w:val="clear" w:color="auto" w:fill="FFFFFF"/>
                  </w:rPr>
                </w:rPrChange>
              </w:rPr>
              <w:t>13.5%</w:t>
            </w:r>
          </w:p>
        </w:tc>
      </w:tr>
      <w:tr w:rsidR="004A7256" w:rsidRPr="00162937" w14:paraId="0681785E" w14:textId="77777777" w:rsidTr="00022DAE">
        <w:trPr>
          <w:trHeight w:val="300"/>
          <w:trPrChange w:id="700" w:author="冯 晓涵" w:date="2021-08-29T23:56:00Z">
            <w:trPr>
              <w:trHeight w:val="300"/>
            </w:trPr>
          </w:trPrChange>
        </w:trPr>
        <w:tc>
          <w:tcPr>
            <w:tcW w:w="2260" w:type="dxa"/>
            <w:hideMark/>
            <w:tcPrChange w:id="701" w:author="冯 晓涵" w:date="2021-08-29T23:56:00Z">
              <w:tcPr>
                <w:tcW w:w="2260" w:type="dxa"/>
                <w:hideMark/>
              </w:tcPr>
            </w:tcPrChange>
          </w:tcPr>
          <w:p w14:paraId="62ED1D19" w14:textId="77777777" w:rsidR="004A7256" w:rsidRPr="00391605" w:rsidRDefault="004A7256">
            <w:pPr>
              <w:spacing w:before="156"/>
              <w:jc w:val="center"/>
              <w:rPr>
                <w:rFonts w:ascii="Times New Roman" w:hAnsi="Times New Roman" w:cs="Times New Roman"/>
                <w:sz w:val="22"/>
                <w:rPrChange w:id="702" w:author="冯 晓涵" w:date="2021-08-28T18:59:00Z">
                  <w:rPr>
                    <w:rFonts w:ascii="Times New Roman" w:hAnsi="Times New Roman" w:cs="Times New Roman"/>
                  </w:rPr>
                </w:rPrChange>
              </w:rPr>
              <w:pPrChange w:id="703" w:author="LI Junjie" w:date="2021-08-30T10:22:00Z">
                <w:pPr>
                  <w:spacing w:before="156"/>
                </w:pPr>
              </w:pPrChange>
            </w:pPr>
            <w:proofErr w:type="spellStart"/>
            <w:r w:rsidRPr="00391605">
              <w:rPr>
                <w:rFonts w:ascii="Times New Roman" w:hAnsi="Times New Roman" w:cs="Times New Roman"/>
                <w:sz w:val="22"/>
                <w:rPrChange w:id="704" w:author="冯 晓涵" w:date="2021-08-28T18:59:00Z">
                  <w:rPr>
                    <w:rFonts w:ascii="Times New Roman" w:hAnsi="Times New Roman" w:cs="Times New Roman"/>
                  </w:rPr>
                </w:rPrChange>
              </w:rPr>
              <w:t>health_score</w:t>
            </w:r>
            <w:proofErr w:type="spellEnd"/>
          </w:p>
        </w:tc>
        <w:tc>
          <w:tcPr>
            <w:tcW w:w="1704" w:type="dxa"/>
            <w:hideMark/>
            <w:tcPrChange w:id="705" w:author="冯 晓涵" w:date="2021-08-29T23:56:00Z">
              <w:tcPr>
                <w:tcW w:w="1704" w:type="dxa"/>
                <w:hideMark/>
              </w:tcPr>
            </w:tcPrChange>
          </w:tcPr>
          <w:p w14:paraId="3D824690" w14:textId="71505FCB" w:rsidR="004A7256" w:rsidRPr="00391605" w:rsidRDefault="004A7256">
            <w:pPr>
              <w:spacing w:before="156"/>
              <w:jc w:val="center"/>
              <w:rPr>
                <w:rFonts w:ascii="Times New Roman" w:hAnsi="Times New Roman" w:cs="Times New Roman"/>
                <w:szCs w:val="21"/>
              </w:rPr>
              <w:pPrChange w:id="706" w:author="LI Junjie" w:date="2021-08-30T10:22:00Z">
                <w:pPr>
                  <w:spacing w:before="156"/>
                </w:pPr>
              </w:pPrChange>
            </w:pPr>
            <w:r w:rsidRPr="00391605">
              <w:rPr>
                <w:rFonts w:ascii="Times New Roman" w:hAnsi="Times New Roman" w:cs="Times New Roman"/>
                <w:szCs w:val="21"/>
              </w:rPr>
              <w:t>1342.020</w:t>
            </w:r>
          </w:p>
        </w:tc>
        <w:tc>
          <w:tcPr>
            <w:tcW w:w="1701" w:type="dxa"/>
            <w:tcPrChange w:id="707" w:author="冯 晓涵" w:date="2021-08-29T23:56:00Z">
              <w:tcPr>
                <w:tcW w:w="1701" w:type="dxa"/>
              </w:tcPr>
            </w:tcPrChange>
          </w:tcPr>
          <w:p w14:paraId="49D9CD2A" w14:textId="3377E00A" w:rsidR="004A7256" w:rsidRPr="00391605" w:rsidRDefault="004A7256">
            <w:pPr>
              <w:widowControl/>
              <w:spacing w:before="156"/>
              <w:jc w:val="center"/>
              <w:rPr>
                <w:rFonts w:ascii="Times New Roman" w:eastAsiaTheme="majorEastAsia" w:hAnsi="Times New Roman" w:cs="Times New Roman"/>
                <w:color w:val="000000"/>
                <w:szCs w:val="21"/>
                <w:shd w:val="clear" w:color="auto" w:fill="FFFFFF"/>
                <w:rPrChange w:id="708" w:author="冯 晓涵" w:date="2021-08-28T18:57:00Z">
                  <w:rPr>
                    <w:rFonts w:ascii="Times New Roman" w:eastAsiaTheme="majorEastAsia" w:hAnsi="Times New Roman" w:cs="Times New Roman"/>
                    <w:color w:val="000000"/>
                    <w:sz w:val="18"/>
                    <w:szCs w:val="18"/>
                    <w:shd w:val="clear" w:color="auto" w:fill="FFFFFF"/>
                  </w:rPr>
                </w:rPrChange>
              </w:rPr>
              <w:pPrChange w:id="709" w:author="LI Junjie" w:date="2021-08-30T10:22:00Z">
                <w:pPr>
                  <w:widowControl/>
                  <w:spacing w:before="156"/>
                  <w:jc w:val="left"/>
                </w:pPr>
              </w:pPrChange>
            </w:pPr>
            <w:r w:rsidRPr="006A4E7D">
              <w:rPr>
                <w:rFonts w:ascii="Times New Roman" w:hAnsi="Times New Roman" w:cs="Times New Roman"/>
                <w:szCs w:val="21"/>
              </w:rPr>
              <w:t>0.121</w:t>
            </w:r>
          </w:p>
        </w:tc>
        <w:tc>
          <w:tcPr>
            <w:tcW w:w="1843" w:type="dxa"/>
            <w:tcPrChange w:id="710" w:author="冯 晓涵" w:date="2021-08-29T23:56:00Z">
              <w:tcPr>
                <w:tcW w:w="1843" w:type="dxa"/>
              </w:tcPr>
            </w:tcPrChange>
          </w:tcPr>
          <w:p w14:paraId="43A0AFB5" w14:textId="77777777" w:rsidR="004A7256" w:rsidRPr="00391605" w:rsidRDefault="004A7256">
            <w:pPr>
              <w:widowControl/>
              <w:spacing w:before="156"/>
              <w:jc w:val="center"/>
              <w:rPr>
                <w:rFonts w:ascii="Times New Roman" w:hAnsi="Times New Roman" w:cs="Times New Roman"/>
                <w:szCs w:val="21"/>
              </w:rPr>
              <w:pPrChange w:id="711" w:author="LI Junjie" w:date="2021-08-30T10:22:00Z">
                <w:pPr>
                  <w:widowControl/>
                  <w:spacing w:before="156"/>
                  <w:jc w:val="left"/>
                </w:pPr>
              </w:pPrChange>
            </w:pPr>
            <w:r w:rsidRPr="00391605">
              <w:rPr>
                <w:rFonts w:ascii="Times New Roman" w:eastAsiaTheme="majorEastAsia" w:hAnsi="Times New Roman" w:cs="Times New Roman"/>
                <w:color w:val="000000"/>
                <w:szCs w:val="21"/>
                <w:shd w:val="clear" w:color="auto" w:fill="FFFFFF"/>
                <w:rPrChange w:id="712" w:author="冯 晓涵" w:date="2021-08-28T18:57:00Z">
                  <w:rPr>
                    <w:rFonts w:ascii="Times New Roman" w:eastAsiaTheme="majorEastAsia" w:hAnsi="Times New Roman" w:cs="Times New Roman"/>
                    <w:color w:val="000000"/>
                    <w:sz w:val="18"/>
                    <w:szCs w:val="18"/>
                    <w:shd w:val="clear" w:color="auto" w:fill="FFFFFF"/>
                  </w:rPr>
                </w:rPrChange>
              </w:rPr>
              <w:t>13.5%</w:t>
            </w:r>
          </w:p>
        </w:tc>
      </w:tr>
      <w:tr w:rsidR="004A7256" w:rsidRPr="00162937" w14:paraId="52002CFC" w14:textId="77777777" w:rsidTr="00022DAE">
        <w:trPr>
          <w:trHeight w:val="300"/>
          <w:trPrChange w:id="713" w:author="冯 晓涵" w:date="2021-08-29T23:56:00Z">
            <w:trPr>
              <w:trHeight w:val="300"/>
            </w:trPr>
          </w:trPrChange>
        </w:trPr>
        <w:tc>
          <w:tcPr>
            <w:tcW w:w="2260" w:type="dxa"/>
            <w:hideMark/>
            <w:tcPrChange w:id="714" w:author="冯 晓涵" w:date="2021-08-29T23:56:00Z">
              <w:tcPr>
                <w:tcW w:w="2260" w:type="dxa"/>
                <w:hideMark/>
              </w:tcPr>
            </w:tcPrChange>
          </w:tcPr>
          <w:p w14:paraId="2FF357CF" w14:textId="77777777" w:rsidR="004A7256" w:rsidRPr="00391605" w:rsidRDefault="004A7256">
            <w:pPr>
              <w:spacing w:before="156"/>
              <w:jc w:val="center"/>
              <w:rPr>
                <w:rFonts w:ascii="Times New Roman" w:hAnsi="Times New Roman" w:cs="Times New Roman"/>
                <w:sz w:val="22"/>
                <w:rPrChange w:id="715" w:author="冯 晓涵" w:date="2021-08-28T18:59:00Z">
                  <w:rPr>
                    <w:rFonts w:ascii="Times New Roman" w:hAnsi="Times New Roman" w:cs="Times New Roman"/>
                  </w:rPr>
                </w:rPrChange>
              </w:rPr>
              <w:pPrChange w:id="716" w:author="LI Junjie" w:date="2021-08-30T10:22:00Z">
                <w:pPr>
                  <w:spacing w:before="156"/>
                </w:pPr>
              </w:pPrChange>
            </w:pPr>
            <w:proofErr w:type="spellStart"/>
            <w:r w:rsidRPr="00391605">
              <w:rPr>
                <w:rFonts w:ascii="Times New Roman" w:hAnsi="Times New Roman" w:cs="Times New Roman"/>
                <w:sz w:val="22"/>
                <w:rPrChange w:id="717" w:author="冯 晓涵" w:date="2021-08-28T18:59:00Z">
                  <w:rPr>
                    <w:rFonts w:ascii="Times New Roman" w:hAnsi="Times New Roman" w:cs="Times New Roman"/>
                  </w:rPr>
                </w:rPrChange>
              </w:rPr>
              <w:t>live_score</w:t>
            </w:r>
            <w:proofErr w:type="spellEnd"/>
          </w:p>
        </w:tc>
        <w:tc>
          <w:tcPr>
            <w:tcW w:w="1704" w:type="dxa"/>
            <w:hideMark/>
            <w:tcPrChange w:id="718" w:author="冯 晓涵" w:date="2021-08-29T23:56:00Z">
              <w:tcPr>
                <w:tcW w:w="1704" w:type="dxa"/>
                <w:hideMark/>
              </w:tcPr>
            </w:tcPrChange>
          </w:tcPr>
          <w:p w14:paraId="257C79BE" w14:textId="18DAABB0" w:rsidR="004A7256" w:rsidRPr="00391605" w:rsidRDefault="004A7256">
            <w:pPr>
              <w:spacing w:before="156"/>
              <w:jc w:val="center"/>
              <w:rPr>
                <w:rFonts w:ascii="Times New Roman" w:hAnsi="Times New Roman" w:cs="Times New Roman"/>
                <w:szCs w:val="21"/>
              </w:rPr>
              <w:pPrChange w:id="719" w:author="LI Junjie" w:date="2021-08-30T10:22:00Z">
                <w:pPr>
                  <w:spacing w:before="156"/>
                </w:pPr>
              </w:pPrChange>
            </w:pPr>
            <w:r w:rsidRPr="00391605">
              <w:rPr>
                <w:rFonts w:ascii="Times New Roman" w:hAnsi="Times New Roman" w:cs="Times New Roman"/>
                <w:szCs w:val="21"/>
              </w:rPr>
              <w:t>1110.486</w:t>
            </w:r>
          </w:p>
        </w:tc>
        <w:tc>
          <w:tcPr>
            <w:tcW w:w="1701" w:type="dxa"/>
            <w:tcPrChange w:id="720" w:author="冯 晓涵" w:date="2021-08-29T23:56:00Z">
              <w:tcPr>
                <w:tcW w:w="1701" w:type="dxa"/>
              </w:tcPr>
            </w:tcPrChange>
          </w:tcPr>
          <w:p w14:paraId="335723D3" w14:textId="17F9406D" w:rsidR="004A7256" w:rsidRPr="00391605" w:rsidRDefault="004A7256">
            <w:pPr>
              <w:widowControl/>
              <w:spacing w:before="156"/>
              <w:jc w:val="center"/>
              <w:rPr>
                <w:rFonts w:ascii="Times New Roman" w:eastAsiaTheme="majorEastAsia" w:hAnsi="Times New Roman" w:cs="Times New Roman"/>
                <w:color w:val="000000"/>
                <w:szCs w:val="21"/>
                <w:shd w:val="clear" w:color="auto" w:fill="FFFFFF"/>
                <w:rPrChange w:id="721" w:author="冯 晓涵" w:date="2021-08-28T18:57:00Z">
                  <w:rPr>
                    <w:rFonts w:ascii="Times New Roman" w:eastAsiaTheme="majorEastAsia" w:hAnsi="Times New Roman" w:cs="Times New Roman"/>
                    <w:color w:val="000000"/>
                    <w:sz w:val="18"/>
                    <w:szCs w:val="18"/>
                    <w:shd w:val="clear" w:color="auto" w:fill="FFFFFF"/>
                  </w:rPr>
                </w:rPrChange>
              </w:rPr>
              <w:pPrChange w:id="722" w:author="LI Junjie" w:date="2021-08-30T10:22:00Z">
                <w:pPr>
                  <w:widowControl/>
                  <w:spacing w:before="156"/>
                  <w:jc w:val="left"/>
                </w:pPr>
              </w:pPrChange>
            </w:pPr>
            <w:r w:rsidRPr="006A4E7D">
              <w:rPr>
                <w:rFonts w:ascii="Times New Roman" w:hAnsi="Times New Roman" w:cs="Times New Roman"/>
                <w:szCs w:val="21"/>
              </w:rPr>
              <w:t>0.086</w:t>
            </w:r>
          </w:p>
        </w:tc>
        <w:tc>
          <w:tcPr>
            <w:tcW w:w="1843" w:type="dxa"/>
            <w:tcPrChange w:id="723" w:author="冯 晓涵" w:date="2021-08-29T23:56:00Z">
              <w:tcPr>
                <w:tcW w:w="1843" w:type="dxa"/>
              </w:tcPr>
            </w:tcPrChange>
          </w:tcPr>
          <w:p w14:paraId="3106192A" w14:textId="77777777" w:rsidR="004A7256" w:rsidRPr="00391605" w:rsidRDefault="004A7256">
            <w:pPr>
              <w:widowControl/>
              <w:spacing w:before="156"/>
              <w:jc w:val="center"/>
              <w:rPr>
                <w:rFonts w:ascii="Times New Roman" w:hAnsi="Times New Roman" w:cs="Times New Roman"/>
                <w:szCs w:val="21"/>
              </w:rPr>
              <w:pPrChange w:id="724" w:author="LI Junjie" w:date="2021-08-30T10:22:00Z">
                <w:pPr>
                  <w:widowControl/>
                  <w:spacing w:before="156"/>
                  <w:jc w:val="left"/>
                </w:pPr>
              </w:pPrChange>
            </w:pPr>
            <w:r w:rsidRPr="00391605">
              <w:rPr>
                <w:rFonts w:ascii="Times New Roman" w:eastAsiaTheme="majorEastAsia" w:hAnsi="Times New Roman" w:cs="Times New Roman"/>
                <w:color w:val="000000"/>
                <w:szCs w:val="21"/>
                <w:shd w:val="clear" w:color="auto" w:fill="FFFFFF"/>
                <w:rPrChange w:id="725" w:author="冯 晓涵" w:date="2021-08-28T18:57:00Z">
                  <w:rPr>
                    <w:rFonts w:ascii="Times New Roman" w:eastAsiaTheme="majorEastAsia" w:hAnsi="Times New Roman" w:cs="Times New Roman"/>
                    <w:color w:val="000000"/>
                    <w:sz w:val="18"/>
                    <w:szCs w:val="18"/>
                    <w:shd w:val="clear" w:color="auto" w:fill="FFFFFF"/>
                  </w:rPr>
                </w:rPrChange>
              </w:rPr>
              <w:t>9.3%</w:t>
            </w:r>
          </w:p>
        </w:tc>
      </w:tr>
      <w:tr w:rsidR="004A7256" w:rsidRPr="00162937" w14:paraId="26DF3175" w14:textId="77777777" w:rsidTr="00022DAE">
        <w:trPr>
          <w:trHeight w:val="300"/>
          <w:trPrChange w:id="726" w:author="冯 晓涵" w:date="2021-08-29T23:56:00Z">
            <w:trPr>
              <w:trHeight w:val="300"/>
            </w:trPr>
          </w:trPrChange>
        </w:trPr>
        <w:tc>
          <w:tcPr>
            <w:tcW w:w="2260" w:type="dxa"/>
            <w:hideMark/>
            <w:tcPrChange w:id="727" w:author="冯 晓涵" w:date="2021-08-29T23:56:00Z">
              <w:tcPr>
                <w:tcW w:w="2260" w:type="dxa"/>
                <w:hideMark/>
              </w:tcPr>
            </w:tcPrChange>
          </w:tcPr>
          <w:p w14:paraId="6BCA9962" w14:textId="77777777" w:rsidR="004A7256" w:rsidRPr="00391605" w:rsidRDefault="004A7256">
            <w:pPr>
              <w:spacing w:before="156"/>
              <w:jc w:val="center"/>
              <w:rPr>
                <w:rFonts w:ascii="Times New Roman" w:hAnsi="Times New Roman" w:cs="Times New Roman"/>
                <w:sz w:val="22"/>
                <w:rPrChange w:id="728" w:author="冯 晓涵" w:date="2021-08-28T18:59:00Z">
                  <w:rPr>
                    <w:rFonts w:ascii="Times New Roman" w:hAnsi="Times New Roman" w:cs="Times New Roman"/>
                  </w:rPr>
                </w:rPrChange>
              </w:rPr>
              <w:pPrChange w:id="729" w:author="LI Junjie" w:date="2021-08-30T10:22:00Z">
                <w:pPr>
                  <w:spacing w:before="156"/>
                </w:pPr>
              </w:pPrChange>
            </w:pPr>
            <w:proofErr w:type="spellStart"/>
            <w:r w:rsidRPr="00391605">
              <w:rPr>
                <w:rFonts w:ascii="Times New Roman" w:hAnsi="Times New Roman" w:cs="Times New Roman"/>
                <w:sz w:val="22"/>
                <w:rPrChange w:id="730" w:author="冯 晓涵" w:date="2021-08-28T18:59:00Z">
                  <w:rPr>
                    <w:rFonts w:ascii="Times New Roman" w:hAnsi="Times New Roman" w:cs="Times New Roman"/>
                  </w:rPr>
                </w:rPrChange>
              </w:rPr>
              <w:lastRenderedPageBreak/>
              <w:t>house_score</w:t>
            </w:r>
            <w:proofErr w:type="spellEnd"/>
          </w:p>
        </w:tc>
        <w:tc>
          <w:tcPr>
            <w:tcW w:w="1704" w:type="dxa"/>
            <w:hideMark/>
            <w:tcPrChange w:id="731" w:author="冯 晓涵" w:date="2021-08-29T23:56:00Z">
              <w:tcPr>
                <w:tcW w:w="1704" w:type="dxa"/>
                <w:hideMark/>
              </w:tcPr>
            </w:tcPrChange>
          </w:tcPr>
          <w:p w14:paraId="566B3CA3" w14:textId="502965FF" w:rsidR="004A7256" w:rsidRPr="00391605" w:rsidRDefault="004A7256">
            <w:pPr>
              <w:spacing w:before="156"/>
              <w:jc w:val="center"/>
              <w:rPr>
                <w:rFonts w:ascii="Times New Roman" w:hAnsi="Times New Roman" w:cs="Times New Roman"/>
                <w:szCs w:val="21"/>
              </w:rPr>
              <w:pPrChange w:id="732" w:author="LI Junjie" w:date="2021-08-30T10:22:00Z">
                <w:pPr>
                  <w:spacing w:before="156"/>
                </w:pPr>
              </w:pPrChange>
            </w:pPr>
            <w:r w:rsidRPr="00391605">
              <w:rPr>
                <w:rFonts w:ascii="Times New Roman" w:hAnsi="Times New Roman" w:cs="Times New Roman"/>
                <w:szCs w:val="21"/>
              </w:rPr>
              <w:t>1093.447</w:t>
            </w:r>
          </w:p>
        </w:tc>
        <w:tc>
          <w:tcPr>
            <w:tcW w:w="1701" w:type="dxa"/>
            <w:tcPrChange w:id="733" w:author="冯 晓涵" w:date="2021-08-29T23:56:00Z">
              <w:tcPr>
                <w:tcW w:w="1701" w:type="dxa"/>
              </w:tcPr>
            </w:tcPrChange>
          </w:tcPr>
          <w:p w14:paraId="6B0212C0" w14:textId="5F3ABDA7" w:rsidR="004A7256" w:rsidRPr="00391605" w:rsidRDefault="004A7256">
            <w:pPr>
              <w:widowControl/>
              <w:spacing w:before="156"/>
              <w:jc w:val="center"/>
              <w:rPr>
                <w:rFonts w:ascii="Times New Roman" w:eastAsiaTheme="majorEastAsia" w:hAnsi="Times New Roman" w:cs="Times New Roman"/>
                <w:color w:val="000000"/>
                <w:szCs w:val="21"/>
                <w:shd w:val="clear" w:color="auto" w:fill="FFFFFF"/>
                <w:rPrChange w:id="734" w:author="冯 晓涵" w:date="2021-08-28T18:57:00Z">
                  <w:rPr>
                    <w:rFonts w:ascii="Times New Roman" w:eastAsiaTheme="majorEastAsia" w:hAnsi="Times New Roman" w:cs="Times New Roman"/>
                    <w:color w:val="000000"/>
                    <w:sz w:val="18"/>
                    <w:szCs w:val="18"/>
                    <w:shd w:val="clear" w:color="auto" w:fill="FFFFFF"/>
                  </w:rPr>
                </w:rPrChange>
              </w:rPr>
              <w:pPrChange w:id="735" w:author="LI Junjie" w:date="2021-08-30T10:22:00Z">
                <w:pPr>
                  <w:widowControl/>
                  <w:spacing w:before="156"/>
                  <w:jc w:val="left"/>
                </w:pPr>
              </w:pPrChange>
            </w:pPr>
            <w:r w:rsidRPr="006A4E7D">
              <w:rPr>
                <w:rFonts w:ascii="Times New Roman" w:hAnsi="Times New Roman" w:cs="Times New Roman"/>
                <w:szCs w:val="21"/>
              </w:rPr>
              <w:t>0.100</w:t>
            </w:r>
          </w:p>
        </w:tc>
        <w:tc>
          <w:tcPr>
            <w:tcW w:w="1843" w:type="dxa"/>
            <w:tcPrChange w:id="736" w:author="冯 晓涵" w:date="2021-08-29T23:56:00Z">
              <w:tcPr>
                <w:tcW w:w="1843" w:type="dxa"/>
              </w:tcPr>
            </w:tcPrChange>
          </w:tcPr>
          <w:p w14:paraId="49965246" w14:textId="77777777" w:rsidR="004A7256" w:rsidRPr="00391605" w:rsidRDefault="004A7256">
            <w:pPr>
              <w:widowControl/>
              <w:spacing w:before="156"/>
              <w:jc w:val="center"/>
              <w:rPr>
                <w:rFonts w:ascii="Times New Roman" w:hAnsi="Times New Roman" w:cs="Times New Roman"/>
                <w:szCs w:val="21"/>
              </w:rPr>
              <w:pPrChange w:id="737" w:author="LI Junjie" w:date="2021-08-30T10:22:00Z">
                <w:pPr>
                  <w:widowControl/>
                  <w:spacing w:before="156"/>
                  <w:jc w:val="left"/>
                </w:pPr>
              </w:pPrChange>
            </w:pPr>
            <w:r w:rsidRPr="00391605">
              <w:rPr>
                <w:rFonts w:ascii="Times New Roman" w:eastAsiaTheme="majorEastAsia" w:hAnsi="Times New Roman" w:cs="Times New Roman"/>
                <w:color w:val="000000"/>
                <w:szCs w:val="21"/>
                <w:shd w:val="clear" w:color="auto" w:fill="FFFFFF"/>
                <w:rPrChange w:id="738" w:author="冯 晓涵" w:date="2021-08-28T18:57:00Z">
                  <w:rPr>
                    <w:rFonts w:ascii="Times New Roman" w:eastAsiaTheme="majorEastAsia" w:hAnsi="Times New Roman" w:cs="Times New Roman"/>
                    <w:color w:val="000000"/>
                    <w:sz w:val="18"/>
                    <w:szCs w:val="18"/>
                    <w:shd w:val="clear" w:color="auto" w:fill="FFFFFF"/>
                  </w:rPr>
                </w:rPrChange>
              </w:rPr>
              <w:t>9.3%</w:t>
            </w:r>
          </w:p>
        </w:tc>
      </w:tr>
      <w:tr w:rsidR="004A7256" w:rsidRPr="00162937" w14:paraId="6E8AE1AC" w14:textId="77777777" w:rsidTr="00022DAE">
        <w:trPr>
          <w:trHeight w:val="300"/>
          <w:trPrChange w:id="739" w:author="冯 晓涵" w:date="2021-08-29T23:56:00Z">
            <w:trPr>
              <w:trHeight w:val="300"/>
            </w:trPr>
          </w:trPrChange>
        </w:trPr>
        <w:tc>
          <w:tcPr>
            <w:tcW w:w="2260" w:type="dxa"/>
            <w:hideMark/>
            <w:tcPrChange w:id="740" w:author="冯 晓涵" w:date="2021-08-29T23:56:00Z">
              <w:tcPr>
                <w:tcW w:w="2260" w:type="dxa"/>
                <w:hideMark/>
              </w:tcPr>
            </w:tcPrChange>
          </w:tcPr>
          <w:p w14:paraId="5B7909CD" w14:textId="77777777" w:rsidR="004A7256" w:rsidRPr="00391605" w:rsidRDefault="004A7256">
            <w:pPr>
              <w:spacing w:before="156"/>
              <w:jc w:val="center"/>
              <w:rPr>
                <w:rFonts w:ascii="Times New Roman" w:hAnsi="Times New Roman" w:cs="Times New Roman"/>
                <w:sz w:val="22"/>
                <w:rPrChange w:id="741" w:author="冯 晓涵" w:date="2021-08-28T18:59:00Z">
                  <w:rPr>
                    <w:rFonts w:ascii="Times New Roman" w:hAnsi="Times New Roman" w:cs="Times New Roman"/>
                  </w:rPr>
                </w:rPrChange>
              </w:rPr>
              <w:pPrChange w:id="742" w:author="LI Junjie" w:date="2021-08-30T10:22:00Z">
                <w:pPr>
                  <w:spacing w:before="156"/>
                </w:pPr>
              </w:pPrChange>
            </w:pPr>
            <w:proofErr w:type="spellStart"/>
            <w:r w:rsidRPr="00391605">
              <w:rPr>
                <w:rFonts w:ascii="Times New Roman" w:hAnsi="Times New Roman" w:cs="Times New Roman"/>
                <w:sz w:val="22"/>
                <w:rPrChange w:id="743" w:author="冯 晓涵" w:date="2021-08-28T18:59:00Z">
                  <w:rPr>
                    <w:rFonts w:ascii="Times New Roman" w:hAnsi="Times New Roman" w:cs="Times New Roman"/>
                  </w:rPr>
                </w:rPrChange>
              </w:rPr>
              <w:t>crime_score</w:t>
            </w:r>
            <w:proofErr w:type="spellEnd"/>
          </w:p>
        </w:tc>
        <w:tc>
          <w:tcPr>
            <w:tcW w:w="1704" w:type="dxa"/>
            <w:hideMark/>
            <w:tcPrChange w:id="744" w:author="冯 晓涵" w:date="2021-08-29T23:56:00Z">
              <w:tcPr>
                <w:tcW w:w="1704" w:type="dxa"/>
                <w:hideMark/>
              </w:tcPr>
            </w:tcPrChange>
          </w:tcPr>
          <w:p w14:paraId="4D79F56F" w14:textId="6B8A9D96" w:rsidR="004A7256" w:rsidRPr="00391605" w:rsidRDefault="004A7256">
            <w:pPr>
              <w:spacing w:before="156"/>
              <w:jc w:val="center"/>
              <w:rPr>
                <w:rFonts w:ascii="Times New Roman" w:hAnsi="Times New Roman" w:cs="Times New Roman"/>
                <w:szCs w:val="21"/>
              </w:rPr>
              <w:pPrChange w:id="745" w:author="LI Junjie" w:date="2021-08-30T10:22:00Z">
                <w:pPr>
                  <w:spacing w:before="156"/>
                </w:pPr>
              </w:pPrChange>
            </w:pPr>
            <w:r w:rsidRPr="00391605">
              <w:rPr>
                <w:rFonts w:ascii="Times New Roman" w:hAnsi="Times New Roman" w:cs="Times New Roman"/>
                <w:szCs w:val="21"/>
              </w:rPr>
              <w:t>954.190</w:t>
            </w:r>
          </w:p>
        </w:tc>
        <w:tc>
          <w:tcPr>
            <w:tcW w:w="1701" w:type="dxa"/>
            <w:tcPrChange w:id="746" w:author="冯 晓涵" w:date="2021-08-29T23:56:00Z">
              <w:tcPr>
                <w:tcW w:w="1701" w:type="dxa"/>
              </w:tcPr>
            </w:tcPrChange>
          </w:tcPr>
          <w:p w14:paraId="5AC975BE" w14:textId="3FCC6F3D" w:rsidR="004A7256" w:rsidRPr="00391605" w:rsidRDefault="004A7256">
            <w:pPr>
              <w:widowControl/>
              <w:spacing w:before="156"/>
              <w:jc w:val="center"/>
              <w:rPr>
                <w:rFonts w:ascii="Times New Roman" w:eastAsiaTheme="majorEastAsia" w:hAnsi="Times New Roman" w:cs="Times New Roman"/>
                <w:color w:val="000000"/>
                <w:szCs w:val="21"/>
                <w:shd w:val="clear" w:color="auto" w:fill="FFFFFF"/>
                <w:rPrChange w:id="747" w:author="冯 晓涵" w:date="2021-08-28T18:57:00Z">
                  <w:rPr>
                    <w:rFonts w:ascii="Times New Roman" w:eastAsiaTheme="majorEastAsia" w:hAnsi="Times New Roman" w:cs="Times New Roman"/>
                    <w:color w:val="000000"/>
                    <w:sz w:val="18"/>
                    <w:szCs w:val="18"/>
                    <w:shd w:val="clear" w:color="auto" w:fill="FFFFFF"/>
                  </w:rPr>
                </w:rPrChange>
              </w:rPr>
              <w:pPrChange w:id="748" w:author="LI Junjie" w:date="2021-08-30T10:22:00Z">
                <w:pPr>
                  <w:widowControl/>
                  <w:spacing w:before="156"/>
                  <w:jc w:val="left"/>
                </w:pPr>
              </w:pPrChange>
            </w:pPr>
            <w:r w:rsidRPr="006A4E7D">
              <w:rPr>
                <w:rFonts w:ascii="Times New Roman" w:hAnsi="Times New Roman" w:cs="Times New Roman"/>
                <w:szCs w:val="21"/>
              </w:rPr>
              <w:t>0.098</w:t>
            </w:r>
          </w:p>
        </w:tc>
        <w:tc>
          <w:tcPr>
            <w:tcW w:w="1843" w:type="dxa"/>
            <w:tcPrChange w:id="749" w:author="冯 晓涵" w:date="2021-08-29T23:56:00Z">
              <w:tcPr>
                <w:tcW w:w="1843" w:type="dxa"/>
              </w:tcPr>
            </w:tcPrChange>
          </w:tcPr>
          <w:p w14:paraId="7DB6F2BB" w14:textId="77777777" w:rsidR="004A7256" w:rsidRPr="00391605" w:rsidRDefault="004A7256">
            <w:pPr>
              <w:widowControl/>
              <w:spacing w:before="156"/>
              <w:jc w:val="center"/>
              <w:rPr>
                <w:rFonts w:ascii="Times New Roman" w:hAnsi="Times New Roman" w:cs="Times New Roman"/>
                <w:szCs w:val="21"/>
              </w:rPr>
              <w:pPrChange w:id="750" w:author="LI Junjie" w:date="2021-08-30T10:22:00Z">
                <w:pPr>
                  <w:widowControl/>
                  <w:spacing w:before="156"/>
                  <w:jc w:val="left"/>
                </w:pPr>
              </w:pPrChange>
            </w:pPr>
            <w:r w:rsidRPr="00391605">
              <w:rPr>
                <w:rFonts w:ascii="Times New Roman" w:eastAsiaTheme="majorEastAsia" w:hAnsi="Times New Roman" w:cs="Times New Roman"/>
                <w:color w:val="000000"/>
                <w:szCs w:val="21"/>
                <w:shd w:val="clear" w:color="auto" w:fill="FFFFFF"/>
                <w:rPrChange w:id="751" w:author="冯 晓涵" w:date="2021-08-28T18:57:00Z">
                  <w:rPr>
                    <w:rFonts w:ascii="Times New Roman" w:eastAsiaTheme="majorEastAsia" w:hAnsi="Times New Roman" w:cs="Times New Roman"/>
                    <w:color w:val="000000"/>
                    <w:sz w:val="18"/>
                    <w:szCs w:val="18"/>
                    <w:shd w:val="clear" w:color="auto" w:fill="FFFFFF"/>
                  </w:rPr>
                </w:rPrChange>
              </w:rPr>
              <w:t>9.3%</w:t>
            </w:r>
          </w:p>
        </w:tc>
      </w:tr>
    </w:tbl>
    <w:p w14:paraId="6100797F" w14:textId="20D458CB" w:rsidR="004A7256" w:rsidDel="00EF424D" w:rsidRDefault="004A7256" w:rsidP="007A0251">
      <w:pPr>
        <w:spacing w:before="156"/>
        <w:rPr>
          <w:del w:id="752" w:author="冯 晓涵" w:date="2021-08-28T23:33:00Z"/>
        </w:rPr>
      </w:pPr>
    </w:p>
    <w:p w14:paraId="0D5F313A" w14:textId="77777777" w:rsidR="00EF424D" w:rsidRDefault="00EF424D" w:rsidP="007A0251">
      <w:pPr>
        <w:spacing w:before="156"/>
        <w:rPr>
          <w:ins w:id="753" w:author="LI Junjie" w:date="2021-08-30T10:23:00Z"/>
        </w:rPr>
      </w:pPr>
    </w:p>
    <w:p w14:paraId="078A0A0D" w14:textId="77777777" w:rsidR="004A7256" w:rsidDel="00A70F43" w:rsidRDefault="004A7256" w:rsidP="0037321A">
      <w:pPr>
        <w:widowControl/>
        <w:shd w:val="clear" w:color="auto" w:fill="FFFFFF"/>
        <w:spacing w:before="156"/>
        <w:jc w:val="left"/>
        <w:rPr>
          <w:del w:id="754" w:author="冯 晓涵" w:date="2021-08-28T23:34:00Z"/>
          <w:rFonts w:ascii="Helvetica" w:eastAsia="宋体" w:hAnsi="Helvetica" w:cs="Helvetica"/>
          <w:color w:val="000000"/>
          <w:kern w:val="0"/>
          <w:szCs w:val="21"/>
        </w:rPr>
      </w:pPr>
    </w:p>
    <w:p w14:paraId="0A8D9E9C" w14:textId="59DDB0B4" w:rsidR="004A7256" w:rsidRPr="00D857B2" w:rsidRDefault="007A0251" w:rsidP="007A0251">
      <w:pPr>
        <w:spacing w:before="156"/>
        <w:rPr>
          <w:rFonts w:ascii="Tahoma" w:hAnsi="Tahoma" w:cs="Tahoma"/>
        </w:rPr>
      </w:pPr>
      <w:r w:rsidRPr="00D857B2">
        <w:rPr>
          <w:rFonts w:ascii="Tahoma" w:hAnsi="Tahoma" w:cs="Tahoma"/>
        </w:rPr>
        <w:t xml:space="preserve">For the </w:t>
      </w:r>
      <w:commentRangeStart w:id="755"/>
      <w:r w:rsidRPr="00D857B2">
        <w:rPr>
          <w:rFonts w:ascii="Tahoma" w:hAnsi="Tahoma" w:cs="Tahoma"/>
        </w:rPr>
        <w:t>second kind of summary plot</w:t>
      </w:r>
      <w:commentRangeEnd w:id="755"/>
      <w:r w:rsidR="00FF06A3">
        <w:rPr>
          <w:rStyle w:val="CommentReference"/>
        </w:rPr>
        <w:commentReference w:id="755"/>
      </w:r>
      <w:ins w:id="756" w:author="冯 晓涵" w:date="2021-08-28T18:38:00Z">
        <w:r w:rsidR="005D1DAC">
          <w:rPr>
            <w:rFonts w:ascii="Tahoma" w:hAnsi="Tahoma" w:cs="Tahoma"/>
          </w:rPr>
          <w:t>, which is figure 11</w:t>
        </w:r>
      </w:ins>
      <w:r w:rsidRPr="00D857B2">
        <w:rPr>
          <w:rFonts w:ascii="Tahoma" w:hAnsi="Tahoma" w:cs="Tahoma"/>
        </w:rPr>
        <w:t xml:space="preserve">, the row of it results from projecting the points of a SHAP scatter plot onto the y-axis, then recoloring </w:t>
      </w:r>
      <w:ins w:id="757" w:author="冯 晓涵" w:date="2021-08-28T19:19:00Z">
        <w:r w:rsidR="006A4E7D">
          <w:rPr>
            <w:rFonts w:ascii="Tahoma" w:hAnsi="Tahoma" w:cs="Tahoma"/>
          </w:rPr>
          <w:t xml:space="preserve">it </w:t>
        </w:r>
      </w:ins>
      <w:r w:rsidRPr="00D857B2">
        <w:rPr>
          <w:rFonts w:ascii="Tahoma" w:hAnsi="Tahoma" w:cs="Tahoma"/>
        </w:rPr>
        <w:t xml:space="preserve">by the </w:t>
      </w:r>
      <w:commentRangeStart w:id="758"/>
      <w:r w:rsidRPr="00D857B2">
        <w:rPr>
          <w:rFonts w:ascii="Tahoma" w:hAnsi="Tahoma" w:cs="Tahoma"/>
        </w:rPr>
        <w:t xml:space="preserve">feature </w:t>
      </w:r>
      <w:del w:id="759" w:author="冯 晓涵" w:date="2021-08-28T18:39:00Z">
        <w:r w:rsidRPr="00D857B2" w:rsidDel="005D1DAC">
          <w:rPr>
            <w:rFonts w:ascii="Tahoma" w:hAnsi="Tahoma" w:cs="Tahoma"/>
          </w:rPr>
          <w:delText>itself</w:delText>
        </w:r>
        <w:commentRangeEnd w:id="758"/>
        <w:r w:rsidR="00FF06A3" w:rsidDel="005D1DAC">
          <w:rPr>
            <w:rStyle w:val="CommentReference"/>
          </w:rPr>
          <w:commentReference w:id="758"/>
        </w:r>
      </w:del>
      <w:ins w:id="760" w:author="冯 晓涵" w:date="2021-08-28T18:39:00Z">
        <w:r w:rsidR="005D1DAC">
          <w:rPr>
            <w:rFonts w:ascii="Tahoma" w:hAnsi="Tahoma" w:cs="Tahoma"/>
          </w:rPr>
          <w:t>value</w:t>
        </w:r>
      </w:ins>
      <w:r w:rsidRPr="00D857B2">
        <w:rPr>
          <w:rFonts w:ascii="Tahoma" w:hAnsi="Tahoma" w:cs="Tahoma"/>
        </w:rPr>
        <w:t xml:space="preserve">. This plot has loaded information and the biggest difference </w:t>
      </w:r>
      <w:r w:rsidR="00B1209D">
        <w:rPr>
          <w:rFonts w:ascii="Tahoma" w:hAnsi="Tahoma" w:cs="Tahoma"/>
        </w:rPr>
        <w:t>between</w:t>
      </w:r>
      <w:r w:rsidRPr="00D857B2">
        <w:rPr>
          <w:rFonts w:ascii="Tahoma" w:hAnsi="Tahoma" w:cs="Tahoma"/>
        </w:rPr>
        <w:t xml:space="preserve"> this plot and the regular variable importance plot is that the color </w:t>
      </w:r>
      <w:r w:rsidR="00B47F74" w:rsidRPr="00D857B2">
        <w:rPr>
          <w:rFonts w:ascii="Tahoma" w:hAnsi="Tahoma" w:cs="Tahoma"/>
        </w:rPr>
        <w:t xml:space="preserve">attribute </w:t>
      </w:r>
      <w:r w:rsidRPr="00D857B2">
        <w:rPr>
          <w:rFonts w:ascii="Tahoma" w:hAnsi="Tahoma" w:cs="Tahoma"/>
        </w:rPr>
        <w:t xml:space="preserve">allows us </w:t>
      </w:r>
      <w:r w:rsidR="00B1209D">
        <w:rPr>
          <w:rFonts w:ascii="Tahoma" w:hAnsi="Tahoma" w:cs="Tahoma"/>
        </w:rPr>
        <w:t xml:space="preserve">to </w:t>
      </w:r>
      <w:r w:rsidRPr="00D857B2">
        <w:rPr>
          <w:rFonts w:ascii="Tahoma" w:hAnsi="Tahoma" w:cs="Tahoma"/>
        </w:rPr>
        <w:t xml:space="preserve">match how changes in the value of a feature </w:t>
      </w:r>
      <w:r w:rsidR="00B1209D">
        <w:rPr>
          <w:rFonts w:ascii="Tahoma" w:hAnsi="Tahoma" w:cs="Tahoma"/>
        </w:rPr>
        <w:t>a</w:t>
      </w:r>
      <w:r w:rsidRPr="00D857B2">
        <w:rPr>
          <w:rFonts w:ascii="Tahoma" w:hAnsi="Tahoma" w:cs="Tahoma"/>
        </w:rPr>
        <w:t>ffect the change in IMD rank</w:t>
      </w:r>
      <w:r w:rsidR="004A7256" w:rsidRPr="00D857B2">
        <w:rPr>
          <w:rFonts w:ascii="Tahoma" w:hAnsi="Tahoma" w:cs="Tahoma"/>
        </w:rPr>
        <w:t xml:space="preserve"> and </w:t>
      </w:r>
      <w:r w:rsidRPr="00D857B2">
        <w:rPr>
          <w:rFonts w:ascii="Tahoma" w:hAnsi="Tahoma" w:cs="Tahoma"/>
        </w:rPr>
        <w:t xml:space="preserve">it </w:t>
      </w:r>
      <w:r w:rsidR="004A7256" w:rsidRPr="00D857B2">
        <w:rPr>
          <w:rFonts w:ascii="Tahoma" w:hAnsi="Tahoma" w:cs="Tahoma"/>
        </w:rPr>
        <w:t>also indicates</w:t>
      </w:r>
      <w:r w:rsidRPr="00D857B2">
        <w:rPr>
          <w:rFonts w:ascii="Tahoma" w:hAnsi="Tahoma" w:cs="Tahoma"/>
        </w:rPr>
        <w:t xml:space="preserve"> the relationships of the predictors with the target variable.</w:t>
      </w:r>
    </w:p>
    <w:p w14:paraId="3BF091BE" w14:textId="28D0C99A" w:rsidR="00B47F74" w:rsidDel="00B9773B" w:rsidRDefault="00A26562" w:rsidP="00185F79">
      <w:pPr>
        <w:spacing w:before="156"/>
        <w:rPr>
          <w:del w:id="761" w:author="冯 晓涵" w:date="2021-08-28T23:34:00Z"/>
          <w:rFonts w:ascii="Tahoma" w:hAnsi="Tahoma" w:cs="Tahoma"/>
        </w:rPr>
      </w:pPr>
      <w:r w:rsidRPr="00D857B2">
        <w:rPr>
          <w:rFonts w:ascii="Tahoma" w:hAnsi="Tahoma" w:cs="Tahoma" w:hint="eastAsia"/>
        </w:rPr>
        <w:t>A</w:t>
      </w:r>
      <w:r w:rsidRPr="00D857B2">
        <w:rPr>
          <w:rFonts w:ascii="Tahoma" w:hAnsi="Tahoma" w:cs="Tahoma"/>
        </w:rPr>
        <w:t xml:space="preserve">s the variables are ranked by the feature importance in descending order, their sequence </w:t>
      </w:r>
      <w:r w:rsidR="00B47F74" w:rsidRPr="00D857B2">
        <w:rPr>
          <w:rFonts w:ascii="Tahoma" w:hAnsi="Tahoma" w:cs="Tahoma"/>
        </w:rPr>
        <w:t>is</w:t>
      </w:r>
      <w:r w:rsidRPr="00D857B2">
        <w:rPr>
          <w:rFonts w:ascii="Tahoma" w:hAnsi="Tahoma" w:cs="Tahoma"/>
        </w:rPr>
        <w:t xml:space="preserve"> the same as </w:t>
      </w:r>
      <w:r w:rsidR="00944B3F">
        <w:rPr>
          <w:rFonts w:ascii="Tahoma" w:hAnsi="Tahoma" w:cs="Tahoma"/>
        </w:rPr>
        <w:t xml:space="preserve">in </w:t>
      </w:r>
      <w:r w:rsidRPr="00D857B2">
        <w:rPr>
          <w:rFonts w:ascii="Tahoma" w:hAnsi="Tahoma" w:cs="Tahoma"/>
        </w:rPr>
        <w:t>figure 1</w:t>
      </w:r>
      <w:r w:rsidR="00CB4F76">
        <w:rPr>
          <w:rFonts w:ascii="Tahoma" w:hAnsi="Tahoma" w:cs="Tahoma"/>
        </w:rPr>
        <w:t>0</w:t>
      </w:r>
      <w:r w:rsidRPr="00D857B2">
        <w:rPr>
          <w:rFonts w:ascii="Tahoma" w:hAnsi="Tahoma" w:cs="Tahoma"/>
        </w:rPr>
        <w:t>.</w:t>
      </w:r>
      <w:r w:rsidR="00B47F74" w:rsidRPr="00D857B2">
        <w:rPr>
          <w:rFonts w:ascii="Tahoma" w:hAnsi="Tahoma" w:cs="Tahoma"/>
        </w:rPr>
        <w:t xml:space="preserve"> </w:t>
      </w:r>
      <w:r w:rsidR="00161B09" w:rsidRPr="00D857B2">
        <w:rPr>
          <w:rFonts w:ascii="Tahoma" w:hAnsi="Tahoma" w:cs="Tahoma"/>
        </w:rPr>
        <w:t>Besides, it’s</w:t>
      </w:r>
      <w:r w:rsidR="00B47F74" w:rsidRPr="00D857B2">
        <w:rPr>
          <w:rFonts w:ascii="Tahoma" w:hAnsi="Tahoma" w:cs="Tahoma"/>
        </w:rPr>
        <w:t xml:space="preserve"> interesting to get from figure </w:t>
      </w:r>
      <w:r w:rsidR="00CB4F76">
        <w:rPr>
          <w:rFonts w:ascii="Tahoma" w:hAnsi="Tahoma" w:cs="Tahoma"/>
        </w:rPr>
        <w:t>11</w:t>
      </w:r>
      <w:r w:rsidR="00B47F74" w:rsidRPr="00D857B2">
        <w:rPr>
          <w:rFonts w:ascii="Tahoma" w:hAnsi="Tahoma" w:cs="Tahoma"/>
        </w:rPr>
        <w:t xml:space="preserve"> that </w:t>
      </w:r>
      <w:r w:rsidR="00161B09" w:rsidRPr="00D857B2">
        <w:rPr>
          <w:rFonts w:ascii="Tahoma" w:hAnsi="Tahoma" w:cs="Tahoma"/>
        </w:rPr>
        <w:t xml:space="preserve">the range of effects over the dataset in </w:t>
      </w:r>
      <w:r w:rsidR="00B47F74" w:rsidRPr="00D857B2">
        <w:rPr>
          <w:rFonts w:ascii="Tahoma" w:hAnsi="Tahoma" w:cs="Tahoma"/>
        </w:rPr>
        <w:t>all domains behave</w:t>
      </w:r>
      <w:r w:rsidR="00B1209D">
        <w:rPr>
          <w:rFonts w:ascii="Tahoma" w:hAnsi="Tahoma" w:cs="Tahoma"/>
        </w:rPr>
        <w:t>s</w:t>
      </w:r>
      <w:r w:rsidR="00B47F74" w:rsidRPr="00D857B2">
        <w:rPr>
          <w:rFonts w:ascii="Tahoma" w:hAnsi="Tahoma" w:cs="Tahoma"/>
        </w:rPr>
        <w:t xml:space="preserve"> similar</w:t>
      </w:r>
      <w:r w:rsidR="00B1209D">
        <w:rPr>
          <w:rFonts w:ascii="Tahoma" w:hAnsi="Tahoma" w:cs="Tahoma"/>
        </w:rPr>
        <w:t>ly</w:t>
      </w:r>
      <w:r w:rsidR="00161B09" w:rsidRPr="00D857B2">
        <w:rPr>
          <w:rFonts w:ascii="Tahoma" w:hAnsi="Tahoma" w:cs="Tahoma"/>
        </w:rPr>
        <w:t>.</w:t>
      </w:r>
      <w:r w:rsidR="00B47F74" w:rsidRPr="00D857B2">
        <w:rPr>
          <w:rFonts w:ascii="Tahoma" w:hAnsi="Tahoma" w:cs="Tahoma"/>
        </w:rPr>
        <w:t xml:space="preserve"> </w:t>
      </w:r>
      <w:r w:rsidR="00161B09" w:rsidRPr="00D857B2">
        <w:rPr>
          <w:rFonts w:ascii="Tahoma" w:hAnsi="Tahoma" w:cs="Tahoma"/>
        </w:rPr>
        <w:t>The effect of a high feature value is associated with a higher and positive prediction and w</w:t>
      </w:r>
      <w:r w:rsidR="00B47F74" w:rsidRPr="00D857B2">
        <w:rPr>
          <w:rFonts w:ascii="Tahoma" w:hAnsi="Tahoma" w:cs="Tahoma"/>
        </w:rPr>
        <w:t>hen the feature values are low, they tend to contribute a negative effect to the final IMD score</w:t>
      </w:r>
      <w:r w:rsidR="00161B09" w:rsidRPr="00D857B2">
        <w:rPr>
          <w:rFonts w:ascii="Tahoma" w:hAnsi="Tahoma" w:cs="Tahoma"/>
        </w:rPr>
        <w:t>.</w:t>
      </w:r>
      <w:r w:rsidR="00B47F74" w:rsidRPr="00D857B2">
        <w:rPr>
          <w:rFonts w:ascii="Tahoma" w:hAnsi="Tahoma" w:cs="Tahoma"/>
        </w:rPr>
        <w:t xml:space="preserve"> Additionally, when feature value</w:t>
      </w:r>
      <w:r w:rsidR="00161B09" w:rsidRPr="00D857B2">
        <w:rPr>
          <w:rFonts w:ascii="Tahoma" w:hAnsi="Tahoma" w:cs="Tahoma"/>
        </w:rPr>
        <w:t>s</w:t>
      </w:r>
      <w:r w:rsidR="00B47F74" w:rsidRPr="00D857B2">
        <w:rPr>
          <w:rFonts w:ascii="Tahoma" w:hAnsi="Tahoma" w:cs="Tahoma"/>
        </w:rPr>
        <w:t xml:space="preserve"> are low, they are more gathered </w:t>
      </w:r>
      <w:r w:rsidR="008C3F42" w:rsidRPr="00D857B2">
        <w:rPr>
          <w:rFonts w:ascii="Tahoma" w:hAnsi="Tahoma" w:cs="Tahoma"/>
        </w:rPr>
        <w:t xml:space="preserve">especially for the last three domains, </w:t>
      </w:r>
      <w:r w:rsidR="00B47F74" w:rsidRPr="00D857B2">
        <w:rPr>
          <w:rFonts w:ascii="Tahoma" w:hAnsi="Tahoma" w:cs="Tahoma"/>
        </w:rPr>
        <w:t xml:space="preserve">which </w:t>
      </w:r>
      <w:r w:rsidR="008C3F42" w:rsidRPr="00D857B2">
        <w:rPr>
          <w:rFonts w:ascii="Tahoma" w:hAnsi="Tahoma" w:cs="Tahoma"/>
        </w:rPr>
        <w:t>also indicate</w:t>
      </w:r>
      <w:r w:rsidR="00B47F74" w:rsidRPr="00D857B2">
        <w:rPr>
          <w:rFonts w:ascii="Tahoma" w:hAnsi="Tahoma" w:cs="Tahoma"/>
        </w:rPr>
        <w:t>s</w:t>
      </w:r>
      <w:r w:rsidR="008C3F42" w:rsidRPr="00D857B2">
        <w:rPr>
          <w:rFonts w:ascii="Tahoma" w:hAnsi="Tahoma" w:cs="Tahoma"/>
        </w:rPr>
        <w:t xml:space="preserve"> that</w:t>
      </w:r>
      <w:r w:rsidR="00B47F74" w:rsidRPr="00D857B2">
        <w:rPr>
          <w:rFonts w:ascii="Tahoma" w:hAnsi="Tahoma" w:cs="Tahoma"/>
        </w:rPr>
        <w:t xml:space="preserve"> the change of </w:t>
      </w:r>
      <w:r w:rsidR="008C3F42" w:rsidRPr="00D857B2">
        <w:rPr>
          <w:rFonts w:ascii="Tahoma" w:hAnsi="Tahoma" w:cs="Tahoma"/>
        </w:rPr>
        <w:t xml:space="preserve">the value for these </w:t>
      </w:r>
      <w:r w:rsidR="00B47F74" w:rsidRPr="00D857B2">
        <w:rPr>
          <w:rFonts w:ascii="Tahoma" w:hAnsi="Tahoma" w:cs="Tahoma"/>
        </w:rPr>
        <w:t>feature</w:t>
      </w:r>
      <w:r w:rsidR="008C3F42" w:rsidRPr="00D857B2">
        <w:rPr>
          <w:rFonts w:ascii="Tahoma" w:hAnsi="Tahoma" w:cs="Tahoma"/>
        </w:rPr>
        <w:t>s</w:t>
      </w:r>
      <w:r w:rsidR="00B47F74" w:rsidRPr="00D857B2">
        <w:rPr>
          <w:rFonts w:ascii="Tahoma" w:hAnsi="Tahoma" w:cs="Tahoma"/>
        </w:rPr>
        <w:t xml:space="preserve"> will not obviously influence the Shapley value</w:t>
      </w:r>
      <w:r w:rsidR="00C838CE" w:rsidRPr="00D857B2">
        <w:rPr>
          <w:rFonts w:ascii="Tahoma" w:hAnsi="Tahoma" w:cs="Tahoma"/>
        </w:rPr>
        <w:t xml:space="preserve">. This can also be verified by the above scatter plot: </w:t>
      </w:r>
      <w:r w:rsidR="00B17B49" w:rsidRPr="00D857B2">
        <w:rPr>
          <w:rFonts w:ascii="Tahoma" w:hAnsi="Tahoma" w:cs="Tahoma"/>
        </w:rPr>
        <w:t xml:space="preserve">when domain scores are below their average value, points are more gathered and the slope is relatively small. </w:t>
      </w:r>
      <w:r w:rsidR="00B1209D">
        <w:rPr>
          <w:rFonts w:ascii="Tahoma" w:hAnsi="Tahoma" w:cs="Tahoma"/>
        </w:rPr>
        <w:t>A s</w:t>
      </w:r>
      <w:r w:rsidR="00B17B49" w:rsidRPr="00D857B2">
        <w:rPr>
          <w:rFonts w:ascii="Tahoma" w:hAnsi="Tahoma" w:cs="Tahoma"/>
        </w:rPr>
        <w:t xml:space="preserve">imilar phenomenon could be found </w:t>
      </w:r>
      <w:r w:rsidR="00185F79" w:rsidRPr="00D857B2">
        <w:rPr>
          <w:rFonts w:ascii="Tahoma" w:hAnsi="Tahoma" w:cs="Tahoma"/>
        </w:rPr>
        <w:t>for the first two domains when feature values are high.</w:t>
      </w:r>
    </w:p>
    <w:p w14:paraId="650B2A35" w14:textId="77777777" w:rsidR="00B9773B" w:rsidRPr="00D857B2" w:rsidRDefault="00B9773B" w:rsidP="00B47F74">
      <w:pPr>
        <w:spacing w:before="156"/>
        <w:rPr>
          <w:ins w:id="762" w:author="冯 晓涵" w:date="2021-08-29T21:20:00Z"/>
          <w:rFonts w:ascii="Tahoma" w:hAnsi="Tahoma" w:cs="Tahoma"/>
        </w:rPr>
      </w:pPr>
    </w:p>
    <w:p w14:paraId="70CA6940" w14:textId="2FAAA0CF" w:rsidR="00230FE6" w:rsidRPr="00C91343" w:rsidRDefault="00B9773B" w:rsidP="00185F79">
      <w:pPr>
        <w:spacing w:before="156"/>
        <w:rPr>
          <w:rFonts w:eastAsiaTheme="minorEastAsia"/>
          <w:rPrChange w:id="763" w:author="冯 晓涵" w:date="2021-08-29T23:09:00Z">
            <w:rPr/>
          </w:rPrChange>
        </w:rPr>
      </w:pPr>
      <w:r>
        <w:rPr>
          <w:rFonts w:ascii="Tahoma" w:hAnsi="Tahoma" w:cs="Tahoma" w:hint="eastAsia"/>
          <w:noProof/>
        </w:rPr>
        <mc:AlternateContent>
          <mc:Choice Requires="wpg">
            <w:drawing>
              <wp:anchor distT="0" distB="0" distL="114300" distR="114300" simplePos="0" relativeHeight="251641344" behindDoc="0" locked="0" layoutInCell="1" allowOverlap="1" wp14:anchorId="271B641E" wp14:editId="2E0CA03E">
                <wp:simplePos x="0" y="0"/>
                <wp:positionH relativeFrom="margin">
                  <wp:posOffset>939800</wp:posOffset>
                </wp:positionH>
                <wp:positionV relativeFrom="paragraph">
                  <wp:posOffset>152400</wp:posOffset>
                </wp:positionV>
                <wp:extent cx="3620770" cy="2082800"/>
                <wp:effectExtent l="0" t="0" r="0" b="0"/>
                <wp:wrapTopAndBottom/>
                <wp:docPr id="47" name="Group 47"/>
                <wp:cNvGraphicFramePr/>
                <a:graphic xmlns:a="http://schemas.openxmlformats.org/drawingml/2006/main">
                  <a:graphicData uri="http://schemas.microsoft.com/office/word/2010/wordprocessingGroup">
                    <wpg:wgp>
                      <wpg:cNvGrpSpPr/>
                      <wpg:grpSpPr>
                        <a:xfrm>
                          <a:off x="0" y="0"/>
                          <a:ext cx="3620770" cy="2082800"/>
                          <a:chOff x="0" y="0"/>
                          <a:chExt cx="3391535" cy="1950720"/>
                        </a:xfrm>
                      </wpg:grpSpPr>
                      <pic:pic xmlns:pic="http://schemas.openxmlformats.org/drawingml/2006/picture">
                        <pic:nvPicPr>
                          <pic:cNvPr id="37" name="Picture 3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91535" cy="1598930"/>
                          </a:xfrm>
                          <a:prstGeom prst="rect">
                            <a:avLst/>
                          </a:prstGeom>
                        </pic:spPr>
                      </pic:pic>
                      <wps:wsp>
                        <wps:cNvPr id="39" name="Text Box 39"/>
                        <wps:cNvSpPr txBox="1"/>
                        <wps:spPr>
                          <a:xfrm>
                            <a:off x="0" y="1653540"/>
                            <a:ext cx="3391535" cy="297180"/>
                          </a:xfrm>
                          <a:prstGeom prst="rect">
                            <a:avLst/>
                          </a:prstGeom>
                          <a:solidFill>
                            <a:prstClr val="white"/>
                          </a:solidFill>
                          <a:ln>
                            <a:noFill/>
                          </a:ln>
                        </wps:spPr>
                        <wps:txbx>
                          <w:txbxContent>
                            <w:p w14:paraId="714FCD4C" w14:textId="18F09F99" w:rsidR="000C11D1" w:rsidRPr="00294FDE" w:rsidRDefault="000C11D1" w:rsidP="00E16905">
                              <w:pPr>
                                <w:pStyle w:val="Caption"/>
                                <w:spacing w:before="156"/>
                                <w:rPr>
                                  <w:noProof/>
                                  <w:sz w:val="21"/>
                                </w:rPr>
                              </w:pPr>
                              <w:bookmarkStart w:id="764" w:name="_Toc81214182"/>
                              <w:r>
                                <w:t xml:space="preserve">Figure </w:t>
                              </w:r>
                              <w:fldSimple w:instr=" SEQ Figure \* ARABIC ">
                                <w:r w:rsidR="00BB3AFC">
                                  <w:rPr>
                                    <w:noProof/>
                                  </w:rPr>
                                  <w:t>11</w:t>
                                </w:r>
                              </w:fldSimple>
                              <w:r>
                                <w:t xml:space="preserve"> </w:t>
                              </w:r>
                              <w:r w:rsidRPr="008A4D06">
                                <w:t>Summary plot contains more information</w:t>
                              </w:r>
                            </w:p>
                            <w:p w14:paraId="1D83C7E9" w14:textId="77777777" w:rsidR="00000000" w:rsidRDefault="003F5C6C">
                              <w:pPr>
                                <w:spacing w:before="156"/>
                              </w:pPr>
                            </w:p>
                            <w:p w14:paraId="12E62C1A" w14:textId="6398ED50" w:rsidR="000C11D1" w:rsidRPr="00294FDE" w:rsidRDefault="0056285A" w:rsidP="00E16905">
                              <w:pPr>
                                <w:pStyle w:val="Caption"/>
                                <w:spacing w:before="156"/>
                                <w:rPr>
                                  <w:noProof/>
                                  <w:sz w:val="21"/>
                                </w:rPr>
                              </w:pPr>
                              <w:r w:rsidRPr="00B9773B">
                                <w:rPr>
                                  <w:szCs w:val="22"/>
                                </w:rPr>
                                <w:t xml:space="preserve">Figure </w:t>
                              </w:r>
                              <w:r w:rsidRPr="00B9773B">
                                <w:rPr>
                                  <w:szCs w:val="22"/>
                                </w:rPr>
                                <w:fldChar w:fldCharType="begin"/>
                              </w:r>
                              <w:r w:rsidRPr="0056285A">
                                <w:rPr>
                                  <w:szCs w:val="22"/>
                                  <w:rPrChange w:id="765" w:author="冯 晓涵" w:date="2021-08-29T17:39:00Z">
                                    <w:rPr>
                                      <w:rFonts w:asciiTheme="minorHAnsi" w:eastAsia="Tahoma" w:hAnsiTheme="minorHAnsi" w:cstheme="minorBidi"/>
                                      <w:sz w:val="21"/>
                                      <w:szCs w:val="22"/>
                                    </w:rPr>
                                  </w:rPrChange>
                                </w:rPr>
                                <w:instrText xml:space="preserve"> SEQ Figure \* ARABIC </w:instrText>
                              </w:r>
                              <w:r w:rsidRPr="00B9773B">
                                <w:rPr>
                                  <w:szCs w:val="22"/>
                                  <w:rPrChange w:id="766" w:author="冯 晓涵" w:date="2021-08-29T17:39:00Z">
                                    <w:rPr>
                                      <w:szCs w:val="22"/>
                                    </w:rPr>
                                  </w:rPrChange>
                                </w:rPr>
                                <w:fldChar w:fldCharType="separate"/>
                              </w:r>
                              <w:ins w:id="767" w:author="LI Junjie" w:date="2021-08-30T10:25:00Z">
                                <w:r w:rsidR="00EF424D">
                                  <w:rPr>
                                    <w:noProof/>
                                    <w:szCs w:val="22"/>
                                  </w:rPr>
                                  <w:t>12</w:t>
                                </w:r>
                              </w:ins>
                              <w:del w:id="768" w:author="LI Junjie" w:date="2021-08-30T10:25:00Z">
                                <w:r w:rsidR="00EF424D" w:rsidDel="00EF424D">
                                  <w:rPr>
                                    <w:noProof/>
                                    <w:szCs w:val="22"/>
                                  </w:rPr>
                                  <w:delText>13</w:delText>
                                </w:r>
                              </w:del>
                              <w:r w:rsidRPr="00B9773B">
                                <w:rPr>
                                  <w:szCs w:val="22"/>
                                </w:rPr>
                                <w:fldChar w:fldCharType="end"/>
                              </w:r>
                              <w:r w:rsidRPr="00B9773B">
                                <w:rPr>
                                  <w:szCs w:val="22"/>
                                </w:rPr>
                                <w:t xml:space="preserve"> SSE elbow plot for SHAP</w:t>
                              </w:r>
                              <w:r w:rsidR="000C11D1">
                                <w:t xml:space="preserve">Figure </w:t>
                              </w:r>
                              <w:fldSimple w:instr=" SEQ Figure \* ARABIC ">
                                <w:r w:rsidR="00BB3AFC">
                                  <w:rPr>
                                    <w:noProof/>
                                  </w:rPr>
                                  <w:t>11</w:t>
                                </w:r>
                              </w:fldSimple>
                              <w:r w:rsidR="000C11D1">
                                <w:t xml:space="preserve"> </w:t>
                              </w:r>
                              <w:r w:rsidR="000C11D1" w:rsidRPr="008A4D06">
                                <w:t>Summary plot contains more information</w:t>
                              </w:r>
                              <w:bookmarkEnd w:id="7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1B641E" id="Group 47" o:spid="_x0000_s1052" style="position:absolute;left:0;text-align:left;margin-left:74pt;margin-top:12pt;width:285.1pt;height:164pt;z-index:251641344;mso-position-horizontal-relative:margin;mso-width-relative:margin;mso-height-relative:margin" coordsize="33915,1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">
                <v:shape id="Picture 37" o:spid="_x0000_s1053" type="#_x0000_t75" style="position:absolute;width:33915;height:15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">
                  <v:imagedata r:id="rId36" o:title=""/>
                </v:shape>
                <v:shape id="Text Box 39" o:spid="_x0000_s1054" type="#_x0000_t202" style="position:absolute;top:16535;width:3391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714FCD4C" w14:textId="18F09F99" w:rsidR="000C11D1" w:rsidRPr="00294FDE" w:rsidRDefault="000C11D1" w:rsidP="00E16905">
                        <w:pPr>
                          <w:pStyle w:val="Caption"/>
                          <w:spacing w:before="156"/>
                          <w:rPr>
                            <w:noProof/>
                            <w:sz w:val="21"/>
                          </w:rPr>
                        </w:pPr>
                        <w:bookmarkStart w:id="769" w:name="_Toc81214182"/>
                        <w:r>
                          <w:t xml:space="preserve">Figure </w:t>
                        </w:r>
                        <w:fldSimple w:instr=" SEQ Figure \* ARABIC ">
                          <w:r w:rsidR="00BB3AFC">
                            <w:rPr>
                              <w:noProof/>
                            </w:rPr>
                            <w:t>11</w:t>
                          </w:r>
                        </w:fldSimple>
                        <w:r>
                          <w:t xml:space="preserve"> </w:t>
                        </w:r>
                        <w:r w:rsidRPr="008A4D06">
                          <w:t>Summary plot contains more information</w:t>
                        </w:r>
                      </w:p>
                      <w:p w14:paraId="1D83C7E9" w14:textId="77777777" w:rsidR="00000000" w:rsidRDefault="003F5C6C">
                        <w:pPr>
                          <w:spacing w:before="156"/>
                        </w:pPr>
                      </w:p>
                      <w:p w14:paraId="12E62C1A" w14:textId="6398ED50" w:rsidR="000C11D1" w:rsidRPr="00294FDE" w:rsidRDefault="0056285A" w:rsidP="00E16905">
                        <w:pPr>
                          <w:pStyle w:val="Caption"/>
                          <w:spacing w:before="156"/>
                          <w:rPr>
                            <w:noProof/>
                            <w:sz w:val="21"/>
                          </w:rPr>
                        </w:pPr>
                        <w:r w:rsidRPr="00B9773B">
                          <w:rPr>
                            <w:szCs w:val="22"/>
                          </w:rPr>
                          <w:t xml:space="preserve">Figure </w:t>
                        </w:r>
                        <w:r w:rsidRPr="00B9773B">
                          <w:rPr>
                            <w:szCs w:val="22"/>
                          </w:rPr>
                          <w:fldChar w:fldCharType="begin"/>
                        </w:r>
                        <w:r w:rsidRPr="0056285A">
                          <w:rPr>
                            <w:szCs w:val="22"/>
                            <w:rPrChange w:id="770" w:author="冯 晓涵" w:date="2021-08-29T17:39:00Z">
                              <w:rPr>
                                <w:rFonts w:asciiTheme="minorHAnsi" w:eastAsia="Tahoma" w:hAnsiTheme="minorHAnsi" w:cstheme="minorBidi"/>
                                <w:sz w:val="21"/>
                                <w:szCs w:val="22"/>
                              </w:rPr>
                            </w:rPrChange>
                          </w:rPr>
                          <w:instrText xml:space="preserve"> SEQ Figure \* ARABIC </w:instrText>
                        </w:r>
                        <w:r w:rsidRPr="00B9773B">
                          <w:rPr>
                            <w:szCs w:val="22"/>
                            <w:rPrChange w:id="771" w:author="冯 晓涵" w:date="2021-08-29T17:39:00Z">
                              <w:rPr>
                                <w:szCs w:val="22"/>
                              </w:rPr>
                            </w:rPrChange>
                          </w:rPr>
                          <w:fldChar w:fldCharType="separate"/>
                        </w:r>
                        <w:ins w:id="772" w:author="LI Junjie" w:date="2021-08-30T10:25:00Z">
                          <w:r w:rsidR="00EF424D">
                            <w:rPr>
                              <w:noProof/>
                              <w:szCs w:val="22"/>
                            </w:rPr>
                            <w:t>12</w:t>
                          </w:r>
                        </w:ins>
                        <w:del w:id="773" w:author="LI Junjie" w:date="2021-08-30T10:25:00Z">
                          <w:r w:rsidR="00EF424D" w:rsidDel="00EF424D">
                            <w:rPr>
                              <w:noProof/>
                              <w:szCs w:val="22"/>
                            </w:rPr>
                            <w:delText>13</w:delText>
                          </w:r>
                        </w:del>
                        <w:r w:rsidRPr="00B9773B">
                          <w:rPr>
                            <w:szCs w:val="22"/>
                          </w:rPr>
                          <w:fldChar w:fldCharType="end"/>
                        </w:r>
                        <w:r w:rsidRPr="00B9773B">
                          <w:rPr>
                            <w:szCs w:val="22"/>
                          </w:rPr>
                          <w:t xml:space="preserve"> SSE elbow plot for SHAP</w:t>
                        </w:r>
                        <w:r w:rsidR="000C11D1">
                          <w:t xml:space="preserve">Figure </w:t>
                        </w:r>
                        <w:fldSimple w:instr=" SEQ Figure \* ARABIC ">
                          <w:r w:rsidR="00BB3AFC">
                            <w:rPr>
                              <w:noProof/>
                            </w:rPr>
                            <w:t>11</w:t>
                          </w:r>
                        </w:fldSimple>
                        <w:r w:rsidR="000C11D1">
                          <w:t xml:space="preserve"> </w:t>
                        </w:r>
                        <w:r w:rsidR="000C11D1" w:rsidRPr="008A4D06">
                          <w:t>Summary plot contains more information</w:t>
                        </w:r>
                        <w:bookmarkEnd w:id="769"/>
                      </w:p>
                    </w:txbxContent>
                  </v:textbox>
                </v:shape>
                <w10:wrap type="topAndBottom" anchorx="margin"/>
              </v:group>
            </w:pict>
          </mc:Fallback>
        </mc:AlternateContent>
      </w:r>
    </w:p>
    <w:p w14:paraId="21B16E8D" w14:textId="21410A0E" w:rsidR="00904C32" w:rsidRDefault="00DB2C96" w:rsidP="00A4784F">
      <w:pPr>
        <w:pStyle w:val="Heading4"/>
        <w:numPr>
          <w:ilvl w:val="2"/>
          <w:numId w:val="12"/>
        </w:numPr>
        <w:spacing w:before="156"/>
        <w:rPr>
          <w:rFonts w:ascii="Tahoma" w:hAnsi="Tahoma" w:cs="Tahoma"/>
          <w:b w:val="0"/>
          <w:bCs w:val="0"/>
        </w:rPr>
      </w:pPr>
      <w:bookmarkStart w:id="774" w:name="_Toc81214133"/>
      <w:r w:rsidRPr="00DB6A6B">
        <w:rPr>
          <w:rFonts w:ascii="Tahoma" w:hAnsi="Tahoma" w:cs="Tahoma"/>
          <w:b w:val="0"/>
          <w:bCs w:val="0"/>
        </w:rPr>
        <w:lastRenderedPageBreak/>
        <w:t>Clustering analysis</w:t>
      </w:r>
      <w:bookmarkEnd w:id="774"/>
    </w:p>
    <w:p w14:paraId="18801116" w14:textId="2E9E7F1E" w:rsidR="00196341" w:rsidRPr="00196341" w:rsidRDefault="00196341">
      <w:pPr>
        <w:pStyle w:val="Heading5"/>
        <w:numPr>
          <w:ilvl w:val="0"/>
          <w:numId w:val="21"/>
        </w:numPr>
        <w:spacing w:before="156"/>
        <w:pPrChange w:id="775" w:author="冯 晓涵" w:date="2021-08-29T22:59:00Z">
          <w:pPr>
            <w:pStyle w:val="Heading5"/>
            <w:numPr>
              <w:numId w:val="21"/>
            </w:numPr>
            <w:tabs>
              <w:tab w:val="clear" w:pos="360"/>
            </w:tabs>
          </w:pPr>
        </w:pPrChange>
      </w:pPr>
      <w:r w:rsidRPr="00196341">
        <w:t>Clustering analysis for Shapley value</w:t>
      </w:r>
    </w:p>
    <w:p w14:paraId="5A4F0677" w14:textId="5B933D9F" w:rsidR="008F6FD1" w:rsidRDefault="002436E1" w:rsidP="004D3159">
      <w:pPr>
        <w:spacing w:before="156"/>
        <w:rPr>
          <w:rFonts w:ascii="Tahoma" w:hAnsi="Tahoma" w:cs="Tahoma"/>
        </w:rPr>
      </w:pPr>
      <w:r>
        <w:rPr>
          <w:noProof/>
        </w:rPr>
        <mc:AlternateContent>
          <mc:Choice Requires="wpg">
            <w:drawing>
              <wp:anchor distT="0" distB="0" distL="114300" distR="114300" simplePos="0" relativeHeight="251673088" behindDoc="0" locked="0" layoutInCell="1" allowOverlap="1" wp14:anchorId="454ABEEB" wp14:editId="1DD2E62E">
                <wp:simplePos x="0" y="0"/>
                <wp:positionH relativeFrom="column">
                  <wp:posOffset>-146685</wp:posOffset>
                </wp:positionH>
                <wp:positionV relativeFrom="paragraph">
                  <wp:posOffset>2616200</wp:posOffset>
                </wp:positionV>
                <wp:extent cx="2692400" cy="2038985"/>
                <wp:effectExtent l="0" t="0" r="0" b="0"/>
                <wp:wrapTopAndBottom/>
                <wp:docPr id="59" name="Group 59"/>
                <wp:cNvGraphicFramePr/>
                <a:graphic xmlns:a="http://schemas.openxmlformats.org/drawingml/2006/main">
                  <a:graphicData uri="http://schemas.microsoft.com/office/word/2010/wordprocessingGroup">
                    <wpg:wgp>
                      <wpg:cNvGrpSpPr/>
                      <wpg:grpSpPr>
                        <a:xfrm>
                          <a:off x="0" y="0"/>
                          <a:ext cx="2692400" cy="2038985"/>
                          <a:chOff x="0" y="25566"/>
                          <a:chExt cx="2622233" cy="2052718"/>
                        </a:xfrm>
                      </wpg:grpSpPr>
                      <pic:pic xmlns:pic="http://schemas.openxmlformats.org/drawingml/2006/picture">
                        <pic:nvPicPr>
                          <pic:cNvPr id="57" name="Picture 5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25566"/>
                            <a:ext cx="2512695" cy="1771015"/>
                          </a:xfrm>
                          <a:prstGeom prst="rect">
                            <a:avLst/>
                          </a:prstGeom>
                        </pic:spPr>
                      </pic:pic>
                      <wps:wsp>
                        <wps:cNvPr id="24" name="Text Box 24"/>
                        <wps:cNvSpPr txBox="1"/>
                        <wps:spPr>
                          <a:xfrm>
                            <a:off x="109538" y="1781104"/>
                            <a:ext cx="2512695" cy="297180"/>
                          </a:xfrm>
                          <a:prstGeom prst="rect">
                            <a:avLst/>
                          </a:prstGeom>
                          <a:solidFill>
                            <a:prstClr val="white"/>
                          </a:solidFill>
                          <a:ln>
                            <a:noFill/>
                          </a:ln>
                        </wps:spPr>
                        <wps:txbx>
                          <w:txbxContent>
                            <w:p w14:paraId="5CEC33CC" w14:textId="334F1D41" w:rsidR="0056285A" w:rsidRPr="00B9773B" w:rsidRDefault="0056285A" w:rsidP="00EF424D">
                              <w:pPr>
                                <w:pStyle w:val="Caption"/>
                                <w:spacing w:before="156"/>
                                <w:rPr>
                                  <w:noProof/>
                                </w:rPr>
                              </w:pPr>
                              <w:bookmarkStart w:id="776" w:name="_Toc81214183"/>
                              <w:r w:rsidRPr="00B9773B">
                                <w:rPr>
                                  <w:szCs w:val="22"/>
                                </w:rPr>
                                <w:t xml:space="preserve">Figure </w:t>
                              </w:r>
                              <w:r w:rsidRPr="00B9773B">
                                <w:rPr>
                                  <w:szCs w:val="22"/>
                                </w:rPr>
                                <w:fldChar w:fldCharType="begin"/>
                              </w:r>
                              <w:r w:rsidRPr="0056285A">
                                <w:rPr>
                                  <w:szCs w:val="22"/>
                                  <w:rPrChange w:id="777" w:author="冯 晓涵" w:date="2021-08-29T17:39:00Z">
                                    <w:rPr>
                                      <w:rFonts w:asciiTheme="minorHAnsi" w:eastAsia="Tahoma" w:hAnsiTheme="minorHAnsi" w:cstheme="minorBidi"/>
                                      <w:sz w:val="21"/>
                                      <w:szCs w:val="22"/>
                                    </w:rPr>
                                  </w:rPrChange>
                                </w:rPr>
                                <w:instrText xml:space="preserve"> SEQ Figure \* ARABIC </w:instrText>
                              </w:r>
                              <w:r w:rsidRPr="00B9773B">
                                <w:rPr>
                                  <w:szCs w:val="22"/>
                                  <w:rPrChange w:id="778" w:author="冯 晓涵" w:date="2021-08-29T17:39:00Z">
                                    <w:rPr>
                                      <w:szCs w:val="22"/>
                                    </w:rPr>
                                  </w:rPrChange>
                                </w:rPr>
                                <w:fldChar w:fldCharType="separate"/>
                              </w:r>
                              <w:ins w:id="779" w:author="LI Junjie" w:date="2021-08-30T10:25:00Z">
                                <w:r w:rsidR="00EF424D">
                                  <w:rPr>
                                    <w:noProof/>
                                    <w:szCs w:val="22"/>
                                  </w:rPr>
                                  <w:t>12</w:t>
                                </w:r>
                              </w:ins>
                              <w:del w:id="780" w:author="LI Junjie" w:date="2021-08-30T10:25:00Z">
                                <w:r w:rsidR="00EF424D" w:rsidDel="00EF424D">
                                  <w:rPr>
                                    <w:noProof/>
                                    <w:szCs w:val="22"/>
                                  </w:rPr>
                                  <w:delText>13</w:delText>
                                </w:r>
                              </w:del>
                              <w:r w:rsidRPr="00B9773B">
                                <w:rPr>
                                  <w:szCs w:val="22"/>
                                </w:rPr>
                                <w:fldChar w:fldCharType="end"/>
                              </w:r>
                              <w:r w:rsidRPr="00B9773B">
                                <w:rPr>
                                  <w:szCs w:val="22"/>
                                </w:rPr>
                                <w:t xml:space="preserve"> SSE elbow plot for SHAP</w:t>
                              </w:r>
                            </w:p>
                            <w:p w14:paraId="6C8C0D2C" w14:textId="77777777" w:rsidR="00000000" w:rsidRDefault="003F5C6C">
                              <w:pPr>
                                <w:spacing w:before="156"/>
                              </w:pPr>
                            </w:p>
                            <w:p w14:paraId="1929100C" w14:textId="53E238AF" w:rsidR="0056285A" w:rsidRPr="00B9773B" w:rsidRDefault="0056285A" w:rsidP="00EF424D">
                              <w:pPr>
                                <w:pStyle w:val="Caption"/>
                                <w:spacing w:before="156"/>
                                <w:rPr>
                                  <w:noProof/>
                                </w:rPr>
                              </w:pPr>
                              <w:r w:rsidRPr="00B9773B">
                                <w:rPr>
                                  <w:szCs w:val="22"/>
                                </w:rPr>
                                <w:t xml:space="preserve">Figure </w:t>
                              </w:r>
                              <w:r w:rsidRPr="00B9773B">
                                <w:rPr>
                                  <w:szCs w:val="22"/>
                                </w:rPr>
                                <w:fldChar w:fldCharType="begin"/>
                              </w:r>
                              <w:r w:rsidRPr="004A2948">
                                <w:rPr>
                                  <w:szCs w:val="22"/>
                                  <w:rPrChange w:id="781" w:author="冯 晓涵" w:date="2021-08-29T17:41:00Z">
                                    <w:rPr>
                                      <w:rFonts w:asciiTheme="minorHAnsi" w:eastAsia="Tahoma" w:hAnsiTheme="minorHAnsi" w:cstheme="minorBidi"/>
                                      <w:sz w:val="21"/>
                                      <w:szCs w:val="22"/>
                                    </w:rPr>
                                  </w:rPrChange>
                                </w:rPr>
                                <w:instrText xml:space="preserve"> SEQ Figure \* ARABIC </w:instrText>
                              </w:r>
                              <w:r w:rsidRPr="00B9773B">
                                <w:rPr>
                                  <w:szCs w:val="22"/>
                                  <w:rPrChange w:id="782" w:author="冯 晓涵" w:date="2021-08-29T17:41:00Z">
                                    <w:rPr>
                                      <w:szCs w:val="22"/>
                                    </w:rPr>
                                  </w:rPrChange>
                                </w:rPr>
                                <w:fldChar w:fldCharType="separate"/>
                              </w:r>
                              <w:ins w:id="783" w:author="LI Junjie" w:date="2021-08-30T10:25:00Z">
                                <w:r w:rsidR="00EF424D">
                                  <w:rPr>
                                    <w:noProof/>
                                    <w:szCs w:val="22"/>
                                  </w:rPr>
                                  <w:t>13</w:t>
                                </w:r>
                              </w:ins>
                              <w:del w:id="784" w:author="LI Junjie" w:date="2021-08-30T10:25:00Z">
                                <w:r w:rsidR="00EF424D" w:rsidDel="00EF424D">
                                  <w:rPr>
                                    <w:noProof/>
                                    <w:szCs w:val="22"/>
                                  </w:rPr>
                                  <w:delText>12</w:delText>
                                </w:r>
                              </w:del>
                              <w:r w:rsidRPr="00B9773B">
                                <w:rPr>
                                  <w:szCs w:val="22"/>
                                </w:rPr>
                                <w:fldChar w:fldCharType="end"/>
                              </w:r>
                              <w:r w:rsidRPr="00B9773B">
                                <w:rPr>
                                  <w:szCs w:val="22"/>
                                </w:rPr>
                                <w:t xml:space="preserve"> Line plots of Silhouette Coefficient for SHAPFigure </w:t>
                              </w:r>
                              <w:r w:rsidRPr="00B9773B">
                                <w:rPr>
                                  <w:szCs w:val="22"/>
                                </w:rPr>
                                <w:fldChar w:fldCharType="begin"/>
                              </w:r>
                              <w:r w:rsidRPr="0056285A">
                                <w:rPr>
                                  <w:szCs w:val="22"/>
                                  <w:rPrChange w:id="785" w:author="冯 晓涵" w:date="2021-08-29T17:39:00Z">
                                    <w:rPr>
                                      <w:rFonts w:asciiTheme="minorHAnsi" w:eastAsia="Tahoma" w:hAnsiTheme="minorHAnsi" w:cstheme="minorBidi"/>
                                      <w:sz w:val="21"/>
                                      <w:szCs w:val="22"/>
                                    </w:rPr>
                                  </w:rPrChange>
                                </w:rPr>
                                <w:instrText xml:space="preserve"> SEQ Figure \* ARABIC </w:instrText>
                              </w:r>
                              <w:r w:rsidRPr="00B9773B">
                                <w:rPr>
                                  <w:szCs w:val="22"/>
                                  <w:rPrChange w:id="786" w:author="冯 晓涵" w:date="2021-08-29T17:39:00Z">
                                    <w:rPr>
                                      <w:szCs w:val="22"/>
                                    </w:rPr>
                                  </w:rPrChange>
                                </w:rPr>
                                <w:fldChar w:fldCharType="separate"/>
                              </w:r>
                              <w:ins w:id="787" w:author="LI Junjie" w:date="2021-08-30T10:25:00Z">
                                <w:r w:rsidR="00EF424D">
                                  <w:rPr>
                                    <w:noProof/>
                                    <w:szCs w:val="22"/>
                                  </w:rPr>
                                  <w:t>12</w:t>
                                </w:r>
                              </w:ins>
                              <w:del w:id="788" w:author="LI Junjie" w:date="2021-08-30T10:25:00Z">
                                <w:r w:rsidR="00EF424D" w:rsidDel="00EF424D">
                                  <w:rPr>
                                    <w:noProof/>
                                    <w:szCs w:val="22"/>
                                  </w:rPr>
                                  <w:delText>13</w:delText>
                                </w:r>
                              </w:del>
                              <w:r w:rsidRPr="00B9773B">
                                <w:rPr>
                                  <w:szCs w:val="22"/>
                                </w:rPr>
                                <w:fldChar w:fldCharType="end"/>
                              </w:r>
                              <w:r w:rsidRPr="00B9773B">
                                <w:rPr>
                                  <w:szCs w:val="22"/>
                                </w:rPr>
                                <w:t xml:space="preserve"> SSE elbow plot for SHAP</w:t>
                              </w:r>
                              <w:bookmarkEnd w:id="7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4ABEEB" id="Group 59" o:spid="_x0000_s1055" style="position:absolute;left:0;text-align:left;margin-left:-11.55pt;margin-top:206pt;width:212pt;height:160.55pt;z-index:251673088;mso-width-relative:margin;mso-height-relative:margin" coordorigin=",255" coordsize="26222,20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">
                <v:shape id="Picture 57" o:spid="_x0000_s1056" type="#_x0000_t75" style="position:absolute;top:255;width:25126;height:1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">
                  <v:imagedata r:id="rId38" o:title=""/>
                </v:shape>
                <v:shape id="Text Box 24" o:spid="_x0000_s1057" type="#_x0000_t202" style="position:absolute;left:1095;top:17811;width:25127;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CEC33CC" w14:textId="334F1D41" w:rsidR="0056285A" w:rsidRPr="00B9773B" w:rsidRDefault="0056285A" w:rsidP="00EF424D">
                        <w:pPr>
                          <w:pStyle w:val="Caption"/>
                          <w:spacing w:before="156"/>
                          <w:rPr>
                            <w:noProof/>
                          </w:rPr>
                        </w:pPr>
                        <w:bookmarkStart w:id="789" w:name="_Toc81214183"/>
                        <w:r w:rsidRPr="00B9773B">
                          <w:rPr>
                            <w:szCs w:val="22"/>
                          </w:rPr>
                          <w:t xml:space="preserve">Figure </w:t>
                        </w:r>
                        <w:r w:rsidRPr="00B9773B">
                          <w:rPr>
                            <w:szCs w:val="22"/>
                          </w:rPr>
                          <w:fldChar w:fldCharType="begin"/>
                        </w:r>
                        <w:r w:rsidRPr="0056285A">
                          <w:rPr>
                            <w:szCs w:val="22"/>
                            <w:rPrChange w:id="790" w:author="冯 晓涵" w:date="2021-08-29T17:39:00Z">
                              <w:rPr>
                                <w:rFonts w:asciiTheme="minorHAnsi" w:eastAsia="Tahoma" w:hAnsiTheme="minorHAnsi" w:cstheme="minorBidi"/>
                                <w:sz w:val="21"/>
                                <w:szCs w:val="22"/>
                              </w:rPr>
                            </w:rPrChange>
                          </w:rPr>
                          <w:instrText xml:space="preserve"> SEQ Figure \* ARABIC </w:instrText>
                        </w:r>
                        <w:r w:rsidRPr="00B9773B">
                          <w:rPr>
                            <w:szCs w:val="22"/>
                            <w:rPrChange w:id="791" w:author="冯 晓涵" w:date="2021-08-29T17:39:00Z">
                              <w:rPr>
                                <w:szCs w:val="22"/>
                              </w:rPr>
                            </w:rPrChange>
                          </w:rPr>
                          <w:fldChar w:fldCharType="separate"/>
                        </w:r>
                        <w:ins w:id="792" w:author="LI Junjie" w:date="2021-08-30T10:25:00Z">
                          <w:r w:rsidR="00EF424D">
                            <w:rPr>
                              <w:noProof/>
                              <w:szCs w:val="22"/>
                            </w:rPr>
                            <w:t>12</w:t>
                          </w:r>
                        </w:ins>
                        <w:del w:id="793" w:author="LI Junjie" w:date="2021-08-30T10:25:00Z">
                          <w:r w:rsidR="00EF424D" w:rsidDel="00EF424D">
                            <w:rPr>
                              <w:noProof/>
                              <w:szCs w:val="22"/>
                            </w:rPr>
                            <w:delText>13</w:delText>
                          </w:r>
                        </w:del>
                        <w:r w:rsidRPr="00B9773B">
                          <w:rPr>
                            <w:szCs w:val="22"/>
                          </w:rPr>
                          <w:fldChar w:fldCharType="end"/>
                        </w:r>
                        <w:r w:rsidRPr="00B9773B">
                          <w:rPr>
                            <w:szCs w:val="22"/>
                          </w:rPr>
                          <w:t xml:space="preserve"> SSE elbow plot for SHAP</w:t>
                        </w:r>
                      </w:p>
                      <w:p w14:paraId="6C8C0D2C" w14:textId="77777777" w:rsidR="00000000" w:rsidRDefault="003F5C6C">
                        <w:pPr>
                          <w:spacing w:before="156"/>
                        </w:pPr>
                      </w:p>
                      <w:p w14:paraId="1929100C" w14:textId="53E238AF" w:rsidR="0056285A" w:rsidRPr="00B9773B" w:rsidRDefault="0056285A" w:rsidP="00EF424D">
                        <w:pPr>
                          <w:pStyle w:val="Caption"/>
                          <w:spacing w:before="156"/>
                          <w:rPr>
                            <w:noProof/>
                          </w:rPr>
                        </w:pPr>
                        <w:r w:rsidRPr="00B9773B">
                          <w:rPr>
                            <w:szCs w:val="22"/>
                          </w:rPr>
                          <w:t xml:space="preserve">Figure </w:t>
                        </w:r>
                        <w:r w:rsidRPr="00B9773B">
                          <w:rPr>
                            <w:szCs w:val="22"/>
                          </w:rPr>
                          <w:fldChar w:fldCharType="begin"/>
                        </w:r>
                        <w:r w:rsidRPr="004A2948">
                          <w:rPr>
                            <w:szCs w:val="22"/>
                            <w:rPrChange w:id="794" w:author="冯 晓涵" w:date="2021-08-29T17:41:00Z">
                              <w:rPr>
                                <w:rFonts w:asciiTheme="minorHAnsi" w:eastAsia="Tahoma" w:hAnsiTheme="minorHAnsi" w:cstheme="minorBidi"/>
                                <w:sz w:val="21"/>
                                <w:szCs w:val="22"/>
                              </w:rPr>
                            </w:rPrChange>
                          </w:rPr>
                          <w:instrText xml:space="preserve"> SEQ Figure \* ARABIC </w:instrText>
                        </w:r>
                        <w:r w:rsidRPr="00B9773B">
                          <w:rPr>
                            <w:szCs w:val="22"/>
                            <w:rPrChange w:id="795" w:author="冯 晓涵" w:date="2021-08-29T17:41:00Z">
                              <w:rPr>
                                <w:szCs w:val="22"/>
                              </w:rPr>
                            </w:rPrChange>
                          </w:rPr>
                          <w:fldChar w:fldCharType="separate"/>
                        </w:r>
                        <w:ins w:id="796" w:author="LI Junjie" w:date="2021-08-30T10:25:00Z">
                          <w:r w:rsidR="00EF424D">
                            <w:rPr>
                              <w:noProof/>
                              <w:szCs w:val="22"/>
                            </w:rPr>
                            <w:t>13</w:t>
                          </w:r>
                        </w:ins>
                        <w:del w:id="797" w:author="LI Junjie" w:date="2021-08-30T10:25:00Z">
                          <w:r w:rsidR="00EF424D" w:rsidDel="00EF424D">
                            <w:rPr>
                              <w:noProof/>
                              <w:szCs w:val="22"/>
                            </w:rPr>
                            <w:delText>12</w:delText>
                          </w:r>
                        </w:del>
                        <w:r w:rsidRPr="00B9773B">
                          <w:rPr>
                            <w:szCs w:val="22"/>
                          </w:rPr>
                          <w:fldChar w:fldCharType="end"/>
                        </w:r>
                        <w:r w:rsidRPr="00B9773B">
                          <w:rPr>
                            <w:szCs w:val="22"/>
                          </w:rPr>
                          <w:t xml:space="preserve"> Line plots of Silhouette Coefficient for SHAPFigure </w:t>
                        </w:r>
                        <w:r w:rsidRPr="00B9773B">
                          <w:rPr>
                            <w:szCs w:val="22"/>
                          </w:rPr>
                          <w:fldChar w:fldCharType="begin"/>
                        </w:r>
                        <w:r w:rsidRPr="0056285A">
                          <w:rPr>
                            <w:szCs w:val="22"/>
                            <w:rPrChange w:id="798" w:author="冯 晓涵" w:date="2021-08-29T17:39:00Z">
                              <w:rPr>
                                <w:rFonts w:asciiTheme="minorHAnsi" w:eastAsia="Tahoma" w:hAnsiTheme="minorHAnsi" w:cstheme="minorBidi"/>
                                <w:sz w:val="21"/>
                                <w:szCs w:val="22"/>
                              </w:rPr>
                            </w:rPrChange>
                          </w:rPr>
                          <w:instrText xml:space="preserve"> SEQ Figure \* ARABIC </w:instrText>
                        </w:r>
                        <w:r w:rsidRPr="00B9773B">
                          <w:rPr>
                            <w:szCs w:val="22"/>
                            <w:rPrChange w:id="799" w:author="冯 晓涵" w:date="2021-08-29T17:39:00Z">
                              <w:rPr>
                                <w:szCs w:val="22"/>
                              </w:rPr>
                            </w:rPrChange>
                          </w:rPr>
                          <w:fldChar w:fldCharType="separate"/>
                        </w:r>
                        <w:ins w:id="800" w:author="LI Junjie" w:date="2021-08-30T10:25:00Z">
                          <w:r w:rsidR="00EF424D">
                            <w:rPr>
                              <w:noProof/>
                              <w:szCs w:val="22"/>
                            </w:rPr>
                            <w:t>12</w:t>
                          </w:r>
                        </w:ins>
                        <w:del w:id="801" w:author="LI Junjie" w:date="2021-08-30T10:25:00Z">
                          <w:r w:rsidR="00EF424D" w:rsidDel="00EF424D">
                            <w:rPr>
                              <w:noProof/>
                              <w:szCs w:val="22"/>
                            </w:rPr>
                            <w:delText>13</w:delText>
                          </w:r>
                        </w:del>
                        <w:r w:rsidRPr="00B9773B">
                          <w:rPr>
                            <w:szCs w:val="22"/>
                          </w:rPr>
                          <w:fldChar w:fldCharType="end"/>
                        </w:r>
                        <w:r w:rsidRPr="00B9773B">
                          <w:rPr>
                            <w:szCs w:val="22"/>
                          </w:rPr>
                          <w:t xml:space="preserve"> SSE elbow plot for SHAP</w:t>
                        </w:r>
                        <w:bookmarkEnd w:id="789"/>
                      </w:p>
                    </w:txbxContent>
                  </v:textbox>
                </v:shape>
                <w10:wrap type="topAndBottom"/>
              </v:group>
            </w:pict>
          </mc:Fallback>
        </mc:AlternateContent>
      </w:r>
      <w:r>
        <w:rPr>
          <w:noProof/>
        </w:rPr>
        <mc:AlternateContent>
          <mc:Choice Requires="wpg">
            <w:drawing>
              <wp:anchor distT="0" distB="0" distL="114300" distR="114300" simplePos="0" relativeHeight="251676160" behindDoc="0" locked="0" layoutInCell="1" allowOverlap="1" wp14:anchorId="45CDED0E" wp14:editId="3AAFD5ED">
                <wp:simplePos x="0" y="0"/>
                <wp:positionH relativeFrom="column">
                  <wp:posOffset>2433320</wp:posOffset>
                </wp:positionH>
                <wp:positionV relativeFrom="paragraph">
                  <wp:posOffset>2664460</wp:posOffset>
                </wp:positionV>
                <wp:extent cx="3307080" cy="2586452"/>
                <wp:effectExtent l="0" t="0" r="7620" b="4445"/>
                <wp:wrapTopAndBottom/>
                <wp:docPr id="58" name="Group 58"/>
                <wp:cNvGraphicFramePr/>
                <a:graphic xmlns:a="http://schemas.openxmlformats.org/drawingml/2006/main">
                  <a:graphicData uri="http://schemas.microsoft.com/office/word/2010/wordprocessingGroup">
                    <wpg:wgp>
                      <wpg:cNvGrpSpPr/>
                      <wpg:grpSpPr>
                        <a:xfrm>
                          <a:off x="0" y="0"/>
                          <a:ext cx="3307080" cy="2586452"/>
                          <a:chOff x="9525" y="61909"/>
                          <a:chExt cx="3307080" cy="2587293"/>
                        </a:xfrm>
                      </wpg:grpSpPr>
                      <pic:pic xmlns:pic="http://schemas.openxmlformats.org/drawingml/2006/picture">
                        <pic:nvPicPr>
                          <pic:cNvPr id="49" name="Picture 4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38113" y="61909"/>
                            <a:ext cx="2619374" cy="1717040"/>
                          </a:xfrm>
                          <a:prstGeom prst="rect">
                            <a:avLst/>
                          </a:prstGeom>
                        </pic:spPr>
                      </pic:pic>
                      <wps:wsp>
                        <wps:cNvPr id="29" name="Text Box 29"/>
                        <wps:cNvSpPr txBox="1"/>
                        <wps:spPr>
                          <a:xfrm>
                            <a:off x="9525" y="1757372"/>
                            <a:ext cx="3307080" cy="891830"/>
                          </a:xfrm>
                          <a:prstGeom prst="rect">
                            <a:avLst/>
                          </a:prstGeom>
                          <a:solidFill>
                            <a:prstClr val="white"/>
                          </a:solidFill>
                          <a:ln>
                            <a:noFill/>
                          </a:ln>
                        </wps:spPr>
                        <wps:txbx>
                          <w:txbxContent>
                            <w:p w14:paraId="4AD1543E" w14:textId="5FE02BFA" w:rsidR="0056285A" w:rsidRPr="00B9773B" w:rsidRDefault="0056285A" w:rsidP="00EF424D">
                              <w:pPr>
                                <w:pStyle w:val="Caption"/>
                                <w:spacing w:before="156"/>
                                <w:rPr>
                                  <w:noProof/>
                                </w:rPr>
                              </w:pPr>
                              <w:bookmarkStart w:id="802" w:name="_Toc81214184"/>
                              <w:r w:rsidRPr="00B9773B">
                                <w:rPr>
                                  <w:szCs w:val="22"/>
                                </w:rPr>
                                <w:t xml:space="preserve">Figure </w:t>
                              </w:r>
                              <w:r w:rsidRPr="00B9773B">
                                <w:rPr>
                                  <w:szCs w:val="22"/>
                                </w:rPr>
                                <w:fldChar w:fldCharType="begin"/>
                              </w:r>
                              <w:r w:rsidRPr="004A2948">
                                <w:rPr>
                                  <w:szCs w:val="22"/>
                                  <w:rPrChange w:id="803" w:author="冯 晓涵" w:date="2021-08-29T17:41:00Z">
                                    <w:rPr>
                                      <w:rFonts w:asciiTheme="minorHAnsi" w:eastAsia="Tahoma" w:hAnsiTheme="minorHAnsi" w:cstheme="minorBidi"/>
                                      <w:sz w:val="21"/>
                                      <w:szCs w:val="22"/>
                                    </w:rPr>
                                  </w:rPrChange>
                                </w:rPr>
                                <w:instrText xml:space="preserve"> SEQ Figure \* ARABIC </w:instrText>
                              </w:r>
                              <w:r w:rsidRPr="00B9773B">
                                <w:rPr>
                                  <w:szCs w:val="22"/>
                                  <w:rPrChange w:id="804" w:author="冯 晓涵" w:date="2021-08-29T17:41:00Z">
                                    <w:rPr>
                                      <w:szCs w:val="22"/>
                                    </w:rPr>
                                  </w:rPrChange>
                                </w:rPr>
                                <w:fldChar w:fldCharType="separate"/>
                              </w:r>
                              <w:ins w:id="805" w:author="LI Junjie" w:date="2021-08-30T10:25:00Z">
                                <w:r w:rsidR="00EF424D">
                                  <w:rPr>
                                    <w:noProof/>
                                    <w:szCs w:val="22"/>
                                  </w:rPr>
                                  <w:t>13</w:t>
                                </w:r>
                              </w:ins>
                              <w:del w:id="806" w:author="LI Junjie" w:date="2021-08-30T10:25:00Z">
                                <w:r w:rsidR="00EF424D" w:rsidDel="00EF424D">
                                  <w:rPr>
                                    <w:noProof/>
                                    <w:szCs w:val="22"/>
                                  </w:rPr>
                                  <w:delText>12</w:delText>
                                </w:r>
                              </w:del>
                              <w:r w:rsidRPr="00B9773B">
                                <w:rPr>
                                  <w:szCs w:val="22"/>
                                </w:rPr>
                                <w:fldChar w:fldCharType="end"/>
                              </w:r>
                              <w:r w:rsidRPr="00B9773B">
                                <w:rPr>
                                  <w:szCs w:val="22"/>
                                </w:rPr>
                                <w:t xml:space="preserve"> Line plots of Silhouette Coefficient for SHAP</w:t>
                              </w:r>
                            </w:p>
                            <w:p w14:paraId="5B99AC09" w14:textId="77777777" w:rsidR="00000000" w:rsidRDefault="003F5C6C">
                              <w:pPr>
                                <w:spacing w:before="156"/>
                              </w:pPr>
                            </w:p>
                            <w:p w14:paraId="65623FE7" w14:textId="3169BA20" w:rsidR="0056285A" w:rsidRPr="00B9773B" w:rsidRDefault="0056285A" w:rsidP="00EF424D">
                              <w:pPr>
                                <w:pStyle w:val="Caption"/>
                                <w:spacing w:before="156"/>
                                <w:rPr>
                                  <w:noProof/>
                                </w:rPr>
                              </w:pPr>
                              <w:r w:rsidRPr="00B9773B">
                                <w:rPr>
                                  <w:szCs w:val="22"/>
                                </w:rPr>
                                <w:t xml:space="preserve">Figure </w:t>
                              </w:r>
                              <w:r w:rsidRPr="00B9773B">
                                <w:rPr>
                                  <w:szCs w:val="22"/>
                                </w:rPr>
                                <w:fldChar w:fldCharType="begin"/>
                              </w:r>
                              <w:r w:rsidRPr="004A2948">
                                <w:rPr>
                                  <w:szCs w:val="22"/>
                                  <w:rPrChange w:id="807" w:author="冯 晓涵" w:date="2021-08-29T17:41:00Z">
                                    <w:rPr>
                                      <w:rFonts w:asciiTheme="minorHAnsi" w:eastAsia="Tahoma" w:hAnsiTheme="minorHAnsi" w:cstheme="minorBidi"/>
                                      <w:sz w:val="21"/>
                                      <w:szCs w:val="22"/>
                                    </w:rPr>
                                  </w:rPrChange>
                                </w:rPr>
                                <w:instrText xml:space="preserve"> SEQ Figure \* ARABIC </w:instrText>
                              </w:r>
                              <w:r w:rsidRPr="00B9773B">
                                <w:rPr>
                                  <w:szCs w:val="22"/>
                                  <w:rPrChange w:id="808" w:author="冯 晓涵" w:date="2021-08-29T17:41:00Z">
                                    <w:rPr>
                                      <w:szCs w:val="22"/>
                                    </w:rPr>
                                  </w:rPrChange>
                                </w:rPr>
                                <w:fldChar w:fldCharType="separate"/>
                              </w:r>
                              <w:ins w:id="809" w:author="LI Junjie" w:date="2021-08-30T10:25:00Z">
                                <w:r w:rsidR="00EF424D">
                                  <w:rPr>
                                    <w:noProof/>
                                    <w:szCs w:val="22"/>
                                  </w:rPr>
                                  <w:t>13</w:t>
                                </w:r>
                              </w:ins>
                              <w:del w:id="810" w:author="LI Junjie" w:date="2021-08-30T10:25:00Z">
                                <w:r w:rsidR="00EF424D" w:rsidDel="00EF424D">
                                  <w:rPr>
                                    <w:noProof/>
                                    <w:szCs w:val="22"/>
                                  </w:rPr>
                                  <w:delText>12</w:delText>
                                </w:r>
                              </w:del>
                              <w:r w:rsidRPr="00B9773B">
                                <w:rPr>
                                  <w:szCs w:val="22"/>
                                </w:rPr>
                                <w:fldChar w:fldCharType="end"/>
                              </w:r>
                              <w:r w:rsidRPr="00B9773B">
                                <w:rPr>
                                  <w:szCs w:val="22"/>
                                </w:rPr>
                                <w:t xml:space="preserve"> Line plots of Silhouette Coefficient for SHAP</w:t>
                              </w:r>
                              <w:bookmarkEnd w:id="8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5CDED0E" id="Group 58" o:spid="_x0000_s1058" style="position:absolute;left:0;text-align:left;margin-left:191.6pt;margin-top:209.8pt;width:260.4pt;height:203.65pt;z-index:251676160;mso-height-relative:margin" coordorigin="95,619" coordsize="33070,25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">
                <v:shape id="Picture 49" o:spid="_x0000_s1059" type="#_x0000_t75" style="position:absolute;left:1381;top:619;width:26193;height:1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">
                  <v:imagedata r:id="rId40" o:title=""/>
                </v:shape>
                <v:shape id="Text Box 29" o:spid="_x0000_s1060" type="#_x0000_t202" style="position:absolute;left:95;top:17573;width:33071;height:8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4AD1543E" w14:textId="5FE02BFA" w:rsidR="0056285A" w:rsidRPr="00B9773B" w:rsidRDefault="0056285A" w:rsidP="00EF424D">
                        <w:pPr>
                          <w:pStyle w:val="Caption"/>
                          <w:spacing w:before="156"/>
                          <w:rPr>
                            <w:noProof/>
                          </w:rPr>
                        </w:pPr>
                        <w:bookmarkStart w:id="811" w:name="_Toc81214184"/>
                        <w:r w:rsidRPr="00B9773B">
                          <w:rPr>
                            <w:szCs w:val="22"/>
                          </w:rPr>
                          <w:t xml:space="preserve">Figure </w:t>
                        </w:r>
                        <w:r w:rsidRPr="00B9773B">
                          <w:rPr>
                            <w:szCs w:val="22"/>
                          </w:rPr>
                          <w:fldChar w:fldCharType="begin"/>
                        </w:r>
                        <w:r w:rsidRPr="004A2948">
                          <w:rPr>
                            <w:szCs w:val="22"/>
                            <w:rPrChange w:id="812" w:author="冯 晓涵" w:date="2021-08-29T17:41:00Z">
                              <w:rPr>
                                <w:rFonts w:asciiTheme="minorHAnsi" w:eastAsia="Tahoma" w:hAnsiTheme="minorHAnsi" w:cstheme="minorBidi"/>
                                <w:sz w:val="21"/>
                                <w:szCs w:val="22"/>
                              </w:rPr>
                            </w:rPrChange>
                          </w:rPr>
                          <w:instrText xml:space="preserve"> SEQ Figure \* ARABIC </w:instrText>
                        </w:r>
                        <w:r w:rsidRPr="00B9773B">
                          <w:rPr>
                            <w:szCs w:val="22"/>
                            <w:rPrChange w:id="813" w:author="冯 晓涵" w:date="2021-08-29T17:41:00Z">
                              <w:rPr>
                                <w:szCs w:val="22"/>
                              </w:rPr>
                            </w:rPrChange>
                          </w:rPr>
                          <w:fldChar w:fldCharType="separate"/>
                        </w:r>
                        <w:ins w:id="814" w:author="LI Junjie" w:date="2021-08-30T10:25:00Z">
                          <w:r w:rsidR="00EF424D">
                            <w:rPr>
                              <w:noProof/>
                              <w:szCs w:val="22"/>
                            </w:rPr>
                            <w:t>13</w:t>
                          </w:r>
                        </w:ins>
                        <w:del w:id="815" w:author="LI Junjie" w:date="2021-08-30T10:25:00Z">
                          <w:r w:rsidR="00EF424D" w:rsidDel="00EF424D">
                            <w:rPr>
                              <w:noProof/>
                              <w:szCs w:val="22"/>
                            </w:rPr>
                            <w:delText>12</w:delText>
                          </w:r>
                        </w:del>
                        <w:r w:rsidRPr="00B9773B">
                          <w:rPr>
                            <w:szCs w:val="22"/>
                          </w:rPr>
                          <w:fldChar w:fldCharType="end"/>
                        </w:r>
                        <w:r w:rsidRPr="00B9773B">
                          <w:rPr>
                            <w:szCs w:val="22"/>
                          </w:rPr>
                          <w:t xml:space="preserve"> Line plots of Silhouette Coefficient for SHAP</w:t>
                        </w:r>
                      </w:p>
                      <w:p w14:paraId="5B99AC09" w14:textId="77777777" w:rsidR="00000000" w:rsidRDefault="003F5C6C">
                        <w:pPr>
                          <w:spacing w:before="156"/>
                        </w:pPr>
                      </w:p>
                      <w:p w14:paraId="65623FE7" w14:textId="3169BA20" w:rsidR="0056285A" w:rsidRPr="00B9773B" w:rsidRDefault="0056285A" w:rsidP="00EF424D">
                        <w:pPr>
                          <w:pStyle w:val="Caption"/>
                          <w:spacing w:before="156"/>
                          <w:rPr>
                            <w:noProof/>
                          </w:rPr>
                        </w:pPr>
                        <w:r w:rsidRPr="00B9773B">
                          <w:rPr>
                            <w:szCs w:val="22"/>
                          </w:rPr>
                          <w:t xml:space="preserve">Figure </w:t>
                        </w:r>
                        <w:r w:rsidRPr="00B9773B">
                          <w:rPr>
                            <w:szCs w:val="22"/>
                          </w:rPr>
                          <w:fldChar w:fldCharType="begin"/>
                        </w:r>
                        <w:r w:rsidRPr="004A2948">
                          <w:rPr>
                            <w:szCs w:val="22"/>
                            <w:rPrChange w:id="816" w:author="冯 晓涵" w:date="2021-08-29T17:41:00Z">
                              <w:rPr>
                                <w:rFonts w:asciiTheme="minorHAnsi" w:eastAsia="Tahoma" w:hAnsiTheme="minorHAnsi" w:cstheme="minorBidi"/>
                                <w:sz w:val="21"/>
                                <w:szCs w:val="22"/>
                              </w:rPr>
                            </w:rPrChange>
                          </w:rPr>
                          <w:instrText xml:space="preserve"> SEQ Figure \* ARABIC </w:instrText>
                        </w:r>
                        <w:r w:rsidRPr="00B9773B">
                          <w:rPr>
                            <w:szCs w:val="22"/>
                            <w:rPrChange w:id="817" w:author="冯 晓涵" w:date="2021-08-29T17:41:00Z">
                              <w:rPr>
                                <w:szCs w:val="22"/>
                              </w:rPr>
                            </w:rPrChange>
                          </w:rPr>
                          <w:fldChar w:fldCharType="separate"/>
                        </w:r>
                        <w:ins w:id="818" w:author="LI Junjie" w:date="2021-08-30T10:25:00Z">
                          <w:r w:rsidR="00EF424D">
                            <w:rPr>
                              <w:noProof/>
                              <w:szCs w:val="22"/>
                            </w:rPr>
                            <w:t>13</w:t>
                          </w:r>
                        </w:ins>
                        <w:del w:id="819" w:author="LI Junjie" w:date="2021-08-30T10:25:00Z">
                          <w:r w:rsidR="00EF424D" w:rsidDel="00EF424D">
                            <w:rPr>
                              <w:noProof/>
                              <w:szCs w:val="22"/>
                            </w:rPr>
                            <w:delText>12</w:delText>
                          </w:r>
                        </w:del>
                        <w:r w:rsidRPr="00B9773B">
                          <w:rPr>
                            <w:szCs w:val="22"/>
                          </w:rPr>
                          <w:fldChar w:fldCharType="end"/>
                        </w:r>
                        <w:r w:rsidRPr="00B9773B">
                          <w:rPr>
                            <w:szCs w:val="22"/>
                          </w:rPr>
                          <w:t xml:space="preserve"> Line plots of Silhouette Coefficient for SHAP</w:t>
                        </w:r>
                        <w:bookmarkEnd w:id="811"/>
                      </w:p>
                    </w:txbxContent>
                  </v:textbox>
                </v:shape>
                <w10:wrap type="topAndBottom"/>
              </v:group>
            </w:pict>
          </mc:Fallback>
        </mc:AlternateContent>
      </w:r>
      <w:del w:id="820" w:author="冯 晓涵" w:date="2021-08-29T17:39:00Z">
        <w:r w:rsidR="002513AB" w:rsidDel="0056285A">
          <w:rPr>
            <w:noProof/>
          </w:rPr>
          <mc:AlternateContent>
            <mc:Choice Requires="wpg">
              <w:drawing>
                <wp:anchor distT="0" distB="0" distL="114300" distR="114300" simplePos="0" relativeHeight="251651584" behindDoc="0" locked="0" layoutInCell="1" allowOverlap="1" wp14:anchorId="37D211C4" wp14:editId="3C9352B1">
                  <wp:simplePos x="0" y="0"/>
                  <wp:positionH relativeFrom="margin">
                    <wp:posOffset>-45720</wp:posOffset>
                  </wp:positionH>
                  <wp:positionV relativeFrom="paragraph">
                    <wp:posOffset>2357120</wp:posOffset>
                  </wp:positionV>
                  <wp:extent cx="3093720" cy="1945640"/>
                  <wp:effectExtent l="0" t="0" r="0" b="0"/>
                  <wp:wrapTopAndBottom/>
                  <wp:docPr id="87" name="Group 87"/>
                  <wp:cNvGraphicFramePr/>
                  <a:graphic xmlns:a="http://schemas.openxmlformats.org/drawingml/2006/main">
                    <a:graphicData uri="http://schemas.microsoft.com/office/word/2010/wordprocessingGroup">
                      <wpg:wgp>
                        <wpg:cNvGrpSpPr/>
                        <wpg:grpSpPr>
                          <a:xfrm>
                            <a:off x="0" y="0"/>
                            <a:ext cx="2512695" cy="1771015"/>
                            <a:chOff x="0" y="0"/>
                            <a:chExt cx="2512695" cy="1771015"/>
                          </a:xfrm>
                        </wpg:grpSpPr>
                        <pic:pic xmlns:pic="http://schemas.openxmlformats.org/drawingml/2006/picture">
                          <pic:nvPicPr>
                            <pic:cNvPr id="48" name="Picture 4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12695" cy="17710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EC2AC6" id="Group 87" o:spid="_x0000_s1026" style="position:absolute;margin-left:-3.6pt;margin-top:185.6pt;width:243.6pt;height:153.2pt;z-index:251651584;mso-position-horizontal-relative:margin;mso-width-relative:margin;mso-height-relative:margin" coordsize="25126,17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">
                  <v:shape id="Picture 48" o:spid="_x0000_s1027" type="#_x0000_t75" style="position:absolute;width:25126;height:1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">
                    <v:imagedata r:id="rId41" o:title=""/>
                  </v:shape>
                  <w10:wrap type="topAndBottom" anchorx="margin"/>
                </v:group>
              </w:pict>
            </mc:Fallback>
          </mc:AlternateContent>
        </w:r>
        <w:r w:rsidR="002513AB" w:rsidDel="0056285A">
          <w:rPr>
            <w:noProof/>
          </w:rPr>
          <mc:AlternateContent>
            <mc:Choice Requires="wpg">
              <w:drawing>
                <wp:anchor distT="0" distB="0" distL="114300" distR="114300" simplePos="0" relativeHeight="251659776" behindDoc="0" locked="0" layoutInCell="1" allowOverlap="1" wp14:anchorId="276C85B2" wp14:editId="7AD82F9B">
                  <wp:simplePos x="0" y="0"/>
                  <wp:positionH relativeFrom="margin">
                    <wp:posOffset>2690495</wp:posOffset>
                  </wp:positionH>
                  <wp:positionV relativeFrom="paragraph">
                    <wp:posOffset>2413635</wp:posOffset>
                  </wp:positionV>
                  <wp:extent cx="3373120" cy="1884680"/>
                  <wp:effectExtent l="0" t="0" r="0" b="1270"/>
                  <wp:wrapTopAndBottom/>
                  <wp:docPr id="2" name="Group 2"/>
                  <wp:cNvGraphicFramePr/>
                  <a:graphic xmlns:a="http://schemas.openxmlformats.org/drawingml/2006/main">
                    <a:graphicData uri="http://schemas.microsoft.com/office/word/2010/wordprocessingGroup">
                      <wpg:wgp>
                        <wpg:cNvGrpSpPr/>
                        <wpg:grpSpPr>
                          <a:xfrm>
                            <a:off x="0" y="0"/>
                            <a:ext cx="2588260" cy="1717040"/>
                            <a:chOff x="0" y="0"/>
                            <a:chExt cx="2588260" cy="1717040"/>
                          </a:xfrm>
                        </wpg:grpSpPr>
                        <pic:pic xmlns:pic="http://schemas.openxmlformats.org/drawingml/2006/picture">
                          <pic:nvPicPr>
                            <pic:cNvPr id="4" name="Picture 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27000" y="0"/>
                              <a:ext cx="2588260" cy="17170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3A3AC9" id="Group 2" o:spid="_x0000_s1026" style="position:absolute;margin-left:211.85pt;margin-top:190.05pt;width:265.6pt;height:148.4pt;z-index:251659776;mso-position-horizontal-relative:margin;mso-width-relative:margin;mso-height-relative:margin" coordsize="25882,1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">
                  <v:shape id="Picture 4" o:spid="_x0000_s1027" type="#_x0000_t75" style="position:absolute;left:1270;width:25882;height:1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">
                    <v:imagedata r:id="rId42" o:title=""/>
                  </v:shape>
                  <w10:wrap type="topAndBottom" anchorx="margin"/>
                </v:group>
              </w:pict>
            </mc:Fallback>
          </mc:AlternateContent>
        </w:r>
      </w:del>
      <w:r w:rsidR="00185F79" w:rsidRPr="00D857B2">
        <w:rPr>
          <w:rFonts w:ascii="Tahoma" w:hAnsi="Tahoma" w:cs="Tahoma"/>
        </w:rPr>
        <w:t xml:space="preserve">We have </w:t>
      </w:r>
      <w:r w:rsidR="005A5EC0" w:rsidRPr="00D857B2">
        <w:rPr>
          <w:rFonts w:ascii="Tahoma" w:hAnsi="Tahoma" w:cs="Tahoma"/>
        </w:rPr>
        <w:t xml:space="preserve">realized the </w:t>
      </w:r>
      <w:r w:rsidR="00774F2B" w:rsidRPr="00D857B2">
        <w:rPr>
          <w:rFonts w:ascii="Tahoma" w:hAnsi="Tahoma" w:cs="Tahoma"/>
        </w:rPr>
        <w:t xml:space="preserve">existence of the </w:t>
      </w:r>
      <w:r w:rsidR="005A5EC0" w:rsidRPr="00D857B2">
        <w:rPr>
          <w:rFonts w:ascii="Tahoma" w:hAnsi="Tahoma" w:cs="Tahoma"/>
        </w:rPr>
        <w:t xml:space="preserve">variation </w:t>
      </w:r>
      <w:r w:rsidR="00774F2B" w:rsidRPr="00D857B2">
        <w:rPr>
          <w:rFonts w:ascii="Tahoma" w:hAnsi="Tahoma" w:cs="Tahoma"/>
        </w:rPr>
        <w:t>for</w:t>
      </w:r>
      <w:r w:rsidR="005A5EC0" w:rsidRPr="00D857B2">
        <w:rPr>
          <w:rFonts w:ascii="Tahoma" w:hAnsi="Tahoma" w:cs="Tahoma"/>
        </w:rPr>
        <w:t xml:space="preserve"> Shapley</w:t>
      </w:r>
      <w:r w:rsidR="00774F2B" w:rsidRPr="00D857B2">
        <w:rPr>
          <w:rFonts w:ascii="Tahoma" w:hAnsi="Tahoma" w:cs="Tahoma"/>
        </w:rPr>
        <w:t xml:space="preserve"> value</w:t>
      </w:r>
      <w:r w:rsidR="005A5EC0" w:rsidRPr="00D857B2">
        <w:rPr>
          <w:rFonts w:ascii="Tahoma" w:hAnsi="Tahoma" w:cs="Tahoma"/>
        </w:rPr>
        <w:t xml:space="preserve"> in seven domains by the example of certain areas shown in force plot and non-linear pattern in scatter plot. However, it’s still unclear </w:t>
      </w:r>
      <w:r w:rsidR="00774F2B" w:rsidRPr="00D857B2">
        <w:rPr>
          <w:rFonts w:ascii="Tahoma" w:hAnsi="Tahoma" w:cs="Tahoma"/>
        </w:rPr>
        <w:t>how varied between 32844</w:t>
      </w:r>
      <w:r w:rsidR="005A5EC0" w:rsidRPr="00D857B2">
        <w:rPr>
          <w:rFonts w:ascii="Tahoma" w:hAnsi="Tahoma" w:cs="Tahoma"/>
        </w:rPr>
        <w:t xml:space="preserve"> </w:t>
      </w:r>
      <w:r w:rsidR="00774F2B" w:rsidRPr="00D857B2">
        <w:rPr>
          <w:rFonts w:ascii="Tahoma" w:hAnsi="Tahoma" w:cs="Tahoma"/>
        </w:rPr>
        <w:t>areas. A good way is to divide the whole LSOAs into several part</w:t>
      </w:r>
      <w:r w:rsidR="00B1209D">
        <w:rPr>
          <w:rFonts w:ascii="Tahoma" w:hAnsi="Tahoma" w:cs="Tahoma"/>
        </w:rPr>
        <w:t>s</w:t>
      </w:r>
      <w:r w:rsidR="00774F2B" w:rsidRPr="00D857B2">
        <w:rPr>
          <w:rFonts w:ascii="Tahoma" w:hAnsi="Tahoma" w:cs="Tahoma"/>
        </w:rPr>
        <w:t xml:space="preserve"> by </w:t>
      </w:r>
      <w:r w:rsidR="00FE3DF3" w:rsidRPr="00D857B2">
        <w:rPr>
          <w:rFonts w:ascii="Tahoma" w:hAnsi="Tahoma" w:cs="Tahoma"/>
        </w:rPr>
        <w:t>cl</w:t>
      </w:r>
      <w:ins w:id="821" w:author="Chen, Huanfa" w:date="2021-08-26T10:22:00Z">
        <w:r w:rsidR="00FF06A3">
          <w:rPr>
            <w:rFonts w:ascii="Tahoma" w:hAnsi="Tahoma" w:cs="Tahoma"/>
          </w:rPr>
          <w:t>u</w:t>
        </w:r>
      </w:ins>
      <w:r w:rsidR="00FE3DF3" w:rsidRPr="00D857B2">
        <w:rPr>
          <w:rFonts w:ascii="Tahoma" w:hAnsi="Tahoma" w:cs="Tahoma"/>
        </w:rPr>
        <w:t xml:space="preserve">stering </w:t>
      </w:r>
      <w:r w:rsidR="00774F2B" w:rsidRPr="00D857B2">
        <w:rPr>
          <w:rFonts w:ascii="Tahoma" w:hAnsi="Tahoma" w:cs="Tahoma"/>
        </w:rPr>
        <w:t xml:space="preserve">and use the average Shapley value </w:t>
      </w:r>
      <w:r w:rsidR="00FE3DF3" w:rsidRPr="00D857B2">
        <w:rPr>
          <w:rFonts w:ascii="Tahoma" w:hAnsi="Tahoma" w:cs="Tahoma"/>
        </w:rPr>
        <w:t>of</w:t>
      </w:r>
      <w:r w:rsidR="00774F2B" w:rsidRPr="00D857B2">
        <w:rPr>
          <w:rFonts w:ascii="Tahoma" w:hAnsi="Tahoma" w:cs="Tahoma"/>
        </w:rPr>
        <w:t xml:space="preserve"> each domain </w:t>
      </w:r>
      <w:r w:rsidR="00FE3DF3" w:rsidRPr="00D857B2">
        <w:rPr>
          <w:rFonts w:ascii="Tahoma" w:hAnsi="Tahoma" w:cs="Tahoma"/>
        </w:rPr>
        <w:t xml:space="preserve">to represent each part’s circumstance. </w:t>
      </w:r>
      <w:r w:rsidR="008F6FD1" w:rsidRPr="00D857B2">
        <w:rPr>
          <w:rFonts w:ascii="Tahoma" w:hAnsi="Tahoma" w:cs="Tahoma"/>
        </w:rPr>
        <w:t>K-Means Algorithm is used here to cluster the Shapley value for seven domains of LSOAs. Firstly, we need to find a suitable K.</w:t>
      </w:r>
      <w:r w:rsidR="008F6FD1" w:rsidRPr="00D857B2">
        <w:rPr>
          <w:rFonts w:ascii="Tahoma" w:hAnsi="Tahoma" w:cs="Tahoma" w:hint="eastAsia"/>
        </w:rPr>
        <w:t xml:space="preserve"> </w:t>
      </w:r>
      <w:r w:rsidR="008F6FD1" w:rsidRPr="00D857B2">
        <w:rPr>
          <w:rFonts w:ascii="Tahoma" w:hAnsi="Tahoma" w:cs="Tahoma"/>
        </w:rPr>
        <w:t xml:space="preserve">Elbow Criterion and Silhouette Coefficient is commonly used to evaluate K-Means clustering and choose K. These two indicators are plotted </w:t>
      </w:r>
      <w:del w:id="822" w:author="冯 晓涵" w:date="2021-08-29T11:13:00Z">
        <w:r w:rsidR="008F6FD1" w:rsidRPr="00D857B2" w:rsidDel="005D1DA0">
          <w:rPr>
            <w:rFonts w:ascii="Tahoma" w:hAnsi="Tahoma" w:cs="Tahoma"/>
          </w:rPr>
          <w:delText>as</w:delText>
        </w:r>
        <w:r w:rsidR="008F6FD1" w:rsidRPr="008F6FD1" w:rsidDel="005D1DA0">
          <w:rPr>
            <w:rFonts w:ascii="Tahoma" w:hAnsi="Tahoma" w:cs="Tahoma"/>
          </w:rPr>
          <w:delText xml:space="preserve"> </w:delText>
        </w:r>
        <w:r w:rsidR="008F6FD1" w:rsidRPr="00D857B2" w:rsidDel="005D1DA0">
          <w:rPr>
            <w:rFonts w:ascii="Tahoma" w:hAnsi="Tahoma" w:cs="Tahoma"/>
          </w:rPr>
          <w:delText>follows</w:delText>
        </w:r>
      </w:del>
      <w:ins w:id="823" w:author="冯 晓涵" w:date="2021-08-29T11:13:00Z">
        <w:r w:rsidR="005D1DA0">
          <w:rPr>
            <w:rFonts w:ascii="Tahoma" w:hAnsi="Tahoma" w:cs="Tahoma"/>
          </w:rPr>
          <w:t>in figure</w:t>
        </w:r>
      </w:ins>
      <w:r w:rsidR="00944B3F">
        <w:rPr>
          <w:rFonts w:ascii="Tahoma" w:hAnsi="Tahoma" w:cs="Tahoma"/>
        </w:rPr>
        <w:t>s</w:t>
      </w:r>
      <w:ins w:id="824" w:author="冯 晓涵" w:date="2021-08-29T11:13:00Z">
        <w:r w:rsidR="005D1DA0">
          <w:rPr>
            <w:rFonts w:ascii="Tahoma" w:hAnsi="Tahoma" w:cs="Tahoma"/>
          </w:rPr>
          <w:t xml:space="preserve"> 12 and 13</w:t>
        </w:r>
      </w:ins>
      <w:r w:rsidR="008F6FD1" w:rsidRPr="00D857B2">
        <w:rPr>
          <w:rFonts w:ascii="Tahoma" w:hAnsi="Tahoma" w:cs="Tahoma"/>
        </w:rPr>
        <w:t xml:space="preserve"> where</w:t>
      </w:r>
      <w:r w:rsidR="008F6FD1">
        <w:rPr>
          <w:rFonts w:ascii="Tahoma" w:hAnsi="Tahoma" w:cs="Tahoma"/>
        </w:rPr>
        <w:t xml:space="preserve"> </w:t>
      </w:r>
      <w:r w:rsidR="00944B3F">
        <w:rPr>
          <w:rFonts w:ascii="Tahoma" w:hAnsi="Tahoma" w:cs="Tahoma"/>
        </w:rPr>
        <w:t xml:space="preserve">the </w:t>
      </w:r>
      <w:r w:rsidR="008F6FD1" w:rsidRPr="00D857B2">
        <w:rPr>
          <w:rFonts w:ascii="Tahoma" w:hAnsi="Tahoma" w:cs="Tahoma"/>
        </w:rPr>
        <w:t>x</w:t>
      </w:r>
      <w:r w:rsidR="008F6FD1">
        <w:rPr>
          <w:rFonts w:ascii="Tahoma" w:hAnsi="Tahoma" w:cs="Tahoma"/>
        </w:rPr>
        <w:t>-</w:t>
      </w:r>
      <w:r w:rsidR="008F6FD1" w:rsidRPr="00D857B2">
        <w:rPr>
          <w:rFonts w:ascii="Tahoma" w:hAnsi="Tahoma" w:cs="Tahoma"/>
        </w:rPr>
        <w:t>axis is k and y</w:t>
      </w:r>
      <w:r w:rsidR="008F6FD1">
        <w:rPr>
          <w:rFonts w:ascii="Tahoma" w:hAnsi="Tahoma" w:cs="Tahoma"/>
        </w:rPr>
        <w:t>-</w:t>
      </w:r>
      <w:r w:rsidR="008F6FD1" w:rsidRPr="00D857B2">
        <w:rPr>
          <w:rFonts w:ascii="Tahoma" w:hAnsi="Tahoma" w:cs="Tahoma"/>
        </w:rPr>
        <w:t>axis are the value of two indicators.</w:t>
      </w:r>
      <w:r w:rsidR="008F6FD1" w:rsidRPr="008F6FD1">
        <w:rPr>
          <w:rFonts w:ascii="Tahoma" w:hAnsi="Tahoma" w:cs="Tahoma"/>
        </w:rPr>
        <w:t xml:space="preserve"> </w:t>
      </w:r>
      <w:r w:rsidR="008F6FD1" w:rsidRPr="00D857B2">
        <w:rPr>
          <w:rFonts w:ascii="Tahoma" w:hAnsi="Tahoma" w:cs="Tahoma"/>
        </w:rPr>
        <w:t>For the left plot</w:t>
      </w:r>
      <w:ins w:id="825" w:author="冯 晓涵" w:date="2021-08-29T11:11:00Z">
        <w:r w:rsidR="005D1DA0">
          <w:rPr>
            <w:rFonts w:ascii="Tahoma" w:hAnsi="Tahoma" w:cs="Tahoma" w:hint="eastAsia"/>
          </w:rPr>
          <w:t>,</w:t>
        </w:r>
        <w:r w:rsidR="005D1DA0">
          <w:rPr>
            <w:rFonts w:ascii="Tahoma" w:hAnsi="Tahoma" w:cs="Tahoma"/>
          </w:rPr>
          <w:t xml:space="preserve"> </w:t>
        </w:r>
        <w:r w:rsidR="005D1DA0">
          <w:rPr>
            <w:rFonts w:ascii="Tahoma" w:hAnsi="Tahoma" w:cs="Tahoma" w:hint="eastAsia"/>
          </w:rPr>
          <w:t>which</w:t>
        </w:r>
        <w:r w:rsidR="005D1DA0">
          <w:rPr>
            <w:rFonts w:ascii="Tahoma" w:hAnsi="Tahoma" w:cs="Tahoma"/>
          </w:rPr>
          <w:t xml:space="preserve"> </w:t>
        </w:r>
        <w:r w:rsidR="005D1DA0">
          <w:rPr>
            <w:rFonts w:ascii="Tahoma" w:hAnsi="Tahoma" w:cs="Tahoma" w:hint="eastAsia"/>
          </w:rPr>
          <w:t>is</w:t>
        </w:r>
        <w:r w:rsidR="005D1DA0">
          <w:rPr>
            <w:rFonts w:ascii="Tahoma" w:hAnsi="Tahoma" w:cs="Tahoma"/>
          </w:rPr>
          <w:t xml:space="preserve"> figure 12</w:t>
        </w:r>
      </w:ins>
      <w:r w:rsidR="008F6FD1" w:rsidRPr="00D857B2">
        <w:rPr>
          <w:rFonts w:ascii="Tahoma" w:hAnsi="Tahoma" w:cs="Tahoma"/>
        </w:rPr>
        <w:t xml:space="preserve">, it seems that after K = 4, the line lean to be linear. For </w:t>
      </w:r>
      <w:del w:id="826" w:author="冯 晓涵" w:date="2021-08-29T11:12:00Z">
        <w:r w:rsidR="008F6FD1" w:rsidRPr="00D857B2" w:rsidDel="005D1DA0">
          <w:rPr>
            <w:rFonts w:ascii="Tahoma" w:hAnsi="Tahoma" w:cs="Tahoma"/>
          </w:rPr>
          <w:delText>right one</w:delText>
        </w:r>
      </w:del>
      <w:ins w:id="827" w:author="冯 晓涵" w:date="2021-08-29T11:12:00Z">
        <w:r w:rsidR="005D1DA0">
          <w:rPr>
            <w:rFonts w:ascii="Tahoma" w:hAnsi="Tahoma" w:cs="Tahoma"/>
          </w:rPr>
          <w:t>figure 13</w:t>
        </w:r>
      </w:ins>
      <w:r w:rsidR="008F6FD1" w:rsidRPr="00D857B2">
        <w:rPr>
          <w:rFonts w:ascii="Tahoma" w:hAnsi="Tahoma" w:cs="Tahoma"/>
        </w:rPr>
        <w:t>,</w:t>
      </w:r>
      <w:r w:rsidR="008F6FD1" w:rsidRPr="008F6FD1">
        <w:rPr>
          <w:rFonts w:ascii="Tahoma" w:hAnsi="Tahoma" w:cs="Tahoma"/>
        </w:rPr>
        <w:t xml:space="preserve"> </w:t>
      </w:r>
      <w:r w:rsidR="008F6FD1" w:rsidRPr="00D857B2">
        <w:rPr>
          <w:rFonts w:ascii="Tahoma" w:hAnsi="Tahoma" w:cs="Tahoma"/>
        </w:rPr>
        <w:t>K = 4 is also acceptable although K = 2 is the best one.</w:t>
      </w:r>
      <w:r w:rsidR="008F6FD1" w:rsidRPr="008F6FD1">
        <w:rPr>
          <w:rFonts w:ascii="Tahoma" w:hAnsi="Tahoma" w:cs="Tahoma"/>
        </w:rPr>
        <w:t xml:space="preserve"> </w:t>
      </w:r>
      <w:r w:rsidR="008F6FD1" w:rsidRPr="00D857B2">
        <w:rPr>
          <w:rFonts w:ascii="Tahoma" w:hAnsi="Tahoma" w:cs="Tahoma"/>
        </w:rPr>
        <w:t>Combining these two figures, we decide that the K for Shapley value clustering is 4</w:t>
      </w:r>
      <w:r w:rsidR="008F6FD1" w:rsidRPr="008F6FD1">
        <w:rPr>
          <w:rFonts w:ascii="Tahoma" w:hAnsi="Tahoma" w:cs="Tahoma"/>
        </w:rPr>
        <w:t xml:space="preserve"> </w:t>
      </w:r>
      <w:r w:rsidR="008F6FD1">
        <w:rPr>
          <w:rFonts w:ascii="Tahoma" w:hAnsi="Tahoma" w:cs="Tahoma"/>
        </w:rPr>
        <w:t>a</w:t>
      </w:r>
      <w:r w:rsidR="008F6FD1" w:rsidRPr="00D857B2">
        <w:rPr>
          <w:rFonts w:ascii="Tahoma" w:hAnsi="Tahoma" w:cs="Tahoma"/>
        </w:rPr>
        <w:t>s we might put more weight on the result of SSE</w:t>
      </w:r>
      <w:r w:rsidR="008F6FD1">
        <w:rPr>
          <w:rFonts w:ascii="Tahoma" w:hAnsi="Tahoma" w:cs="Tahoma"/>
        </w:rPr>
        <w:t>.</w:t>
      </w:r>
      <w:r w:rsidR="00944B3F">
        <w:rPr>
          <w:rFonts w:ascii="Tahoma" w:hAnsi="Tahoma" w:cs="Tahoma"/>
        </w:rPr>
        <w:t xml:space="preserve"> </w:t>
      </w:r>
    </w:p>
    <w:p w14:paraId="6DE28BF7" w14:textId="7CE9EAF4" w:rsidR="002436E1" w:rsidDel="00702D8F" w:rsidRDefault="002436E1" w:rsidP="004D3159">
      <w:pPr>
        <w:spacing w:before="156"/>
        <w:rPr>
          <w:del w:id="828" w:author="冯 晓涵" w:date="2021-08-29T01:31:00Z"/>
          <w:rFonts w:ascii="Tahoma" w:hAnsi="Tahoma" w:cs="Tahoma"/>
        </w:rPr>
      </w:pPr>
    </w:p>
    <w:p w14:paraId="1B6A2628" w14:textId="4906A28C" w:rsidR="00D6686A" w:rsidDel="00716E88" w:rsidRDefault="00D6686A" w:rsidP="004D3159">
      <w:pPr>
        <w:spacing w:before="156"/>
        <w:rPr>
          <w:del w:id="829" w:author="冯 晓涵" w:date="2021-08-29T01:33:00Z"/>
          <w:rFonts w:ascii="Tahoma" w:hAnsi="Tahoma" w:cs="Tahoma"/>
        </w:rPr>
      </w:pPr>
    </w:p>
    <w:p w14:paraId="75E31BCF" w14:textId="63436CF4" w:rsidR="00D6686A" w:rsidDel="00A70F43" w:rsidRDefault="00D6686A" w:rsidP="004D3159">
      <w:pPr>
        <w:spacing w:before="156"/>
        <w:rPr>
          <w:del w:id="830" w:author="冯 晓涵" w:date="2021-08-28T23:36:00Z"/>
          <w:rFonts w:ascii="Tahoma" w:hAnsi="Tahoma" w:cs="Tahoma"/>
        </w:rPr>
      </w:pPr>
    </w:p>
    <w:p w14:paraId="612B8FC5" w14:textId="180C3C9C" w:rsidR="00D6686A" w:rsidDel="00C91343" w:rsidRDefault="00D6686A" w:rsidP="004D3159">
      <w:pPr>
        <w:spacing w:before="156"/>
        <w:rPr>
          <w:del w:id="831" w:author="冯 晓涵" w:date="2021-08-29T23:10:00Z"/>
          <w:rFonts w:ascii="Tahoma" w:hAnsi="Tahoma" w:cs="Tahoma"/>
        </w:rPr>
      </w:pPr>
    </w:p>
    <w:p w14:paraId="61AAB2C4" w14:textId="3C3B1066" w:rsidR="00D6686A" w:rsidRPr="00C91343" w:rsidDel="00A70F43" w:rsidRDefault="00D6686A" w:rsidP="004D3159">
      <w:pPr>
        <w:spacing w:before="156"/>
        <w:rPr>
          <w:del w:id="832" w:author="冯 晓涵" w:date="2021-08-28T23:33:00Z"/>
          <w:rFonts w:ascii="Tahoma" w:eastAsiaTheme="minorEastAsia" w:hAnsi="Tahoma" w:cs="Tahoma"/>
          <w:rPrChange w:id="833" w:author="冯 晓涵" w:date="2021-08-29T23:10:00Z">
            <w:rPr>
              <w:del w:id="834" w:author="冯 晓涵" w:date="2021-08-28T23:33:00Z"/>
              <w:rFonts w:ascii="Tahoma" w:hAnsi="Tahoma" w:cs="Tahoma"/>
            </w:rPr>
          </w:rPrChange>
        </w:rPr>
      </w:pPr>
    </w:p>
    <w:p w14:paraId="021AA7D1" w14:textId="0B3FEBF0" w:rsidR="00495A6F" w:rsidRPr="00716E88" w:rsidRDefault="00D6686A" w:rsidP="004D3159">
      <w:pPr>
        <w:spacing w:before="156"/>
        <w:rPr>
          <w:ins w:id="835" w:author="冯 晓涵" w:date="2021-08-29T01:27:00Z"/>
          <w:rFonts w:ascii="Times New Roman" w:eastAsia="黑体" w:hAnsi="Times New Roman" w:cstheme="majorBidi"/>
          <w:sz w:val="20"/>
          <w:szCs w:val="20"/>
          <w:rPrChange w:id="836" w:author="冯 晓涵" w:date="2021-08-29T01:36:00Z">
            <w:rPr>
              <w:ins w:id="837" w:author="冯 晓涵" w:date="2021-08-29T01:27:00Z"/>
              <w:rFonts w:ascii="Tahoma" w:hAnsi="Tahoma" w:cs="Tahoma"/>
            </w:rPr>
          </w:rPrChange>
        </w:rPr>
      </w:pPr>
      <w:del w:id="838" w:author="冯 晓涵" w:date="2021-08-28T23:34:00Z">
        <w:r w:rsidDel="00A70F43">
          <w:rPr>
            <w:rFonts w:ascii="Tahoma" w:hAnsi="Tahoma" w:cs="Tahoma"/>
            <w:noProof/>
          </w:rPr>
          <mc:AlternateContent>
            <mc:Choice Requires="wpg">
              <w:drawing>
                <wp:anchor distT="0" distB="0" distL="114300" distR="114300" simplePos="0" relativeHeight="251660800" behindDoc="0" locked="0" layoutInCell="1" allowOverlap="1" wp14:anchorId="2E36C287" wp14:editId="52A74F4F">
                  <wp:simplePos x="0" y="0"/>
                  <wp:positionH relativeFrom="column">
                    <wp:posOffset>590550</wp:posOffset>
                  </wp:positionH>
                  <wp:positionV relativeFrom="paragraph">
                    <wp:posOffset>1682115</wp:posOffset>
                  </wp:positionV>
                  <wp:extent cx="4191635" cy="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4191635" cy="0"/>
                            <a:chOff x="0" y="4222744"/>
                            <a:chExt cx="4191635" cy="0"/>
                          </a:xfrm>
                        </wpg:grpSpPr>
                        <wps:wsp>
                          <wps:cNvPr id="25" name="Text Box 25"/>
                          <wps:cNvSpPr txBox="1"/>
                          <wps:spPr>
                            <a:xfrm>
                              <a:off x="0" y="4222744"/>
                              <a:ext cx="4191635" cy="0"/>
                            </a:xfrm>
                            <a:prstGeom prst="rect">
                              <a:avLst/>
                            </a:prstGeom>
                            <a:solidFill>
                              <a:prstClr val="white"/>
                            </a:solidFill>
                            <a:ln>
                              <a:noFill/>
                            </a:ln>
                          </wps:spPr>
                          <wps:txbx>
                            <w:txbxContent>
                              <w:p w14:paraId="01DE8BE7" w14:textId="77777777" w:rsidR="00D6686A" w:rsidRPr="00FC6C47" w:rsidRDefault="00D6686A" w:rsidP="00D6686A">
                                <w:pPr>
                                  <w:pStyle w:val="Caption"/>
                                  <w:spacing w:before="156"/>
                                  <w:rPr>
                                    <w:noProof/>
                                    <w:sz w:val="21"/>
                                  </w:rPr>
                                </w:pPr>
                              </w:p>
                              <w:p w14:paraId="51A9CA66" w14:textId="77777777" w:rsidR="00000000" w:rsidRDefault="003F5C6C">
                                <w:pPr>
                                  <w:spacing w:before="156"/>
                                </w:pPr>
                              </w:p>
                              <w:p w14:paraId="405FBA90" w14:textId="79C68EB5" w:rsidR="00D6686A" w:rsidRPr="00FC6C47" w:rsidRDefault="00814262" w:rsidP="00D6686A">
                                <w:pPr>
                                  <w:pStyle w:val="Caption"/>
                                  <w:spacing w:before="156"/>
                                  <w:rPr>
                                    <w:noProof/>
                                    <w:sz w:val="21"/>
                                  </w:rPr>
                                </w:pPr>
                                <w:ins w:id="839" w:author="冯 晓涵" w:date="2021-08-29T11:20:00Z">
                                  <w:r w:rsidRPr="00B9773B">
                                    <w:rPr>
                                      <w:szCs w:val="22"/>
                                    </w:rPr>
                                    <w:t xml:space="preserve">Figure </w:t>
                                  </w:r>
                                  <w:r w:rsidRPr="00B9773B">
                                    <w:rPr>
                                      <w:szCs w:val="22"/>
                                    </w:rPr>
                                    <w:fldChar w:fldCharType="begin"/>
                                  </w:r>
                                  <w:r w:rsidRPr="002513AB">
                                    <w:rPr>
                                      <w:szCs w:val="22"/>
                                      <w:rPrChange w:id="840" w:author="冯 晓涵" w:date="2021-08-29T17:26:00Z">
                                        <w:rPr>
                                          <w:rFonts w:asciiTheme="minorHAnsi" w:eastAsia="Tahoma" w:hAnsiTheme="minorHAnsi" w:cstheme="minorBidi"/>
                                          <w:sz w:val="21"/>
                                          <w:szCs w:val="22"/>
                                        </w:rPr>
                                      </w:rPrChange>
                                    </w:rPr>
                                    <w:instrText xml:space="preserve"> SEQ Figure \* ARABIC </w:instrText>
                                  </w:r>
                                </w:ins>
                                <w:r w:rsidRPr="00B9773B">
                                  <w:rPr>
                                    <w:szCs w:val="22"/>
                                    <w:rPrChange w:id="841" w:author="冯 晓涵" w:date="2021-08-29T17:26:00Z">
                                      <w:rPr>
                                        <w:szCs w:val="22"/>
                                      </w:rPr>
                                    </w:rPrChange>
                                  </w:rPr>
                                  <w:fldChar w:fldCharType="separate"/>
                                </w:r>
                                <w:ins w:id="842" w:author="冯 晓涵" w:date="2021-08-29T18:15:00Z">
                                  <w:r w:rsidR="00BB3AFC">
                                    <w:rPr>
                                      <w:noProof/>
                                      <w:szCs w:val="22"/>
                                    </w:rPr>
                                    <w:t>14</w:t>
                                  </w:r>
                                </w:ins>
                                <w:ins w:id="843" w:author="冯 晓涵" w:date="2021-08-29T11:20:00Z">
                                  <w:r w:rsidRPr="00B9773B">
                                    <w:rPr>
                                      <w:szCs w:val="22"/>
                                    </w:rPr>
                                    <w:fldChar w:fldCharType="end"/>
                                  </w:r>
                                  <w:r w:rsidRPr="00B9773B">
                                    <w:rPr>
                                      <w:szCs w:val="22"/>
                                    </w:rPr>
                                    <w:t xml:space="preserve"> Distribution of clusters from SHAP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36C287" id="Group 26" o:spid="_x0000_s1061" style="position:absolute;left:0;text-align:left;margin-left:46.5pt;margin-top:132.45pt;width:330.05pt;height:0;z-index:251660800" coordorigin=",42227" coordsize="419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">
                  <v:shape id="Text Box 25" o:spid="_x0000_s1062" type="#_x0000_t202" style="position:absolute;top:42227;width:41916;height: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01DE8BE7" w14:textId="77777777" w:rsidR="00D6686A" w:rsidRPr="00FC6C47" w:rsidRDefault="00D6686A" w:rsidP="00D6686A">
                          <w:pPr>
                            <w:pStyle w:val="Caption"/>
                            <w:spacing w:before="156"/>
                            <w:rPr>
                              <w:noProof/>
                              <w:sz w:val="21"/>
                            </w:rPr>
                          </w:pPr>
                        </w:p>
                        <w:p w14:paraId="51A9CA66" w14:textId="77777777" w:rsidR="00000000" w:rsidRDefault="003F5C6C">
                          <w:pPr>
                            <w:spacing w:before="156"/>
                          </w:pPr>
                        </w:p>
                        <w:p w14:paraId="405FBA90" w14:textId="79C68EB5" w:rsidR="00D6686A" w:rsidRPr="00FC6C47" w:rsidRDefault="00814262" w:rsidP="00D6686A">
                          <w:pPr>
                            <w:pStyle w:val="Caption"/>
                            <w:spacing w:before="156"/>
                            <w:rPr>
                              <w:noProof/>
                              <w:sz w:val="21"/>
                            </w:rPr>
                          </w:pPr>
                          <w:ins w:id="844" w:author="冯 晓涵" w:date="2021-08-29T11:20:00Z">
                            <w:r w:rsidRPr="00B9773B">
                              <w:rPr>
                                <w:szCs w:val="22"/>
                              </w:rPr>
                              <w:t xml:space="preserve">Figure </w:t>
                            </w:r>
                            <w:r w:rsidRPr="00B9773B">
                              <w:rPr>
                                <w:szCs w:val="22"/>
                              </w:rPr>
                              <w:fldChar w:fldCharType="begin"/>
                            </w:r>
                            <w:r w:rsidRPr="002513AB">
                              <w:rPr>
                                <w:szCs w:val="22"/>
                                <w:rPrChange w:id="845" w:author="冯 晓涵" w:date="2021-08-29T17:26:00Z">
                                  <w:rPr>
                                    <w:rFonts w:asciiTheme="minorHAnsi" w:eastAsia="Tahoma" w:hAnsiTheme="minorHAnsi" w:cstheme="minorBidi"/>
                                    <w:sz w:val="21"/>
                                    <w:szCs w:val="22"/>
                                  </w:rPr>
                                </w:rPrChange>
                              </w:rPr>
                              <w:instrText xml:space="preserve"> SEQ Figure \* ARABIC </w:instrText>
                            </w:r>
                          </w:ins>
                          <w:r w:rsidRPr="00B9773B">
                            <w:rPr>
                              <w:szCs w:val="22"/>
                              <w:rPrChange w:id="846" w:author="冯 晓涵" w:date="2021-08-29T17:26:00Z">
                                <w:rPr>
                                  <w:szCs w:val="22"/>
                                </w:rPr>
                              </w:rPrChange>
                            </w:rPr>
                            <w:fldChar w:fldCharType="separate"/>
                          </w:r>
                          <w:ins w:id="847" w:author="冯 晓涵" w:date="2021-08-29T18:15:00Z">
                            <w:r w:rsidR="00BB3AFC">
                              <w:rPr>
                                <w:noProof/>
                                <w:szCs w:val="22"/>
                              </w:rPr>
                              <w:t>14</w:t>
                            </w:r>
                          </w:ins>
                          <w:ins w:id="848" w:author="冯 晓涵" w:date="2021-08-29T11:20:00Z">
                            <w:r w:rsidRPr="00B9773B">
                              <w:rPr>
                                <w:szCs w:val="22"/>
                              </w:rPr>
                              <w:fldChar w:fldCharType="end"/>
                            </w:r>
                            <w:r w:rsidRPr="00B9773B">
                              <w:rPr>
                                <w:szCs w:val="22"/>
                              </w:rPr>
                              <w:t xml:space="preserve"> Distribution of clusters from SHAP</w:t>
                            </w:r>
                          </w:ins>
                        </w:p>
                      </w:txbxContent>
                    </v:textbox>
                  </v:shape>
                  <w10:wrap type="topAndBottom"/>
                </v:group>
              </w:pict>
            </mc:Fallback>
          </mc:AlternateContent>
        </w:r>
      </w:del>
      <w:r w:rsidR="00147BEF" w:rsidRPr="00D857B2">
        <w:rPr>
          <w:rFonts w:ascii="Tahoma" w:hAnsi="Tahoma" w:cs="Tahoma"/>
        </w:rPr>
        <w:t>Then, w</w:t>
      </w:r>
      <w:r w:rsidR="00B96D47" w:rsidRPr="00D857B2">
        <w:rPr>
          <w:rFonts w:ascii="Tahoma" w:hAnsi="Tahoma" w:cs="Tahoma"/>
        </w:rPr>
        <w:t>e project our clustering result to the map in</w:t>
      </w:r>
      <w:ins w:id="849" w:author="冯 晓涵" w:date="2021-08-29T11:17:00Z">
        <w:r w:rsidR="00814262">
          <w:rPr>
            <w:rFonts w:ascii="Tahoma" w:hAnsi="Tahoma" w:cs="Tahoma"/>
          </w:rPr>
          <w:t xml:space="preserve"> </w:t>
        </w:r>
      </w:ins>
      <w:del w:id="850" w:author="冯 晓涵" w:date="2021-08-29T11:17:00Z">
        <w:r w:rsidR="00B96D47" w:rsidRPr="00D857B2" w:rsidDel="00814262">
          <w:rPr>
            <w:rFonts w:ascii="Tahoma" w:hAnsi="Tahoma" w:cs="Tahoma"/>
          </w:rPr>
          <w:delText xml:space="preserve"> </w:delText>
        </w:r>
        <w:commentRangeStart w:id="851"/>
        <w:r w:rsidR="008F6FD1" w:rsidDel="00814262">
          <w:rPr>
            <w:rFonts w:ascii="Tahoma" w:hAnsi="Tahoma" w:cs="Tahoma"/>
          </w:rPr>
          <w:delText>map</w:delText>
        </w:r>
      </w:del>
      <w:ins w:id="852" w:author="冯 晓涵" w:date="2021-08-29T11:17:00Z">
        <w:r w:rsidR="00814262">
          <w:rPr>
            <w:rFonts w:ascii="Tahoma" w:hAnsi="Tahoma" w:cs="Tahoma"/>
          </w:rPr>
          <w:t>figure</w:t>
        </w:r>
      </w:ins>
      <w:r w:rsidR="008F6FD1">
        <w:rPr>
          <w:rFonts w:ascii="Tahoma" w:hAnsi="Tahoma" w:cs="Tahoma"/>
        </w:rPr>
        <w:t xml:space="preserve"> 1</w:t>
      </w:r>
      <w:commentRangeEnd w:id="851"/>
      <w:r w:rsidR="00FF06A3">
        <w:rPr>
          <w:rStyle w:val="CommentReference"/>
        </w:rPr>
        <w:commentReference w:id="851"/>
      </w:r>
      <w:ins w:id="853" w:author="冯 晓涵" w:date="2021-08-29T11:17:00Z">
        <w:r w:rsidR="00814262">
          <w:rPr>
            <w:rFonts w:ascii="Tahoma" w:hAnsi="Tahoma" w:cs="Tahoma"/>
          </w:rPr>
          <w:t>4</w:t>
        </w:r>
      </w:ins>
      <w:r w:rsidR="00B96D47" w:rsidRPr="00D857B2">
        <w:rPr>
          <w:rFonts w:ascii="Tahoma" w:hAnsi="Tahoma" w:cs="Tahoma"/>
        </w:rPr>
        <w:t xml:space="preserve">. </w:t>
      </w:r>
      <w:ins w:id="854" w:author="冯 晓涵" w:date="2021-08-28T19:24:00Z">
        <w:r w:rsidR="006A4E7D">
          <w:rPr>
            <w:rFonts w:ascii="Tahoma" w:hAnsi="Tahoma" w:cs="Tahoma"/>
          </w:rPr>
          <w:t>It seems that m</w:t>
        </w:r>
      </w:ins>
      <w:del w:id="855" w:author="冯 晓涵" w:date="2021-08-28T19:24:00Z">
        <w:r w:rsidR="00B96D47" w:rsidRPr="00D857B2" w:rsidDel="006A4E7D">
          <w:rPr>
            <w:rFonts w:ascii="Tahoma" w:hAnsi="Tahoma" w:cs="Tahoma"/>
          </w:rPr>
          <w:delText>M</w:delText>
        </w:r>
      </w:del>
      <w:r w:rsidR="00B96D47" w:rsidRPr="00D857B2">
        <w:rPr>
          <w:rFonts w:ascii="Tahoma" w:hAnsi="Tahoma" w:cs="Tahoma"/>
        </w:rPr>
        <w:t>ost of the area</w:t>
      </w:r>
      <w:r w:rsidR="00B1209D">
        <w:rPr>
          <w:rFonts w:ascii="Tahoma" w:hAnsi="Tahoma" w:cs="Tahoma"/>
        </w:rPr>
        <w:t>s</w:t>
      </w:r>
      <w:r w:rsidR="00B96D47" w:rsidRPr="00D857B2">
        <w:rPr>
          <w:rFonts w:ascii="Tahoma" w:hAnsi="Tahoma" w:cs="Tahoma"/>
        </w:rPr>
        <w:t xml:space="preserve"> </w:t>
      </w:r>
      <w:r w:rsidR="00685379" w:rsidRPr="00D857B2">
        <w:rPr>
          <w:rFonts w:ascii="Tahoma" w:hAnsi="Tahoma" w:cs="Tahoma"/>
        </w:rPr>
        <w:t xml:space="preserve">in England </w:t>
      </w:r>
      <w:r w:rsidR="00B96D47" w:rsidRPr="00D857B2">
        <w:rPr>
          <w:rFonts w:ascii="Tahoma" w:hAnsi="Tahoma" w:cs="Tahoma"/>
        </w:rPr>
        <w:t xml:space="preserve">are </w:t>
      </w:r>
      <w:r w:rsidR="00DD731A" w:rsidRPr="00D857B2">
        <w:rPr>
          <w:rFonts w:ascii="Tahoma" w:hAnsi="Tahoma" w:cs="Tahoma"/>
        </w:rPr>
        <w:t>purple</w:t>
      </w:r>
      <w:r w:rsidR="00147BEF" w:rsidRPr="00D857B2">
        <w:rPr>
          <w:rFonts w:ascii="Tahoma" w:hAnsi="Tahoma" w:cs="Tahoma" w:hint="eastAsia"/>
        </w:rPr>
        <w:t xml:space="preserve"> </w:t>
      </w:r>
      <w:r w:rsidR="00B96D47" w:rsidRPr="00D857B2">
        <w:rPr>
          <w:rFonts w:ascii="Tahoma" w:hAnsi="Tahoma" w:cs="Tahoma"/>
        </w:rPr>
        <w:t xml:space="preserve">which is cluster </w:t>
      </w:r>
      <w:r w:rsidR="00DD731A" w:rsidRPr="00D857B2">
        <w:rPr>
          <w:rFonts w:ascii="Tahoma" w:hAnsi="Tahoma" w:cs="Tahoma"/>
        </w:rPr>
        <w:t>1</w:t>
      </w:r>
      <w:r w:rsidR="00B96D47" w:rsidRPr="00D857B2">
        <w:rPr>
          <w:rFonts w:ascii="Tahoma" w:hAnsi="Tahoma" w:cs="Tahoma"/>
        </w:rPr>
        <w:t xml:space="preserve">. Cluster </w:t>
      </w:r>
      <w:r w:rsidR="00DD731A" w:rsidRPr="00D857B2">
        <w:rPr>
          <w:rFonts w:ascii="Tahoma" w:hAnsi="Tahoma" w:cs="Tahoma"/>
        </w:rPr>
        <w:t>2</w:t>
      </w:r>
      <w:r w:rsidR="00B96D47" w:rsidRPr="00D857B2">
        <w:rPr>
          <w:rFonts w:ascii="Tahoma" w:hAnsi="Tahoma" w:cs="Tahoma"/>
        </w:rPr>
        <w:t xml:space="preserve"> take</w:t>
      </w:r>
      <w:r w:rsidR="009026B8" w:rsidRPr="00D857B2">
        <w:rPr>
          <w:rFonts w:ascii="Tahoma" w:hAnsi="Tahoma" w:cs="Tahoma"/>
        </w:rPr>
        <w:t>s</w:t>
      </w:r>
      <w:r w:rsidR="00B96D47" w:rsidRPr="00D857B2">
        <w:rPr>
          <w:rFonts w:ascii="Tahoma" w:hAnsi="Tahoma" w:cs="Tahoma"/>
        </w:rPr>
        <w:t xml:space="preserve"> second</w:t>
      </w:r>
      <w:del w:id="856" w:author="冯 晓涵" w:date="2021-08-28T19:24:00Z">
        <w:r w:rsidR="00B96D47" w:rsidRPr="00D857B2" w:rsidDel="00F66EBA">
          <w:rPr>
            <w:rFonts w:ascii="Tahoma" w:hAnsi="Tahoma" w:cs="Tahoma"/>
          </w:rPr>
          <w:delText xml:space="preserve">, which is the areas in </w:delText>
        </w:r>
        <w:r w:rsidR="00DD731A" w:rsidRPr="00D857B2" w:rsidDel="00F66EBA">
          <w:rPr>
            <w:rFonts w:ascii="Tahoma" w:hAnsi="Tahoma" w:cs="Tahoma"/>
          </w:rPr>
          <w:delText>red</w:delText>
        </w:r>
      </w:del>
      <w:r w:rsidR="00147BEF" w:rsidRPr="00D857B2">
        <w:rPr>
          <w:rFonts w:ascii="Tahoma" w:hAnsi="Tahoma" w:cs="Tahoma"/>
        </w:rPr>
        <w:t xml:space="preserve"> and they </w:t>
      </w:r>
      <w:r w:rsidR="009026B8" w:rsidRPr="00D857B2">
        <w:rPr>
          <w:rFonts w:ascii="Tahoma" w:hAnsi="Tahoma" w:cs="Tahoma"/>
        </w:rPr>
        <w:t>seem</w:t>
      </w:r>
      <w:r w:rsidR="00147BEF" w:rsidRPr="00D857B2">
        <w:rPr>
          <w:rFonts w:ascii="Tahoma" w:hAnsi="Tahoma" w:cs="Tahoma"/>
        </w:rPr>
        <w:t xml:space="preserve"> to</w:t>
      </w:r>
      <w:r w:rsidR="009026B8" w:rsidRPr="00D857B2">
        <w:rPr>
          <w:rFonts w:ascii="Tahoma" w:hAnsi="Tahoma" w:cs="Tahoma"/>
        </w:rPr>
        <w:t xml:space="preserve"> be radially distributed about London. The concentrations of the areas </w:t>
      </w:r>
      <w:del w:id="857" w:author="冯 晓涵" w:date="2021-08-29T11:14:00Z">
        <w:r w:rsidR="009026B8" w:rsidRPr="00D857B2" w:rsidDel="005D1DA0">
          <w:rPr>
            <w:rFonts w:ascii="Tahoma" w:hAnsi="Tahoma" w:cs="Tahoma"/>
          </w:rPr>
          <w:delText>in</w:delText>
        </w:r>
      </w:del>
      <w:del w:id="858" w:author="冯 晓涵" w:date="2021-08-28T19:24:00Z">
        <w:r w:rsidR="009026B8" w:rsidRPr="00D857B2" w:rsidDel="00F66EBA">
          <w:rPr>
            <w:rFonts w:ascii="Tahoma" w:hAnsi="Tahoma" w:cs="Tahoma"/>
          </w:rPr>
          <w:delText xml:space="preserve"> yellow (</w:delText>
        </w:r>
      </w:del>
      <w:del w:id="859" w:author="冯 晓涵" w:date="2021-08-29T11:14:00Z">
        <w:r w:rsidR="009026B8" w:rsidRPr="00D857B2" w:rsidDel="005D1DA0">
          <w:rPr>
            <w:rFonts w:ascii="Tahoma" w:hAnsi="Tahoma" w:cs="Tahoma"/>
          </w:rPr>
          <w:delText>cluster</w:delText>
        </w:r>
      </w:del>
      <w:ins w:id="860" w:author="冯 晓涵" w:date="2021-08-29T11:14:00Z">
        <w:r w:rsidR="005D1DA0" w:rsidRPr="00D857B2">
          <w:rPr>
            <w:rFonts w:ascii="Tahoma" w:hAnsi="Tahoma" w:cs="Tahoma"/>
          </w:rPr>
          <w:t>in cluster</w:t>
        </w:r>
      </w:ins>
      <w:r w:rsidR="009026B8" w:rsidRPr="00D857B2">
        <w:rPr>
          <w:rFonts w:ascii="Tahoma" w:hAnsi="Tahoma" w:cs="Tahoma"/>
        </w:rPr>
        <w:t xml:space="preserve"> 0</w:t>
      </w:r>
      <w:del w:id="861" w:author="冯 晓涵" w:date="2021-08-28T19:25:00Z">
        <w:r w:rsidR="009026B8" w:rsidRPr="00D857B2" w:rsidDel="00F66EBA">
          <w:rPr>
            <w:rFonts w:ascii="Tahoma" w:hAnsi="Tahoma" w:cs="Tahoma"/>
          </w:rPr>
          <w:delText>)</w:delText>
        </w:r>
      </w:del>
      <w:r w:rsidR="00147BEF" w:rsidRPr="00D857B2">
        <w:rPr>
          <w:rFonts w:ascii="Tahoma" w:hAnsi="Tahoma" w:cs="Tahoma"/>
        </w:rPr>
        <w:t xml:space="preserve"> </w:t>
      </w:r>
      <w:r w:rsidR="009026B8" w:rsidRPr="00D857B2">
        <w:rPr>
          <w:rFonts w:ascii="Tahoma" w:hAnsi="Tahoma" w:cs="Tahoma"/>
        </w:rPr>
        <w:t xml:space="preserve">are located in </w:t>
      </w:r>
      <w:r w:rsidR="007C62FE" w:rsidRPr="00D857B2">
        <w:rPr>
          <w:rFonts w:ascii="Tahoma" w:hAnsi="Tahoma" w:cs="Tahoma"/>
        </w:rPr>
        <w:t xml:space="preserve">the midland and the northeast. For LSOAs in </w:t>
      </w:r>
      <w:commentRangeStart w:id="862"/>
      <w:del w:id="863" w:author="冯 晓涵" w:date="2021-08-28T19:25:00Z">
        <w:r w:rsidR="007C62FE" w:rsidRPr="00D857B2" w:rsidDel="00F66EBA">
          <w:rPr>
            <w:rFonts w:ascii="Tahoma" w:hAnsi="Tahoma" w:cs="Tahoma"/>
          </w:rPr>
          <w:delText xml:space="preserve">the last </w:delText>
        </w:r>
      </w:del>
      <w:r w:rsidR="007C62FE" w:rsidRPr="00D857B2">
        <w:rPr>
          <w:rFonts w:ascii="Tahoma" w:hAnsi="Tahoma" w:cs="Tahoma"/>
        </w:rPr>
        <w:t>cluster</w:t>
      </w:r>
      <w:commentRangeEnd w:id="862"/>
      <w:r w:rsidR="00FF06A3">
        <w:rPr>
          <w:rStyle w:val="CommentReference"/>
        </w:rPr>
        <w:commentReference w:id="862"/>
      </w:r>
      <w:ins w:id="864" w:author="冯 晓涵" w:date="2021-08-28T19:25:00Z">
        <w:r w:rsidR="00F66EBA">
          <w:rPr>
            <w:rFonts w:ascii="Tahoma" w:hAnsi="Tahoma" w:cs="Tahoma"/>
          </w:rPr>
          <w:t xml:space="preserve"> 3</w:t>
        </w:r>
      </w:ins>
      <w:r w:rsidR="007C62FE" w:rsidRPr="00D857B2">
        <w:rPr>
          <w:rFonts w:ascii="Tahoma" w:hAnsi="Tahoma" w:cs="Tahoma"/>
        </w:rPr>
        <w:t xml:space="preserve">, it </w:t>
      </w:r>
      <w:r w:rsidR="00B96D47" w:rsidRPr="00D857B2">
        <w:rPr>
          <w:rFonts w:ascii="Tahoma" w:hAnsi="Tahoma" w:cs="Tahoma"/>
        </w:rPr>
        <w:t xml:space="preserve">mainly </w:t>
      </w:r>
      <w:r w:rsidR="00F9487E" w:rsidRPr="00462F43">
        <w:rPr>
          <w:rFonts w:ascii="Tahoma" w:hAnsi="Tahoma" w:cs="Tahoma"/>
        </w:rPr>
        <w:t>disperses</w:t>
      </w:r>
      <w:r w:rsidR="00F9487E" w:rsidRPr="00D857B2">
        <w:rPr>
          <w:rFonts w:ascii="Tahoma" w:hAnsi="Tahoma" w:cs="Tahoma"/>
        </w:rPr>
        <w:t xml:space="preserve"> </w:t>
      </w:r>
      <w:r w:rsidR="007C62FE" w:rsidRPr="00D857B2">
        <w:rPr>
          <w:rFonts w:ascii="Tahoma" w:hAnsi="Tahoma" w:cs="Tahoma"/>
        </w:rPr>
        <w:t>between the yellow areas</w:t>
      </w:r>
      <w:r w:rsidR="00C61003" w:rsidRPr="00D857B2">
        <w:rPr>
          <w:rFonts w:ascii="Tahoma" w:hAnsi="Tahoma" w:cs="Tahoma"/>
        </w:rPr>
        <w:t xml:space="preserve">. </w:t>
      </w:r>
      <w:r w:rsidR="004D3159" w:rsidRPr="00D857B2">
        <w:rPr>
          <w:rFonts w:ascii="Tahoma" w:hAnsi="Tahoma" w:cs="Tahoma"/>
        </w:rPr>
        <w:t xml:space="preserve">Next, let’s observe London alone. </w:t>
      </w:r>
      <w:r w:rsidR="007C62FE" w:rsidRPr="00D857B2">
        <w:rPr>
          <w:rFonts w:ascii="Tahoma" w:hAnsi="Tahoma" w:cs="Tahoma"/>
        </w:rPr>
        <w:t>Surprisingly, t</w:t>
      </w:r>
      <w:r w:rsidR="004D3159" w:rsidRPr="00D857B2">
        <w:rPr>
          <w:rFonts w:ascii="Tahoma" w:hAnsi="Tahoma" w:cs="Tahoma"/>
        </w:rPr>
        <w:t xml:space="preserve">he proportion of </w:t>
      </w:r>
      <w:ins w:id="865" w:author="冯 晓涵" w:date="2021-08-28T19:30:00Z">
        <w:r w:rsidR="00F66EBA">
          <w:rPr>
            <w:rFonts w:ascii="Tahoma" w:hAnsi="Tahoma" w:cs="Tahoma"/>
          </w:rPr>
          <w:t xml:space="preserve">areas in </w:t>
        </w:r>
      </w:ins>
      <w:r w:rsidR="00A37865" w:rsidRPr="00D857B2">
        <w:rPr>
          <w:rFonts w:ascii="Tahoma" w:hAnsi="Tahoma" w:cs="Tahoma"/>
        </w:rPr>
        <w:t xml:space="preserve">cluster </w:t>
      </w:r>
      <w:r w:rsidR="008318AE" w:rsidRPr="00D857B2">
        <w:rPr>
          <w:rFonts w:ascii="Tahoma" w:hAnsi="Tahoma" w:cs="Tahoma"/>
        </w:rPr>
        <w:t>1</w:t>
      </w:r>
      <w:r w:rsidR="00A37865" w:rsidRPr="00D857B2">
        <w:rPr>
          <w:rFonts w:ascii="Tahoma" w:hAnsi="Tahoma" w:cs="Tahoma"/>
        </w:rPr>
        <w:t xml:space="preserve"> </w:t>
      </w:r>
      <w:r w:rsidR="007C62FE" w:rsidRPr="00D857B2">
        <w:rPr>
          <w:rFonts w:ascii="Tahoma" w:hAnsi="Tahoma" w:cs="Tahoma"/>
        </w:rPr>
        <w:t>becomes</w:t>
      </w:r>
      <w:r w:rsidR="00A37865" w:rsidRPr="00D857B2">
        <w:rPr>
          <w:rFonts w:ascii="Tahoma" w:hAnsi="Tahoma" w:cs="Tahoma"/>
        </w:rPr>
        <w:t xml:space="preserve"> the </w:t>
      </w:r>
      <w:r w:rsidR="007C62FE" w:rsidRPr="00D857B2">
        <w:rPr>
          <w:rFonts w:ascii="Tahoma" w:hAnsi="Tahoma" w:cs="Tahoma"/>
        </w:rPr>
        <w:t>lowest</w:t>
      </w:r>
      <w:r w:rsidR="00B1209D">
        <w:rPr>
          <w:rFonts w:ascii="Tahoma" w:hAnsi="Tahoma" w:cs="Tahoma"/>
        </w:rPr>
        <w:t>,</w:t>
      </w:r>
      <w:r w:rsidR="007C62FE" w:rsidRPr="00D857B2">
        <w:rPr>
          <w:rFonts w:ascii="Tahoma" w:hAnsi="Tahoma" w:cs="Tahoma"/>
        </w:rPr>
        <w:t xml:space="preserve"> and cluster </w:t>
      </w:r>
      <w:r w:rsidR="008318AE" w:rsidRPr="00D857B2">
        <w:rPr>
          <w:rFonts w:ascii="Tahoma" w:hAnsi="Tahoma" w:cs="Tahoma"/>
        </w:rPr>
        <w:t>0</w:t>
      </w:r>
      <w:r w:rsidR="007C62FE" w:rsidRPr="00D857B2">
        <w:rPr>
          <w:rFonts w:ascii="Tahoma" w:hAnsi="Tahoma" w:cs="Tahoma"/>
        </w:rPr>
        <w:t xml:space="preserve"> turns to be the </w:t>
      </w:r>
      <w:r w:rsidR="00A37865" w:rsidRPr="00D857B2">
        <w:rPr>
          <w:rFonts w:ascii="Tahoma" w:hAnsi="Tahoma" w:cs="Tahoma"/>
        </w:rPr>
        <w:t>highest</w:t>
      </w:r>
      <w:r w:rsidR="007C62FE" w:rsidRPr="00D857B2">
        <w:rPr>
          <w:rFonts w:ascii="Tahoma" w:hAnsi="Tahoma" w:cs="Tahoma"/>
        </w:rPr>
        <w:t>.</w:t>
      </w:r>
      <w:r w:rsidR="00A37865" w:rsidRPr="00D857B2">
        <w:rPr>
          <w:rFonts w:ascii="Tahoma" w:hAnsi="Tahoma" w:cs="Tahoma"/>
        </w:rPr>
        <w:t xml:space="preserve"> </w:t>
      </w:r>
      <w:ins w:id="866" w:author="冯 晓涵" w:date="2021-08-29T11:21:00Z">
        <w:r w:rsidR="00814262" w:rsidRPr="00D857B2">
          <w:rPr>
            <w:rFonts w:ascii="Tahoma" w:hAnsi="Tahoma" w:cs="Tahoma"/>
          </w:rPr>
          <w:t>Cluster 2</w:t>
        </w:r>
      </w:ins>
      <w:del w:id="867" w:author="冯 晓涵" w:date="2021-08-29T11:21:00Z">
        <w:r w:rsidR="008318AE" w:rsidRPr="00D857B2" w:rsidDel="00814262">
          <w:rPr>
            <w:rFonts w:ascii="Tahoma" w:hAnsi="Tahoma" w:cs="Tahoma"/>
          </w:rPr>
          <w:delText>R</w:delText>
        </w:r>
        <w:r w:rsidR="00A37865" w:rsidRPr="00D857B2" w:rsidDel="00814262">
          <w:rPr>
            <w:rFonts w:ascii="Tahoma" w:hAnsi="Tahoma" w:cs="Tahoma"/>
          </w:rPr>
          <w:delText>ed</w:delText>
        </w:r>
      </w:del>
      <w:r w:rsidR="00A37865" w:rsidRPr="00D857B2">
        <w:rPr>
          <w:rFonts w:ascii="Tahoma" w:hAnsi="Tahoma" w:cs="Tahoma"/>
        </w:rPr>
        <w:t xml:space="preserve"> areas are prone to spread </w:t>
      </w:r>
      <w:r w:rsidR="000F1351" w:rsidRPr="00D857B2">
        <w:rPr>
          <w:rFonts w:ascii="Tahoma" w:hAnsi="Tahoma" w:cs="Tahoma"/>
        </w:rPr>
        <w:t xml:space="preserve">near </w:t>
      </w:r>
      <w:r w:rsidR="00A37865" w:rsidRPr="00D857B2">
        <w:rPr>
          <w:rFonts w:ascii="Tahoma" w:hAnsi="Tahoma" w:cs="Tahoma"/>
        </w:rPr>
        <w:t xml:space="preserve">the </w:t>
      </w:r>
      <w:r w:rsidR="007C62FE" w:rsidRPr="00D857B2">
        <w:rPr>
          <w:rFonts w:ascii="Tahoma" w:hAnsi="Tahoma" w:cs="Tahoma"/>
        </w:rPr>
        <w:t>London border</w:t>
      </w:r>
      <w:r w:rsidR="00A37865" w:rsidRPr="00D857B2">
        <w:rPr>
          <w:rFonts w:ascii="Tahoma" w:hAnsi="Tahoma" w:cs="Tahoma"/>
        </w:rPr>
        <w:t xml:space="preserve">. </w:t>
      </w:r>
      <w:r w:rsidR="000F1351" w:rsidRPr="00D857B2">
        <w:rPr>
          <w:rFonts w:ascii="Tahoma" w:hAnsi="Tahoma" w:cs="Tahoma"/>
        </w:rPr>
        <w:t>What’s more</w:t>
      </w:r>
      <w:r w:rsidR="00A37865" w:rsidRPr="00D857B2">
        <w:rPr>
          <w:rFonts w:ascii="Tahoma" w:hAnsi="Tahoma" w:cs="Tahoma"/>
        </w:rPr>
        <w:t>,</w:t>
      </w:r>
      <w:r w:rsidR="00F931CE" w:rsidRPr="00D857B2">
        <w:rPr>
          <w:rFonts w:ascii="Tahoma" w:hAnsi="Tahoma" w:cs="Tahoma"/>
        </w:rPr>
        <w:t xml:space="preserve"> areas</w:t>
      </w:r>
      <w:r w:rsidR="000F1351" w:rsidRPr="00D857B2">
        <w:rPr>
          <w:rFonts w:ascii="Tahoma" w:hAnsi="Tahoma" w:cs="Tahoma"/>
        </w:rPr>
        <w:t xml:space="preserve"> for </w:t>
      </w:r>
      <w:ins w:id="868" w:author="冯 晓涵" w:date="2021-08-29T11:22:00Z">
        <w:r w:rsidR="00814262" w:rsidRPr="00D857B2">
          <w:rPr>
            <w:rFonts w:ascii="Tahoma" w:hAnsi="Tahoma" w:cs="Tahoma"/>
          </w:rPr>
          <w:t>cluster</w:t>
        </w:r>
        <w:commentRangeStart w:id="869"/>
        <w:commentRangeEnd w:id="869"/>
        <w:r w:rsidR="00814262">
          <w:rPr>
            <w:rStyle w:val="CommentReference"/>
          </w:rPr>
          <w:commentReference w:id="869"/>
        </w:r>
        <w:r w:rsidR="00814262">
          <w:rPr>
            <w:rFonts w:ascii="Tahoma" w:hAnsi="Tahoma" w:cs="Tahoma"/>
          </w:rPr>
          <w:t xml:space="preserve"> 3 </w:t>
        </w:r>
      </w:ins>
      <w:del w:id="870" w:author="冯 晓涵" w:date="2021-08-29T11:22:00Z">
        <w:r w:rsidR="008318AE" w:rsidRPr="00D857B2" w:rsidDel="00814262">
          <w:rPr>
            <w:rFonts w:ascii="Tahoma" w:hAnsi="Tahoma" w:cs="Tahoma"/>
          </w:rPr>
          <w:delText>blue</w:delText>
        </w:r>
        <w:r w:rsidR="000F1351" w:rsidRPr="00D857B2" w:rsidDel="00814262">
          <w:rPr>
            <w:rFonts w:ascii="Tahoma" w:hAnsi="Tahoma" w:cs="Tahoma"/>
          </w:rPr>
          <w:delText xml:space="preserve"> </w:delText>
        </w:r>
      </w:del>
      <w:r w:rsidR="000F1351" w:rsidRPr="00D857B2">
        <w:rPr>
          <w:rFonts w:ascii="Tahoma" w:hAnsi="Tahoma" w:cs="Tahoma"/>
        </w:rPr>
        <w:t>are</w:t>
      </w:r>
      <w:r w:rsidR="008318AE" w:rsidRPr="00D857B2">
        <w:rPr>
          <w:rFonts w:ascii="Tahoma" w:hAnsi="Tahoma" w:cs="Tahoma"/>
        </w:rPr>
        <w:t xml:space="preserve"> </w:t>
      </w:r>
      <w:r w:rsidR="008318AE" w:rsidRPr="00D857B2">
        <w:rPr>
          <w:rFonts w:ascii="Tahoma" w:hAnsi="Tahoma" w:cs="Tahoma"/>
        </w:rPr>
        <w:lastRenderedPageBreak/>
        <w:t>still</w:t>
      </w:r>
      <w:r w:rsidR="000F1351" w:rsidRPr="00D857B2">
        <w:rPr>
          <w:rFonts w:ascii="Tahoma" w:hAnsi="Tahoma" w:cs="Tahoma"/>
        </w:rPr>
        <w:t xml:space="preserve"> </w:t>
      </w:r>
      <w:r w:rsidR="008318AE" w:rsidRPr="00D857B2">
        <w:rPr>
          <w:rFonts w:ascii="Tahoma" w:hAnsi="Tahoma" w:cs="Tahoma"/>
        </w:rPr>
        <w:t xml:space="preserve">randomly scattered in yellow areas </w:t>
      </w:r>
      <w:r w:rsidR="000F1351" w:rsidRPr="00D857B2">
        <w:rPr>
          <w:rFonts w:ascii="Tahoma" w:hAnsi="Tahoma" w:cs="Tahoma"/>
        </w:rPr>
        <w:t xml:space="preserve">in </w:t>
      </w:r>
      <w:r w:rsidR="00EF424D">
        <w:rPr>
          <w:rFonts w:ascii="Tahoma" w:hAnsi="Tahoma" w:cs="Tahoma"/>
          <w:noProof/>
        </w:rPr>
        <mc:AlternateContent>
          <mc:Choice Requires="wpg">
            <w:drawing>
              <wp:anchor distT="0" distB="0" distL="114300" distR="114300" simplePos="0" relativeHeight="251670016" behindDoc="0" locked="0" layoutInCell="1" allowOverlap="1" wp14:anchorId="5B33A84C" wp14:editId="779A693B">
                <wp:simplePos x="0" y="0"/>
                <wp:positionH relativeFrom="column">
                  <wp:posOffset>-80645</wp:posOffset>
                </wp:positionH>
                <wp:positionV relativeFrom="paragraph">
                  <wp:posOffset>1015365</wp:posOffset>
                </wp:positionV>
                <wp:extent cx="5367655" cy="5791853"/>
                <wp:effectExtent l="0" t="0" r="4445" b="0"/>
                <wp:wrapTopAndBottom/>
                <wp:docPr id="60" name="Group 60"/>
                <wp:cNvGraphicFramePr/>
                <a:graphic xmlns:a="http://schemas.openxmlformats.org/drawingml/2006/main">
                  <a:graphicData uri="http://schemas.microsoft.com/office/word/2010/wordprocessingGroup">
                    <wpg:wgp>
                      <wpg:cNvGrpSpPr/>
                      <wpg:grpSpPr>
                        <a:xfrm>
                          <a:off x="0" y="0"/>
                          <a:ext cx="5367655" cy="5791853"/>
                          <a:chOff x="0" y="-95250"/>
                          <a:chExt cx="5367655" cy="5791853"/>
                        </a:xfrm>
                      </wpg:grpSpPr>
                      <pic:pic xmlns:pic="http://schemas.openxmlformats.org/drawingml/2006/picture">
                        <pic:nvPicPr>
                          <pic:cNvPr id="8" name="Picture 8"/>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38100" y="-95250"/>
                            <a:ext cx="5329555" cy="4820920"/>
                          </a:xfrm>
                          <a:prstGeom prst="rect">
                            <a:avLst/>
                          </a:prstGeom>
                          <a:noFill/>
                          <a:ln>
                            <a:noFill/>
                          </a:ln>
                        </pic:spPr>
                      </pic:pic>
                      <wps:wsp>
                        <wps:cNvPr id="22" name="Text Box 22"/>
                        <wps:cNvSpPr txBox="1"/>
                        <wps:spPr>
                          <a:xfrm>
                            <a:off x="0" y="4805063"/>
                            <a:ext cx="5329555" cy="891540"/>
                          </a:xfrm>
                          <a:prstGeom prst="rect">
                            <a:avLst/>
                          </a:prstGeom>
                          <a:solidFill>
                            <a:prstClr val="white"/>
                          </a:solidFill>
                          <a:ln>
                            <a:noFill/>
                          </a:ln>
                        </wps:spPr>
                        <wps:txbx>
                          <w:txbxContent>
                            <w:p w14:paraId="6A3B1DBF" w14:textId="7A9A9BBD" w:rsidR="00814262" w:rsidRPr="002513AB" w:rsidRDefault="00814262">
                              <w:pPr>
                                <w:pStyle w:val="Caption"/>
                                <w:spacing w:before="156"/>
                                <w:rPr>
                                  <w:rFonts w:eastAsia="黑体"/>
                                  <w:noProof/>
                                  <w:szCs w:val="22"/>
                                  <w:rPrChange w:id="871" w:author="冯 晓涵" w:date="2021-08-29T17:26:00Z">
                                    <w:rPr>
                                      <w:rFonts w:ascii="Times New Roman" w:eastAsia="黑体" w:hAnsi="Times New Roman" w:cstheme="majorBidi"/>
                                      <w:noProof/>
                                      <w:sz w:val="20"/>
                                      <w:szCs w:val="20"/>
                                    </w:rPr>
                                  </w:rPrChange>
                                </w:rPr>
                                <w:pPrChange w:id="872" w:author="冯 晓涵" w:date="2021-08-29T11:20:00Z">
                                  <w:pPr/>
                                </w:pPrChange>
                              </w:pPr>
                              <w:bookmarkStart w:id="873" w:name="_Toc81214185"/>
                              <w:ins w:id="874" w:author="冯 晓涵" w:date="2021-08-29T11:20:00Z">
                                <w:r w:rsidRPr="00B9773B">
                                  <w:rPr>
                                    <w:szCs w:val="22"/>
                                  </w:rPr>
                                  <w:t xml:space="preserve">Figure </w:t>
                                </w:r>
                                <w:r w:rsidRPr="00B9773B">
                                  <w:rPr>
                                    <w:szCs w:val="22"/>
                                  </w:rPr>
                                  <w:fldChar w:fldCharType="begin"/>
                                </w:r>
                                <w:r w:rsidRPr="002513AB">
                                  <w:rPr>
                                    <w:szCs w:val="22"/>
                                    <w:rPrChange w:id="875" w:author="冯 晓涵" w:date="2021-08-29T17:26:00Z">
                                      <w:rPr/>
                                    </w:rPrChange>
                                  </w:rPr>
                                  <w:instrText xml:space="preserve"> SEQ Figure \* ARABIC </w:instrText>
                                </w:r>
                              </w:ins>
                              <w:r w:rsidRPr="00B9773B">
                                <w:rPr>
                                  <w:szCs w:val="22"/>
                                  <w:rPrChange w:id="876" w:author="冯 晓涵" w:date="2021-08-29T17:26:00Z">
                                    <w:rPr/>
                                  </w:rPrChange>
                                </w:rPr>
                                <w:fldChar w:fldCharType="separate"/>
                              </w:r>
                              <w:ins w:id="877" w:author="冯 晓涵" w:date="2021-08-29T18:15:00Z">
                                <w:r w:rsidR="00BB3AFC">
                                  <w:rPr>
                                    <w:noProof/>
                                    <w:szCs w:val="22"/>
                                  </w:rPr>
                                  <w:t>14</w:t>
                                </w:r>
                              </w:ins>
                              <w:ins w:id="878" w:author="冯 晓涵" w:date="2021-08-29T11:20:00Z">
                                <w:r w:rsidRPr="00B9773B">
                                  <w:rPr>
                                    <w:szCs w:val="22"/>
                                  </w:rPr>
                                  <w:fldChar w:fldCharType="end"/>
                                </w:r>
                                <w:r w:rsidRPr="00B9773B">
                                  <w:rPr>
                                    <w:szCs w:val="22"/>
                                  </w:rPr>
                                  <w:t xml:space="preserve"> Distribution of clusters from SHAP</w:t>
                                </w:r>
                              </w:ins>
                            </w:p>
                            <w:p w14:paraId="78F1178A" w14:textId="77777777" w:rsidR="00000000" w:rsidRDefault="003F5C6C">
                              <w:pPr>
                                <w:spacing w:before="156"/>
                              </w:pPr>
                            </w:p>
                            <w:p w14:paraId="412E6B64" w14:textId="542107E9" w:rsidR="00814262" w:rsidRPr="002513AB" w:rsidRDefault="00814262">
                              <w:pPr>
                                <w:pStyle w:val="Caption"/>
                                <w:spacing w:before="156"/>
                                <w:rPr>
                                  <w:rFonts w:eastAsia="黑体"/>
                                  <w:noProof/>
                                  <w:szCs w:val="22"/>
                                  <w:rPrChange w:id="879" w:author="冯 晓涵" w:date="2021-08-29T17:26:00Z">
                                    <w:rPr>
                                      <w:rFonts w:ascii="Times New Roman" w:eastAsia="黑体" w:hAnsi="Times New Roman" w:cstheme="majorBidi"/>
                                      <w:noProof/>
                                      <w:sz w:val="20"/>
                                      <w:szCs w:val="20"/>
                                    </w:rPr>
                                  </w:rPrChange>
                                </w:rPr>
                                <w:pPrChange w:id="880" w:author="冯 晓涵" w:date="2021-08-29T11:20:00Z">
                                  <w:pPr/>
                                </w:pPrChange>
                              </w:pPr>
                              <w:ins w:id="881" w:author="冯 晓涵" w:date="2021-08-29T11:20:00Z">
                                <w:r w:rsidRPr="00B9773B">
                                  <w:rPr>
                                    <w:szCs w:val="22"/>
                                  </w:rPr>
                                  <w:t xml:space="preserve">Figure </w:t>
                                </w:r>
                                <w:r w:rsidRPr="00B9773B">
                                  <w:rPr>
                                    <w:szCs w:val="22"/>
                                  </w:rPr>
                                  <w:fldChar w:fldCharType="begin"/>
                                </w:r>
                                <w:r w:rsidRPr="002513AB">
                                  <w:rPr>
                                    <w:szCs w:val="22"/>
                                    <w:rPrChange w:id="882" w:author="冯 晓涵" w:date="2021-08-29T17:26:00Z">
                                      <w:rPr/>
                                    </w:rPrChange>
                                  </w:rPr>
                                  <w:instrText xml:space="preserve"> SEQ Figure \* ARABIC </w:instrText>
                                </w:r>
                              </w:ins>
                              <w:r w:rsidRPr="00B9773B">
                                <w:rPr>
                                  <w:szCs w:val="22"/>
                                  <w:rPrChange w:id="883" w:author="冯 晓涵" w:date="2021-08-29T17:26:00Z">
                                    <w:rPr/>
                                  </w:rPrChange>
                                </w:rPr>
                                <w:fldChar w:fldCharType="separate"/>
                              </w:r>
                              <w:ins w:id="884" w:author="冯 晓涵" w:date="2021-08-29T18:15:00Z">
                                <w:r w:rsidR="00BB3AFC">
                                  <w:rPr>
                                    <w:noProof/>
                                    <w:szCs w:val="22"/>
                                  </w:rPr>
                                  <w:t>14</w:t>
                                </w:r>
                              </w:ins>
                              <w:ins w:id="885" w:author="冯 晓涵" w:date="2021-08-29T11:20:00Z">
                                <w:r w:rsidRPr="00B9773B">
                                  <w:rPr>
                                    <w:szCs w:val="22"/>
                                  </w:rPr>
                                  <w:fldChar w:fldCharType="end"/>
                                </w:r>
                                <w:r w:rsidRPr="00B9773B">
                                  <w:rPr>
                                    <w:szCs w:val="22"/>
                                  </w:rPr>
                                  <w:t xml:space="preserve"> Distribution of clusters from SHAP</w:t>
                                </w:r>
                              </w:ins>
                              <w:bookmarkEnd w:id="8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33A84C" id="Group 60" o:spid="_x0000_s1063" style="position:absolute;left:0;text-align:left;margin-left:-6.35pt;margin-top:79.95pt;width:422.65pt;height:456.05pt;z-index:251670016;mso-width-relative:margin;mso-height-relative:margin" coordorigin=",-952" coordsize="53676,57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">
                <v:shape id="Picture 8" o:spid="_x0000_s1064" type="#_x0000_t75" style="position:absolute;left:381;top:-952;width:53295;height:48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">
                  <v:imagedata r:id="rId44" o:title=""/>
                </v:shape>
                <v:shape id="Text Box 22" o:spid="_x0000_s1065" type="#_x0000_t202" style="position:absolute;top:48050;width:53295;height:8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6A3B1DBF" w14:textId="7A9A9BBD" w:rsidR="00814262" w:rsidRPr="002513AB" w:rsidRDefault="00814262">
                        <w:pPr>
                          <w:pStyle w:val="Caption"/>
                          <w:spacing w:before="156"/>
                          <w:rPr>
                            <w:rFonts w:eastAsia="黑体"/>
                            <w:noProof/>
                            <w:szCs w:val="22"/>
                            <w:rPrChange w:id="886" w:author="冯 晓涵" w:date="2021-08-29T17:26:00Z">
                              <w:rPr>
                                <w:rFonts w:ascii="Times New Roman" w:eastAsia="黑体" w:hAnsi="Times New Roman" w:cstheme="majorBidi"/>
                                <w:noProof/>
                                <w:sz w:val="20"/>
                                <w:szCs w:val="20"/>
                              </w:rPr>
                            </w:rPrChange>
                          </w:rPr>
                          <w:pPrChange w:id="887" w:author="冯 晓涵" w:date="2021-08-29T11:20:00Z">
                            <w:pPr/>
                          </w:pPrChange>
                        </w:pPr>
                        <w:bookmarkStart w:id="888" w:name="_Toc81214185"/>
                        <w:ins w:id="889" w:author="冯 晓涵" w:date="2021-08-29T11:20:00Z">
                          <w:r w:rsidRPr="00B9773B">
                            <w:rPr>
                              <w:szCs w:val="22"/>
                            </w:rPr>
                            <w:t xml:space="preserve">Figure </w:t>
                          </w:r>
                          <w:r w:rsidRPr="00B9773B">
                            <w:rPr>
                              <w:szCs w:val="22"/>
                            </w:rPr>
                            <w:fldChar w:fldCharType="begin"/>
                          </w:r>
                          <w:r w:rsidRPr="002513AB">
                            <w:rPr>
                              <w:szCs w:val="22"/>
                              <w:rPrChange w:id="890" w:author="冯 晓涵" w:date="2021-08-29T17:26:00Z">
                                <w:rPr/>
                              </w:rPrChange>
                            </w:rPr>
                            <w:instrText xml:space="preserve"> SEQ Figure \* ARABIC </w:instrText>
                          </w:r>
                        </w:ins>
                        <w:r w:rsidRPr="00B9773B">
                          <w:rPr>
                            <w:szCs w:val="22"/>
                            <w:rPrChange w:id="891" w:author="冯 晓涵" w:date="2021-08-29T17:26:00Z">
                              <w:rPr/>
                            </w:rPrChange>
                          </w:rPr>
                          <w:fldChar w:fldCharType="separate"/>
                        </w:r>
                        <w:ins w:id="892" w:author="冯 晓涵" w:date="2021-08-29T18:15:00Z">
                          <w:r w:rsidR="00BB3AFC">
                            <w:rPr>
                              <w:noProof/>
                              <w:szCs w:val="22"/>
                            </w:rPr>
                            <w:t>14</w:t>
                          </w:r>
                        </w:ins>
                        <w:ins w:id="893" w:author="冯 晓涵" w:date="2021-08-29T11:20:00Z">
                          <w:r w:rsidRPr="00B9773B">
                            <w:rPr>
                              <w:szCs w:val="22"/>
                            </w:rPr>
                            <w:fldChar w:fldCharType="end"/>
                          </w:r>
                          <w:r w:rsidRPr="00B9773B">
                            <w:rPr>
                              <w:szCs w:val="22"/>
                            </w:rPr>
                            <w:t xml:space="preserve"> Distribution of clusters from SHAP</w:t>
                          </w:r>
                        </w:ins>
                      </w:p>
                      <w:p w14:paraId="78F1178A" w14:textId="77777777" w:rsidR="00000000" w:rsidRDefault="003F5C6C">
                        <w:pPr>
                          <w:spacing w:before="156"/>
                        </w:pPr>
                      </w:p>
                      <w:p w14:paraId="412E6B64" w14:textId="542107E9" w:rsidR="00814262" w:rsidRPr="002513AB" w:rsidRDefault="00814262">
                        <w:pPr>
                          <w:pStyle w:val="Caption"/>
                          <w:spacing w:before="156"/>
                          <w:rPr>
                            <w:rFonts w:eastAsia="黑体"/>
                            <w:noProof/>
                            <w:szCs w:val="22"/>
                            <w:rPrChange w:id="894" w:author="冯 晓涵" w:date="2021-08-29T17:26:00Z">
                              <w:rPr>
                                <w:rFonts w:ascii="Times New Roman" w:eastAsia="黑体" w:hAnsi="Times New Roman" w:cstheme="majorBidi"/>
                                <w:noProof/>
                                <w:sz w:val="20"/>
                                <w:szCs w:val="20"/>
                              </w:rPr>
                            </w:rPrChange>
                          </w:rPr>
                          <w:pPrChange w:id="895" w:author="冯 晓涵" w:date="2021-08-29T11:20:00Z">
                            <w:pPr/>
                          </w:pPrChange>
                        </w:pPr>
                        <w:ins w:id="896" w:author="冯 晓涵" w:date="2021-08-29T11:20:00Z">
                          <w:r w:rsidRPr="00B9773B">
                            <w:rPr>
                              <w:szCs w:val="22"/>
                            </w:rPr>
                            <w:t xml:space="preserve">Figure </w:t>
                          </w:r>
                          <w:r w:rsidRPr="00B9773B">
                            <w:rPr>
                              <w:szCs w:val="22"/>
                            </w:rPr>
                            <w:fldChar w:fldCharType="begin"/>
                          </w:r>
                          <w:r w:rsidRPr="002513AB">
                            <w:rPr>
                              <w:szCs w:val="22"/>
                              <w:rPrChange w:id="897" w:author="冯 晓涵" w:date="2021-08-29T17:26:00Z">
                                <w:rPr/>
                              </w:rPrChange>
                            </w:rPr>
                            <w:instrText xml:space="preserve"> SEQ Figure \* ARABIC </w:instrText>
                          </w:r>
                        </w:ins>
                        <w:r w:rsidRPr="00B9773B">
                          <w:rPr>
                            <w:szCs w:val="22"/>
                            <w:rPrChange w:id="898" w:author="冯 晓涵" w:date="2021-08-29T17:26:00Z">
                              <w:rPr/>
                            </w:rPrChange>
                          </w:rPr>
                          <w:fldChar w:fldCharType="separate"/>
                        </w:r>
                        <w:ins w:id="899" w:author="冯 晓涵" w:date="2021-08-29T18:15:00Z">
                          <w:r w:rsidR="00BB3AFC">
                            <w:rPr>
                              <w:noProof/>
                              <w:szCs w:val="22"/>
                            </w:rPr>
                            <w:t>14</w:t>
                          </w:r>
                        </w:ins>
                        <w:ins w:id="900" w:author="冯 晓涵" w:date="2021-08-29T11:20:00Z">
                          <w:r w:rsidRPr="00B9773B">
                            <w:rPr>
                              <w:szCs w:val="22"/>
                            </w:rPr>
                            <w:fldChar w:fldCharType="end"/>
                          </w:r>
                          <w:r w:rsidRPr="00B9773B">
                            <w:rPr>
                              <w:szCs w:val="22"/>
                            </w:rPr>
                            <w:t xml:space="preserve"> Distribution of clusters from SHAP</w:t>
                          </w:r>
                        </w:ins>
                        <w:bookmarkEnd w:id="888"/>
                      </w:p>
                    </w:txbxContent>
                  </v:textbox>
                </v:shape>
                <w10:wrap type="topAndBottom"/>
              </v:group>
            </w:pict>
          </mc:Fallback>
        </mc:AlternateContent>
      </w:r>
      <w:r w:rsidR="000F1351" w:rsidRPr="00D857B2">
        <w:rPr>
          <w:rFonts w:ascii="Tahoma" w:hAnsi="Tahoma" w:cs="Tahoma"/>
        </w:rPr>
        <w:t>London</w:t>
      </w:r>
      <w:r w:rsidR="00F931CE" w:rsidRPr="00D857B2">
        <w:rPr>
          <w:rFonts w:ascii="Tahoma" w:hAnsi="Tahoma" w:cs="Tahoma"/>
        </w:rPr>
        <w:t>.</w:t>
      </w:r>
      <w:ins w:id="901" w:author="冯 晓涵" w:date="2021-08-29T01:28:00Z">
        <w:r w:rsidR="00702D8F" w:rsidRPr="00702D8F">
          <w:rPr>
            <w:rFonts w:ascii="Times New Roman" w:eastAsia="黑体" w:hAnsi="Times New Roman" w:cstheme="majorBidi"/>
            <w:sz w:val="20"/>
            <w:szCs w:val="20"/>
          </w:rPr>
          <w:t xml:space="preserve"> </w:t>
        </w:r>
      </w:ins>
      <w:ins w:id="902" w:author="冯 晓涵" w:date="2021-08-28T23:34:00Z">
        <w:r w:rsidR="00702D8F">
          <w:rPr>
            <w:rFonts w:ascii="Tahoma" w:hAnsi="Tahoma" w:cs="Tahoma"/>
            <w:noProof/>
          </w:rPr>
          <mc:AlternateContent>
            <mc:Choice Requires="wps">
              <w:drawing>
                <wp:anchor distT="0" distB="0" distL="114300" distR="114300" simplePos="0" relativeHeight="251661824" behindDoc="0" locked="0" layoutInCell="1" allowOverlap="1" wp14:anchorId="0AFA8CC4" wp14:editId="79C3ECF9">
                  <wp:simplePos x="0" y="0"/>
                  <wp:positionH relativeFrom="margin">
                    <wp:posOffset>760095</wp:posOffset>
                  </wp:positionH>
                  <wp:positionV relativeFrom="paragraph">
                    <wp:posOffset>4362450</wp:posOffset>
                  </wp:positionV>
                  <wp:extent cx="4191635" cy="19812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191635" cy="198120"/>
                          </a:xfrm>
                          <a:prstGeom prst="rect">
                            <a:avLst/>
                          </a:prstGeom>
                          <a:solidFill>
                            <a:prstClr val="white"/>
                          </a:solidFill>
                          <a:ln>
                            <a:noFill/>
                          </a:ln>
                        </wps:spPr>
                        <wps:txbx>
                          <w:txbxContent>
                            <w:p w14:paraId="1EC29F09" w14:textId="77777777" w:rsidR="00D6686A" w:rsidRPr="00FC6C47" w:rsidRDefault="00D6686A" w:rsidP="00D6686A">
                              <w:pPr>
                                <w:pStyle w:val="Caption"/>
                                <w:spacing w:before="156"/>
                                <w:rPr>
                                  <w:noProof/>
                                  <w:sz w:val="21"/>
                                </w:rPr>
                              </w:pPr>
                            </w:p>
                            <w:p w14:paraId="2B5BEF37" w14:textId="77777777" w:rsidR="00000000" w:rsidRDefault="003F5C6C">
                              <w:pPr>
                                <w:spacing w:before="156"/>
                              </w:pPr>
                            </w:p>
                            <w:p w14:paraId="0FE52F89" w14:textId="00F4EDBF" w:rsidR="00D6686A" w:rsidRPr="00FC6C47" w:rsidRDefault="000C11D1" w:rsidP="00D6686A">
                              <w:pPr>
                                <w:pStyle w:val="Caption"/>
                                <w:spacing w:before="156"/>
                                <w:rPr>
                                  <w:noProof/>
                                  <w:sz w:val="21"/>
                                </w:rPr>
                              </w:pPr>
                              <w:r w:rsidRPr="00D14DF1">
                                <w:rPr>
                                  <w:szCs w:val="22"/>
                                </w:rPr>
                                <w:t xml:space="preserve">Figure </w:t>
                              </w:r>
                              <w:r w:rsidR="00AC478A" w:rsidRPr="007B38A0">
                                <w:rPr>
                                  <w:szCs w:val="22"/>
                                </w:rPr>
                                <w:fldChar w:fldCharType="begin"/>
                              </w:r>
                              <w:r w:rsidR="00AC478A" w:rsidRPr="002513AB">
                                <w:rPr>
                                  <w:szCs w:val="22"/>
                                  <w:rPrChange w:id="903" w:author="冯 晓涵" w:date="2021-08-29T17:27:00Z">
                                    <w:rPr/>
                                  </w:rPrChange>
                                </w:rPr>
                                <w:instrText xml:space="preserve"> SEQ Figure \* ARABIC </w:instrText>
                              </w:r>
                              <w:r w:rsidR="00AC478A" w:rsidRPr="007B38A0">
                                <w:rPr>
                                  <w:szCs w:val="22"/>
                                  <w:rPrChange w:id="904" w:author="冯 晓涵" w:date="2021-08-29T17:27:00Z">
                                    <w:rPr>
                                      <w:noProof/>
                                      <w:szCs w:val="22"/>
                                    </w:rPr>
                                  </w:rPrChange>
                                </w:rPr>
                                <w:fldChar w:fldCharType="separate"/>
                              </w:r>
                              <w:ins w:id="905" w:author="冯 晓涵" w:date="2021-08-29T18:15:00Z">
                                <w:r w:rsidR="00BB3AFC">
                                  <w:rPr>
                                    <w:noProof/>
                                    <w:szCs w:val="22"/>
                                  </w:rPr>
                                  <w:t>15</w:t>
                                </w:r>
                              </w:ins>
                              <w:del w:id="906" w:author="冯 晓涵" w:date="2021-08-29T17:35:00Z">
                                <w:r w:rsidR="00814262" w:rsidRPr="002513AB" w:rsidDel="0056285A">
                                  <w:rPr>
                                    <w:noProof/>
                                    <w:szCs w:val="22"/>
                                    <w:rPrChange w:id="907" w:author="冯 晓涵" w:date="2021-08-29T17:27:00Z">
                                      <w:rPr>
                                        <w:noProof/>
                                      </w:rPr>
                                    </w:rPrChange>
                                  </w:rPr>
                                  <w:delText>15</w:delText>
                                </w:r>
                              </w:del>
                              <w:r w:rsidR="00AC478A" w:rsidRPr="007B38A0">
                                <w:rPr>
                                  <w:noProof/>
                                  <w:szCs w:val="22"/>
                                </w:rPr>
                                <w:fldChar w:fldCharType="end"/>
                              </w:r>
                              <w:r w:rsidRPr="00D14DF1">
                                <w:rPr>
                                  <w:szCs w:val="22"/>
                                </w:rPr>
                                <w:t xml:space="preserve"> </w:t>
                              </w:r>
                              <w:r w:rsidRPr="007B38A0">
                                <w:rPr>
                                  <w:szCs w:val="22"/>
                                </w:rPr>
                                <w:t xml:space="preserve">Heat map of </w:t>
                              </w:r>
                              <w:ins w:id="908" w:author="冯 晓涵" w:date="2021-08-28T18:47:00Z">
                                <w:r w:rsidR="00B346F8" w:rsidRPr="00F6792E">
                                  <w:rPr>
                                    <w:szCs w:val="22"/>
                                  </w:rPr>
                                  <w:t>S</w:t>
                                </w:r>
                              </w:ins>
                              <w:del w:id="909" w:author="冯 晓涵" w:date="2021-08-28T18:47:00Z">
                                <w:r w:rsidRPr="002513AB" w:rsidDel="00B346F8">
                                  <w:rPr>
                                    <w:szCs w:val="22"/>
                                    <w:rPrChange w:id="910" w:author="冯 晓涵" w:date="2021-08-29T17:27:00Z">
                                      <w:rPr/>
                                    </w:rPrChange>
                                  </w:rPr>
                                  <w:delText>s</w:delText>
                                </w:r>
                              </w:del>
                              <w:r w:rsidRPr="002513AB">
                                <w:rPr>
                                  <w:szCs w:val="22"/>
                                  <w:rPrChange w:id="911" w:author="冯 晓涵" w:date="2021-08-29T17:27:00Z">
                                    <w:rPr/>
                                  </w:rPrChange>
                                </w:rPr>
                                <w:t>ha</w:t>
                              </w:r>
                              <w:ins w:id="912" w:author="Chen, Huanfa" w:date="2021-08-26T10:33:00Z">
                                <w:r w:rsidR="00851A9D" w:rsidRPr="002513AB">
                                  <w:rPr>
                                    <w:szCs w:val="22"/>
                                    <w:rPrChange w:id="913" w:author="冯 晓涵" w:date="2021-08-29T17:27:00Z">
                                      <w:rPr/>
                                    </w:rPrChange>
                                  </w:rPr>
                                  <w:t>p</w:t>
                                </w:r>
                              </w:ins>
                              <w:r w:rsidRPr="002513AB">
                                <w:rPr>
                                  <w:szCs w:val="22"/>
                                  <w:rPrChange w:id="914" w:author="冯 晓涵" w:date="2021-08-29T17:27:00Z">
                                    <w:rPr/>
                                  </w:rPrChange>
                                </w:rPr>
                                <w:t>ley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A8CC4" id="Text Box 5" o:spid="_x0000_s1066" type="#_x0000_t202" style="position:absolute;left:0;text-align:left;margin-left:59.85pt;margin-top:343.5pt;width:330.05pt;height:15.6pt;z-index:251661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" stroked="f">
                  <v:textbox style="mso-fit-shape-to-text:t" inset="0,0,0,0">
                    <w:txbxContent>
                      <w:p w14:paraId="1EC29F09" w14:textId="77777777" w:rsidR="00D6686A" w:rsidRPr="00FC6C47" w:rsidRDefault="00D6686A" w:rsidP="00D6686A">
                        <w:pPr>
                          <w:pStyle w:val="Caption"/>
                          <w:spacing w:before="156"/>
                          <w:rPr>
                            <w:noProof/>
                            <w:sz w:val="21"/>
                          </w:rPr>
                        </w:pPr>
                      </w:p>
                      <w:p w14:paraId="2B5BEF37" w14:textId="77777777" w:rsidR="00000000" w:rsidRDefault="003F5C6C">
                        <w:pPr>
                          <w:spacing w:before="156"/>
                        </w:pPr>
                      </w:p>
                      <w:p w14:paraId="0FE52F89" w14:textId="00F4EDBF" w:rsidR="00D6686A" w:rsidRPr="00FC6C47" w:rsidRDefault="000C11D1" w:rsidP="00D6686A">
                        <w:pPr>
                          <w:pStyle w:val="Caption"/>
                          <w:spacing w:before="156"/>
                          <w:rPr>
                            <w:noProof/>
                            <w:sz w:val="21"/>
                          </w:rPr>
                        </w:pPr>
                        <w:r w:rsidRPr="00D14DF1">
                          <w:rPr>
                            <w:szCs w:val="22"/>
                          </w:rPr>
                          <w:t xml:space="preserve">Figure </w:t>
                        </w:r>
                        <w:r w:rsidR="00AC478A" w:rsidRPr="007B38A0">
                          <w:rPr>
                            <w:szCs w:val="22"/>
                          </w:rPr>
                          <w:fldChar w:fldCharType="begin"/>
                        </w:r>
                        <w:r w:rsidR="00AC478A" w:rsidRPr="002513AB">
                          <w:rPr>
                            <w:szCs w:val="22"/>
                            <w:rPrChange w:id="915" w:author="冯 晓涵" w:date="2021-08-29T17:27:00Z">
                              <w:rPr/>
                            </w:rPrChange>
                          </w:rPr>
                          <w:instrText xml:space="preserve"> SEQ Figure \* ARABIC </w:instrText>
                        </w:r>
                        <w:r w:rsidR="00AC478A" w:rsidRPr="007B38A0">
                          <w:rPr>
                            <w:szCs w:val="22"/>
                            <w:rPrChange w:id="916" w:author="冯 晓涵" w:date="2021-08-29T17:27:00Z">
                              <w:rPr>
                                <w:noProof/>
                                <w:szCs w:val="22"/>
                              </w:rPr>
                            </w:rPrChange>
                          </w:rPr>
                          <w:fldChar w:fldCharType="separate"/>
                        </w:r>
                        <w:ins w:id="917" w:author="冯 晓涵" w:date="2021-08-29T18:15:00Z">
                          <w:r w:rsidR="00BB3AFC">
                            <w:rPr>
                              <w:noProof/>
                              <w:szCs w:val="22"/>
                            </w:rPr>
                            <w:t>15</w:t>
                          </w:r>
                        </w:ins>
                        <w:del w:id="918" w:author="冯 晓涵" w:date="2021-08-29T17:35:00Z">
                          <w:r w:rsidR="00814262" w:rsidRPr="002513AB" w:rsidDel="0056285A">
                            <w:rPr>
                              <w:noProof/>
                              <w:szCs w:val="22"/>
                              <w:rPrChange w:id="919" w:author="冯 晓涵" w:date="2021-08-29T17:27:00Z">
                                <w:rPr>
                                  <w:noProof/>
                                </w:rPr>
                              </w:rPrChange>
                            </w:rPr>
                            <w:delText>15</w:delText>
                          </w:r>
                        </w:del>
                        <w:r w:rsidR="00AC478A" w:rsidRPr="007B38A0">
                          <w:rPr>
                            <w:noProof/>
                            <w:szCs w:val="22"/>
                          </w:rPr>
                          <w:fldChar w:fldCharType="end"/>
                        </w:r>
                        <w:r w:rsidRPr="00D14DF1">
                          <w:rPr>
                            <w:szCs w:val="22"/>
                          </w:rPr>
                          <w:t xml:space="preserve"> </w:t>
                        </w:r>
                        <w:r w:rsidRPr="007B38A0">
                          <w:rPr>
                            <w:szCs w:val="22"/>
                          </w:rPr>
                          <w:t xml:space="preserve">Heat map of </w:t>
                        </w:r>
                        <w:ins w:id="920" w:author="冯 晓涵" w:date="2021-08-28T18:47:00Z">
                          <w:r w:rsidR="00B346F8" w:rsidRPr="00F6792E">
                            <w:rPr>
                              <w:szCs w:val="22"/>
                            </w:rPr>
                            <w:t>S</w:t>
                          </w:r>
                        </w:ins>
                        <w:del w:id="921" w:author="冯 晓涵" w:date="2021-08-28T18:47:00Z">
                          <w:r w:rsidRPr="002513AB" w:rsidDel="00B346F8">
                            <w:rPr>
                              <w:szCs w:val="22"/>
                              <w:rPrChange w:id="922" w:author="冯 晓涵" w:date="2021-08-29T17:27:00Z">
                                <w:rPr/>
                              </w:rPrChange>
                            </w:rPr>
                            <w:delText>s</w:delText>
                          </w:r>
                        </w:del>
                        <w:r w:rsidRPr="002513AB">
                          <w:rPr>
                            <w:szCs w:val="22"/>
                            <w:rPrChange w:id="923" w:author="冯 晓涵" w:date="2021-08-29T17:27:00Z">
                              <w:rPr/>
                            </w:rPrChange>
                          </w:rPr>
                          <w:t>ha</w:t>
                        </w:r>
                        <w:ins w:id="924" w:author="Chen, Huanfa" w:date="2021-08-26T10:33:00Z">
                          <w:r w:rsidR="00851A9D" w:rsidRPr="002513AB">
                            <w:rPr>
                              <w:szCs w:val="22"/>
                              <w:rPrChange w:id="925" w:author="冯 晓涵" w:date="2021-08-29T17:27:00Z">
                                <w:rPr/>
                              </w:rPrChange>
                            </w:rPr>
                            <w:t>p</w:t>
                          </w:r>
                        </w:ins>
                        <w:r w:rsidRPr="002513AB">
                          <w:rPr>
                            <w:szCs w:val="22"/>
                            <w:rPrChange w:id="926" w:author="冯 晓涵" w:date="2021-08-29T17:27:00Z">
                              <w:rPr/>
                            </w:rPrChange>
                          </w:rPr>
                          <w:t>ley value</w:t>
                        </w:r>
                      </w:p>
                    </w:txbxContent>
                  </v:textbox>
                  <w10:wrap type="topAndBottom" anchorx="margin"/>
                </v:shape>
              </w:pict>
            </mc:Fallback>
          </mc:AlternateContent>
        </w:r>
      </w:ins>
    </w:p>
    <w:p w14:paraId="20CC5BC8" w14:textId="67DD61C6" w:rsidR="00702D8F" w:rsidDel="00B9773B" w:rsidRDefault="00702D8F" w:rsidP="00111A54">
      <w:pPr>
        <w:spacing w:before="156"/>
        <w:rPr>
          <w:del w:id="927" w:author="冯 晓涵" w:date="2021-08-29T01:34:00Z"/>
          <w:rFonts w:ascii="Tahoma" w:hAnsi="Tahoma" w:cs="Tahoma"/>
        </w:rPr>
      </w:pPr>
    </w:p>
    <w:p w14:paraId="058292F2" w14:textId="4B19E232" w:rsidR="00B9773B" w:rsidDel="00EF424D" w:rsidRDefault="00B9773B" w:rsidP="004D3159">
      <w:pPr>
        <w:spacing w:before="156"/>
        <w:rPr>
          <w:ins w:id="928" w:author="冯 晓涵" w:date="2021-08-29T21:20:00Z"/>
          <w:del w:id="929" w:author="LI Junjie" w:date="2021-08-30T10:26:00Z"/>
          <w:rFonts w:ascii="Tahoma" w:hAnsi="Tahoma" w:cs="Tahoma"/>
        </w:rPr>
      </w:pPr>
    </w:p>
    <w:p w14:paraId="147C91EA" w14:textId="12C2DA81" w:rsidR="00E16905" w:rsidRPr="00493672" w:rsidRDefault="00F931CE" w:rsidP="00111A54">
      <w:pPr>
        <w:spacing w:before="156"/>
        <w:rPr>
          <w:rFonts w:ascii="Tahoma" w:hAnsi="Tahoma" w:cs="Tahoma"/>
        </w:rPr>
      </w:pPr>
      <w:r>
        <w:rPr>
          <w:rFonts w:ascii="Tahoma" w:hAnsi="Tahoma" w:cs="Tahoma"/>
        </w:rPr>
        <w:t xml:space="preserve">After knowing how each cluster distributed, </w:t>
      </w:r>
      <w:r w:rsidR="008E716F">
        <w:rPr>
          <w:rFonts w:ascii="Tahoma" w:hAnsi="Tahoma" w:cs="Tahoma"/>
        </w:rPr>
        <w:t xml:space="preserve">we will see what is the </w:t>
      </w:r>
      <w:r w:rsidR="008E716F" w:rsidRPr="008E716F">
        <w:rPr>
          <w:rFonts w:ascii="Tahoma" w:hAnsi="Tahoma" w:cs="Tahoma"/>
        </w:rPr>
        <w:t>composition of </w:t>
      </w:r>
      <w:r w:rsidR="008E716F">
        <w:rPr>
          <w:rFonts w:ascii="Tahoma" w:hAnsi="Tahoma" w:cs="Tahoma"/>
        </w:rPr>
        <w:t xml:space="preserve">every cluster. </w:t>
      </w:r>
      <w:r w:rsidR="00B1209D">
        <w:rPr>
          <w:rFonts w:ascii="Tahoma" w:hAnsi="Tahoma" w:cs="Tahoma"/>
        </w:rPr>
        <w:t>T</w:t>
      </w:r>
      <w:del w:id="930" w:author="冯 晓涵" w:date="2021-08-28T19:31:00Z">
        <w:r w:rsidR="00B1209D" w:rsidDel="00F66EBA">
          <w:rPr>
            <w:rFonts w:ascii="Tahoma" w:hAnsi="Tahoma" w:cs="Tahoma"/>
          </w:rPr>
          <w:delText>he f</w:delText>
        </w:r>
        <w:r w:rsidR="008E716F" w:rsidDel="00F66EBA">
          <w:rPr>
            <w:rFonts w:ascii="Tahoma" w:hAnsi="Tahoma" w:cs="Tahoma"/>
          </w:rPr>
          <w:delText>ollowing t</w:delText>
        </w:r>
      </w:del>
      <w:r w:rsidR="008E716F">
        <w:rPr>
          <w:rFonts w:ascii="Tahoma" w:hAnsi="Tahoma" w:cs="Tahoma"/>
        </w:rPr>
        <w:t xml:space="preserve">able </w:t>
      </w:r>
      <w:ins w:id="931" w:author="冯 晓涵" w:date="2021-08-29T01:34:00Z">
        <w:r w:rsidR="00716E88">
          <w:rPr>
            <w:rFonts w:ascii="Tahoma" w:hAnsi="Tahoma" w:cs="Tahoma"/>
          </w:rPr>
          <w:t>4</w:t>
        </w:r>
      </w:ins>
      <w:ins w:id="932" w:author="冯 晓涵" w:date="2021-08-28T19:31:00Z">
        <w:r w:rsidR="00F66EBA">
          <w:rPr>
            <w:rFonts w:ascii="Tahoma" w:hAnsi="Tahoma" w:cs="Tahoma"/>
          </w:rPr>
          <w:t xml:space="preserve"> </w:t>
        </w:r>
      </w:ins>
      <w:r w:rsidR="008E716F">
        <w:rPr>
          <w:rFonts w:ascii="Tahoma" w:hAnsi="Tahoma" w:cs="Tahoma"/>
        </w:rPr>
        <w:t xml:space="preserve">contains the cluster centers for seven domains in </w:t>
      </w:r>
      <w:r w:rsidR="000F1351">
        <w:rPr>
          <w:rFonts w:ascii="Tahoma" w:hAnsi="Tahoma" w:cs="Tahoma"/>
        </w:rPr>
        <w:t>four</w:t>
      </w:r>
      <w:r w:rsidR="008E716F">
        <w:rPr>
          <w:rFonts w:ascii="Tahoma" w:hAnsi="Tahoma" w:cs="Tahoma"/>
        </w:rPr>
        <w:t xml:space="preserve"> clusters.</w:t>
      </w:r>
      <w:r w:rsidR="00705150">
        <w:rPr>
          <w:rFonts w:ascii="Tahoma" w:hAnsi="Tahoma" w:cs="Tahoma"/>
        </w:rPr>
        <w:t xml:space="preserve"> If a domain’s Shapley value is positive, it would have </w:t>
      </w:r>
      <w:r w:rsidR="00B1209D">
        <w:rPr>
          <w:rFonts w:ascii="Tahoma" w:hAnsi="Tahoma" w:cs="Tahoma"/>
        </w:rPr>
        <w:t xml:space="preserve">a </w:t>
      </w:r>
      <w:r w:rsidR="00705150">
        <w:rPr>
          <w:rFonts w:ascii="Tahoma" w:hAnsi="Tahoma" w:cs="Tahoma"/>
        </w:rPr>
        <w:t>positive contribution to the rank of IMD, which means the overall deprivation level of these area</w:t>
      </w:r>
      <w:r w:rsidR="00B1209D">
        <w:rPr>
          <w:rFonts w:ascii="Tahoma" w:hAnsi="Tahoma" w:cs="Tahoma"/>
        </w:rPr>
        <w:t>s</w:t>
      </w:r>
      <w:r w:rsidR="00705150">
        <w:rPr>
          <w:rFonts w:ascii="Tahoma" w:hAnsi="Tahoma" w:cs="Tahoma"/>
        </w:rPr>
        <w:t xml:space="preserve"> will also </w:t>
      </w:r>
      <w:r w:rsidR="00705150">
        <w:rPr>
          <w:rFonts w:ascii="Tahoma" w:hAnsi="Tahoma" w:cs="Tahoma" w:hint="eastAsia"/>
        </w:rPr>
        <w:t>be</w:t>
      </w:r>
      <w:r w:rsidR="00705150">
        <w:rPr>
          <w:rFonts w:ascii="Tahoma" w:hAnsi="Tahoma" w:cs="Tahoma"/>
        </w:rPr>
        <w:t xml:space="preserve"> higher.</w:t>
      </w:r>
      <w:r w:rsidR="00705150">
        <w:rPr>
          <w:rFonts w:ascii="Tahoma" w:hAnsi="Tahoma" w:cs="Tahoma" w:hint="eastAsia"/>
        </w:rPr>
        <w:t xml:space="preserve"> </w:t>
      </w:r>
      <w:r w:rsidR="008E716F">
        <w:rPr>
          <w:rFonts w:ascii="Tahoma" w:hAnsi="Tahoma" w:cs="Tahoma" w:hint="eastAsia"/>
        </w:rPr>
        <w:t>I</w:t>
      </w:r>
      <w:r w:rsidR="008E716F">
        <w:rPr>
          <w:rFonts w:ascii="Tahoma" w:hAnsi="Tahoma" w:cs="Tahoma"/>
        </w:rPr>
        <w:t xml:space="preserve">n cluster </w:t>
      </w:r>
      <w:r w:rsidR="00640ACA">
        <w:rPr>
          <w:rFonts w:ascii="Tahoma" w:hAnsi="Tahoma" w:cs="Tahoma" w:hint="eastAsia"/>
        </w:rPr>
        <w:t>2</w:t>
      </w:r>
      <w:r w:rsidR="008E716F">
        <w:rPr>
          <w:rFonts w:ascii="Tahoma" w:hAnsi="Tahoma" w:cs="Tahoma"/>
        </w:rPr>
        <w:t xml:space="preserve">, all the </w:t>
      </w:r>
      <w:r w:rsidR="006F4033">
        <w:rPr>
          <w:rFonts w:ascii="Tahoma" w:hAnsi="Tahoma" w:cs="Tahoma"/>
        </w:rPr>
        <w:t xml:space="preserve">Shapley value of </w:t>
      </w:r>
      <w:r w:rsidR="008E716F">
        <w:rPr>
          <w:rFonts w:ascii="Tahoma" w:hAnsi="Tahoma" w:cs="Tahoma"/>
        </w:rPr>
        <w:t xml:space="preserve">domains’ </w:t>
      </w:r>
      <w:r w:rsidR="006F4033">
        <w:rPr>
          <w:rFonts w:ascii="Tahoma" w:hAnsi="Tahoma" w:cs="Tahoma"/>
        </w:rPr>
        <w:t>center is negative</w:t>
      </w:r>
      <w:r w:rsidR="000F1351">
        <w:rPr>
          <w:rFonts w:ascii="Tahoma" w:hAnsi="Tahoma" w:cs="Tahoma"/>
        </w:rPr>
        <w:t>, while</w:t>
      </w:r>
      <w:r w:rsidR="006F4033">
        <w:rPr>
          <w:rFonts w:ascii="Tahoma" w:hAnsi="Tahoma" w:cs="Tahoma"/>
        </w:rPr>
        <w:t xml:space="preserve"> </w:t>
      </w:r>
      <w:r w:rsidR="000F1351">
        <w:rPr>
          <w:rFonts w:ascii="Tahoma" w:hAnsi="Tahoma" w:cs="Tahoma"/>
        </w:rPr>
        <w:t xml:space="preserve">for cluster </w:t>
      </w:r>
      <w:r w:rsidR="00640ACA">
        <w:rPr>
          <w:rFonts w:ascii="Tahoma" w:hAnsi="Tahoma" w:cs="Tahoma" w:hint="eastAsia"/>
        </w:rPr>
        <w:t>3</w:t>
      </w:r>
      <w:r w:rsidR="000F1351">
        <w:rPr>
          <w:rFonts w:ascii="Tahoma" w:hAnsi="Tahoma" w:cs="Tahoma"/>
        </w:rPr>
        <w:t xml:space="preserve">, all of them are positive. Furthermore, </w:t>
      </w:r>
      <w:r w:rsidR="006F4033">
        <w:rPr>
          <w:rFonts w:ascii="Tahoma" w:hAnsi="Tahoma" w:cs="Tahoma"/>
        </w:rPr>
        <w:t xml:space="preserve">except </w:t>
      </w:r>
      <w:r w:rsidR="00B1209D">
        <w:rPr>
          <w:rFonts w:ascii="Tahoma" w:hAnsi="Tahoma" w:cs="Tahoma"/>
        </w:rPr>
        <w:t xml:space="preserve">for </w:t>
      </w:r>
      <w:r w:rsidR="006F4033">
        <w:rPr>
          <w:rFonts w:ascii="Tahoma" w:hAnsi="Tahoma" w:cs="Tahoma"/>
        </w:rPr>
        <w:t xml:space="preserve">the Shapley value for </w:t>
      </w:r>
      <w:r w:rsidR="000F1351">
        <w:rPr>
          <w:rFonts w:ascii="Tahoma" w:hAnsi="Tahoma" w:cs="Tahoma"/>
        </w:rPr>
        <w:t xml:space="preserve">House </w:t>
      </w:r>
      <w:r w:rsidR="006F4033" w:rsidRPr="006F4033">
        <w:rPr>
          <w:rFonts w:ascii="Tahoma" w:hAnsi="Tahoma" w:cs="Tahoma"/>
        </w:rPr>
        <w:t>D</w:t>
      </w:r>
      <w:r w:rsidR="000F1351">
        <w:rPr>
          <w:rFonts w:ascii="Tahoma" w:hAnsi="Tahoma" w:cs="Tahoma" w:hint="eastAsia"/>
        </w:rPr>
        <w:t>omain</w:t>
      </w:r>
      <w:r w:rsidR="006F4033" w:rsidRPr="006F4033">
        <w:rPr>
          <w:rFonts w:ascii="Tahoma" w:hAnsi="Tahoma" w:cs="Tahoma"/>
        </w:rPr>
        <w:t xml:space="preserve"> and </w:t>
      </w:r>
      <w:r w:rsidR="000F1351">
        <w:rPr>
          <w:rFonts w:ascii="Tahoma" w:hAnsi="Tahoma" w:cs="Tahoma" w:hint="eastAsia"/>
        </w:rPr>
        <w:t>live</w:t>
      </w:r>
      <w:r w:rsidR="006F4033" w:rsidRPr="006F4033">
        <w:rPr>
          <w:rFonts w:ascii="Tahoma" w:hAnsi="Tahoma" w:cs="Tahoma"/>
        </w:rPr>
        <w:t xml:space="preserve"> Domain</w:t>
      </w:r>
      <w:r w:rsidR="000F1351">
        <w:rPr>
          <w:rFonts w:ascii="Tahoma" w:hAnsi="Tahoma" w:cs="Tahoma" w:hint="eastAsia"/>
        </w:rPr>
        <w:t>,</w:t>
      </w:r>
      <w:r w:rsidR="000F1351">
        <w:rPr>
          <w:rFonts w:ascii="Tahoma" w:hAnsi="Tahoma" w:cs="Tahoma"/>
        </w:rPr>
        <w:t xml:space="preserve"> other domains are negative in cluster </w:t>
      </w:r>
      <w:r w:rsidR="00640ACA">
        <w:rPr>
          <w:rFonts w:ascii="Tahoma" w:hAnsi="Tahoma" w:cs="Tahoma" w:hint="eastAsia"/>
        </w:rPr>
        <w:t>1</w:t>
      </w:r>
      <w:r w:rsidR="000F1351">
        <w:rPr>
          <w:rFonts w:ascii="Tahoma" w:hAnsi="Tahoma" w:cs="Tahoma"/>
        </w:rPr>
        <w:t xml:space="preserve">, </w:t>
      </w:r>
      <w:r w:rsidR="00E56799">
        <w:rPr>
          <w:rFonts w:ascii="Tahoma" w:hAnsi="Tahoma" w:cs="Tahoma"/>
        </w:rPr>
        <w:t>and</w:t>
      </w:r>
      <w:r w:rsidR="000F1351">
        <w:rPr>
          <w:rFonts w:ascii="Tahoma" w:hAnsi="Tahoma" w:cs="Tahoma"/>
        </w:rPr>
        <w:t xml:space="preserve"> the</w:t>
      </w:r>
      <w:r w:rsidR="00493672">
        <w:rPr>
          <w:rFonts w:ascii="Tahoma" w:hAnsi="Tahoma" w:cs="Tahoma"/>
        </w:rPr>
        <w:t xml:space="preserve"> domains in the</w:t>
      </w:r>
      <w:r w:rsidR="000F1351">
        <w:rPr>
          <w:rFonts w:ascii="Tahoma" w:hAnsi="Tahoma" w:cs="Tahoma"/>
        </w:rPr>
        <w:t xml:space="preserve"> first three</w:t>
      </w:r>
      <w:r w:rsidR="00493672">
        <w:rPr>
          <w:rFonts w:ascii="Tahoma" w:hAnsi="Tahoma" w:cs="Tahoma"/>
        </w:rPr>
        <w:t xml:space="preserve"> columns</w:t>
      </w:r>
      <w:r w:rsidR="000F1351">
        <w:rPr>
          <w:rFonts w:ascii="Tahoma" w:hAnsi="Tahoma" w:cs="Tahoma"/>
        </w:rPr>
        <w:t xml:space="preserve"> </w:t>
      </w:r>
      <w:r w:rsidR="00493672">
        <w:rPr>
          <w:rFonts w:ascii="Tahoma" w:hAnsi="Tahoma" w:cs="Tahoma"/>
        </w:rPr>
        <w:t xml:space="preserve">are </w:t>
      </w:r>
      <w:r w:rsidR="00E56799">
        <w:rPr>
          <w:rFonts w:ascii="Tahoma" w:hAnsi="Tahoma" w:cs="Tahoma"/>
        </w:rPr>
        <w:t xml:space="preserve">also </w:t>
      </w:r>
      <w:r w:rsidR="00493672">
        <w:rPr>
          <w:rFonts w:ascii="Tahoma" w:hAnsi="Tahoma" w:cs="Tahoma"/>
        </w:rPr>
        <w:t xml:space="preserve">negative in cluster </w:t>
      </w:r>
      <w:r w:rsidR="00640ACA">
        <w:rPr>
          <w:rFonts w:ascii="Tahoma" w:hAnsi="Tahoma" w:cs="Tahoma" w:hint="eastAsia"/>
        </w:rPr>
        <w:t>0</w:t>
      </w:r>
      <w:r w:rsidR="006F4033">
        <w:rPr>
          <w:rFonts w:ascii="Tahoma" w:hAnsi="Tahoma" w:cs="Tahoma" w:hint="eastAsia"/>
        </w:rPr>
        <w:t>.</w:t>
      </w:r>
      <w:r w:rsidR="006F4033">
        <w:rPr>
          <w:rFonts w:ascii="Tahoma" w:hAnsi="Tahoma" w:cs="Tahoma"/>
        </w:rPr>
        <w:t xml:space="preserve"> </w:t>
      </w:r>
      <w:r w:rsidR="007D3444">
        <w:rPr>
          <w:rFonts w:ascii="Tahoma" w:hAnsi="Tahoma" w:cs="Tahoma"/>
        </w:rPr>
        <w:t>When adding up all the Shapley value</w:t>
      </w:r>
      <w:r w:rsidR="00B1209D">
        <w:rPr>
          <w:rFonts w:ascii="Tahoma" w:hAnsi="Tahoma" w:cs="Tahoma"/>
        </w:rPr>
        <w:t>s</w:t>
      </w:r>
      <w:r w:rsidR="007D3444">
        <w:rPr>
          <w:rFonts w:ascii="Tahoma" w:hAnsi="Tahoma" w:cs="Tahoma"/>
        </w:rPr>
        <w:t xml:space="preserve"> in seven domains, we can get the overall influence</w:t>
      </w:r>
      <w:r w:rsidR="00CA722C">
        <w:rPr>
          <w:rFonts w:ascii="Tahoma" w:hAnsi="Tahoma" w:cs="Tahoma"/>
        </w:rPr>
        <w:t xml:space="preserve"> (if we add the total Shapley value with the base value, we can get the average rank of these areas). </w:t>
      </w:r>
      <w:r w:rsidR="002A12F3">
        <w:rPr>
          <w:rFonts w:ascii="Tahoma" w:hAnsi="Tahoma" w:cs="Tahoma"/>
        </w:rPr>
        <w:t xml:space="preserve">Thus, </w:t>
      </w:r>
      <w:r w:rsidR="00BC5870">
        <w:rPr>
          <w:rFonts w:ascii="Tahoma" w:hAnsi="Tahoma" w:cs="Tahoma"/>
        </w:rPr>
        <w:t xml:space="preserve">from the total Shapley value in table </w:t>
      </w:r>
      <w:r w:rsidR="004568F6">
        <w:rPr>
          <w:rFonts w:ascii="Tahoma" w:hAnsi="Tahoma" w:cs="Tahoma"/>
        </w:rPr>
        <w:t>4</w:t>
      </w:r>
      <w:r w:rsidR="00BC5870">
        <w:rPr>
          <w:rFonts w:ascii="Tahoma" w:hAnsi="Tahoma" w:cs="Tahoma"/>
        </w:rPr>
        <w:t xml:space="preserve">, </w:t>
      </w:r>
      <w:r w:rsidR="002A12F3">
        <w:rPr>
          <w:rFonts w:ascii="Tahoma" w:hAnsi="Tahoma" w:cs="Tahoma"/>
        </w:rPr>
        <w:t xml:space="preserve">areas in cluster </w:t>
      </w:r>
      <w:r w:rsidR="00640ACA">
        <w:rPr>
          <w:rFonts w:ascii="Tahoma" w:hAnsi="Tahoma" w:cs="Tahoma" w:hint="eastAsia"/>
        </w:rPr>
        <w:t>3</w:t>
      </w:r>
      <w:r w:rsidR="002A12F3">
        <w:rPr>
          <w:rFonts w:ascii="Tahoma" w:hAnsi="Tahoma" w:cs="Tahoma"/>
        </w:rPr>
        <w:t xml:space="preserve"> are the most deprived</w:t>
      </w:r>
      <w:r w:rsidR="00B1209D">
        <w:rPr>
          <w:rFonts w:ascii="Tahoma" w:hAnsi="Tahoma" w:cs="Tahoma"/>
        </w:rPr>
        <w:t>,</w:t>
      </w:r>
      <w:r w:rsidR="002A12F3">
        <w:rPr>
          <w:rFonts w:ascii="Tahoma" w:hAnsi="Tahoma" w:cs="Tahoma"/>
        </w:rPr>
        <w:t xml:space="preserve"> and areas in cluster </w:t>
      </w:r>
      <w:r w:rsidR="00640ACA">
        <w:rPr>
          <w:rFonts w:ascii="Tahoma" w:hAnsi="Tahoma" w:cs="Tahoma" w:hint="eastAsia"/>
        </w:rPr>
        <w:t>2</w:t>
      </w:r>
      <w:r w:rsidR="002A12F3">
        <w:rPr>
          <w:rFonts w:ascii="Tahoma" w:hAnsi="Tahoma" w:cs="Tahoma"/>
        </w:rPr>
        <w:t xml:space="preserve"> </w:t>
      </w:r>
      <w:r w:rsidR="00B1209D">
        <w:rPr>
          <w:rFonts w:ascii="Tahoma" w:hAnsi="Tahoma" w:cs="Tahoma"/>
        </w:rPr>
        <w:t>are</w:t>
      </w:r>
      <w:r w:rsidR="002A12F3">
        <w:rPr>
          <w:rFonts w:ascii="Tahoma" w:hAnsi="Tahoma" w:cs="Tahoma"/>
        </w:rPr>
        <w:t xml:space="preserve"> the least deprived among </w:t>
      </w:r>
      <w:r w:rsidR="00B1209D">
        <w:rPr>
          <w:rFonts w:ascii="Tahoma" w:hAnsi="Tahoma" w:cs="Tahoma"/>
        </w:rPr>
        <w:t>the four</w:t>
      </w:r>
      <w:r w:rsidR="002A12F3">
        <w:rPr>
          <w:rFonts w:ascii="Tahoma" w:hAnsi="Tahoma" w:cs="Tahoma"/>
        </w:rPr>
        <w:t xml:space="preserve"> clusters.</w:t>
      </w:r>
    </w:p>
    <w:p w14:paraId="455C3232" w14:textId="7DBE94FC" w:rsidR="00E16905" w:rsidRPr="00B9773B" w:rsidRDefault="00E16905" w:rsidP="00E16905">
      <w:pPr>
        <w:pStyle w:val="Caption"/>
        <w:keepNext/>
        <w:spacing w:before="156"/>
        <w:rPr>
          <w:szCs w:val="22"/>
        </w:rPr>
      </w:pPr>
      <w:bookmarkStart w:id="933" w:name="_Toc81228981"/>
      <w:r w:rsidRPr="00B9773B">
        <w:rPr>
          <w:szCs w:val="22"/>
        </w:rPr>
        <w:lastRenderedPageBreak/>
        <w:t xml:space="preserve">Table </w:t>
      </w:r>
      <w:r w:rsidR="00AC478A" w:rsidRPr="00B9773B">
        <w:rPr>
          <w:szCs w:val="22"/>
        </w:rPr>
        <w:fldChar w:fldCharType="begin"/>
      </w:r>
      <w:r w:rsidR="00AC478A" w:rsidRPr="002513AB">
        <w:rPr>
          <w:szCs w:val="22"/>
          <w:rPrChange w:id="934" w:author="冯 晓涵" w:date="2021-08-29T17:26:00Z">
            <w:rPr/>
          </w:rPrChange>
        </w:rPr>
        <w:instrText xml:space="preserve"> SEQ Table \* ARABIC </w:instrText>
      </w:r>
      <w:r w:rsidR="00AC478A" w:rsidRPr="00B9773B">
        <w:rPr>
          <w:szCs w:val="22"/>
          <w:rPrChange w:id="935" w:author="冯 晓涵" w:date="2021-08-29T17:26:00Z">
            <w:rPr>
              <w:szCs w:val="22"/>
            </w:rPr>
          </w:rPrChange>
        </w:rPr>
        <w:fldChar w:fldCharType="separate"/>
      </w:r>
      <w:r w:rsidR="002513AB" w:rsidRPr="00B9773B">
        <w:rPr>
          <w:szCs w:val="22"/>
        </w:rPr>
        <w:t>4</w:t>
      </w:r>
      <w:r w:rsidR="00AC478A" w:rsidRPr="00B9773B">
        <w:rPr>
          <w:szCs w:val="22"/>
        </w:rPr>
        <w:fldChar w:fldCharType="end"/>
      </w:r>
      <w:r w:rsidRPr="00B9773B">
        <w:rPr>
          <w:szCs w:val="22"/>
        </w:rPr>
        <w:t xml:space="preserve"> Shapley value of cluster center</w:t>
      </w:r>
      <w:bookmarkEnd w:id="933"/>
    </w:p>
    <w:tbl>
      <w:tblPr>
        <w:tblStyle w:val="TableGrid"/>
        <w:tblW w:w="8893" w:type="dxa"/>
        <w:jc w:val="center"/>
        <w:tblLayout w:type="fixed"/>
        <w:tblLook w:val="04A0" w:firstRow="1" w:lastRow="0" w:firstColumn="1" w:lastColumn="0" w:noHBand="0" w:noVBand="1"/>
      </w:tblPr>
      <w:tblGrid>
        <w:gridCol w:w="850"/>
        <w:gridCol w:w="1130"/>
        <w:gridCol w:w="1422"/>
        <w:gridCol w:w="850"/>
        <w:gridCol w:w="993"/>
        <w:gridCol w:w="850"/>
        <w:gridCol w:w="992"/>
        <w:gridCol w:w="903"/>
        <w:gridCol w:w="903"/>
      </w:tblGrid>
      <w:tr w:rsidR="00E56CFC" w:rsidRPr="0044415D" w14:paraId="6547B52A" w14:textId="4598A351" w:rsidTr="00E56CFC">
        <w:trPr>
          <w:jc w:val="center"/>
        </w:trPr>
        <w:tc>
          <w:tcPr>
            <w:tcW w:w="850" w:type="dxa"/>
          </w:tcPr>
          <w:p w14:paraId="2C4D9C41" w14:textId="6BBEB904" w:rsidR="00E56CFC" w:rsidRPr="0044415D" w:rsidRDefault="00E56CFC" w:rsidP="000C11D1">
            <w:pPr>
              <w:spacing w:before="156"/>
              <w:rPr>
                <w:rFonts w:ascii="Times New Roman" w:hAnsi="Times New Roman" w:cs="Times New Roman"/>
                <w:b/>
                <w:bCs/>
                <w:szCs w:val="21"/>
                <w:rPrChange w:id="936" w:author="冯 晓涵" w:date="2021-08-28T19:35:00Z">
                  <w:rPr>
                    <w:rFonts w:ascii="Times New Roman" w:hAnsi="Times New Roman" w:cs="Times New Roman"/>
                    <w:sz w:val="20"/>
                    <w:szCs w:val="21"/>
                  </w:rPr>
                </w:rPrChange>
              </w:rPr>
            </w:pPr>
            <w:r w:rsidRPr="0044415D">
              <w:rPr>
                <w:rFonts w:ascii="Times New Roman" w:hAnsi="Times New Roman" w:cs="Times New Roman"/>
                <w:b/>
                <w:bCs/>
                <w:szCs w:val="21"/>
                <w:rPrChange w:id="937" w:author="冯 晓涵" w:date="2021-08-28T19:35:00Z">
                  <w:rPr>
                    <w:rFonts w:ascii="Times New Roman" w:hAnsi="Times New Roman" w:cs="Times New Roman"/>
                    <w:sz w:val="20"/>
                    <w:szCs w:val="21"/>
                  </w:rPr>
                </w:rPrChange>
              </w:rPr>
              <w:t>cluster</w:t>
            </w:r>
          </w:p>
        </w:tc>
        <w:tc>
          <w:tcPr>
            <w:tcW w:w="1130" w:type="dxa"/>
          </w:tcPr>
          <w:p w14:paraId="7FCD4F2A" w14:textId="797E4477" w:rsidR="00E56CFC" w:rsidRPr="0044415D" w:rsidRDefault="00E56CFC" w:rsidP="000C11D1">
            <w:pPr>
              <w:spacing w:before="156"/>
              <w:rPr>
                <w:rFonts w:ascii="Times New Roman" w:hAnsi="Times New Roman" w:cs="Times New Roman"/>
                <w:b/>
                <w:bCs/>
                <w:color w:val="000000"/>
                <w:szCs w:val="21"/>
                <w:shd w:val="clear" w:color="auto" w:fill="FFFFFF"/>
                <w:rPrChange w:id="938" w:author="冯 晓涵" w:date="2021-08-28T19:35:00Z">
                  <w:rPr>
                    <w:rFonts w:ascii="Times New Roman" w:hAnsi="Times New Roman" w:cs="Times New Roman"/>
                    <w:color w:val="000000"/>
                    <w:sz w:val="20"/>
                    <w:szCs w:val="21"/>
                    <w:shd w:val="clear" w:color="auto" w:fill="FFFFFF"/>
                  </w:rPr>
                </w:rPrChange>
              </w:rPr>
            </w:pPr>
            <w:r w:rsidRPr="0044415D">
              <w:rPr>
                <w:rFonts w:ascii="Times New Roman" w:hAnsi="Times New Roman" w:cs="Times New Roman"/>
                <w:b/>
                <w:bCs/>
                <w:szCs w:val="21"/>
                <w:rPrChange w:id="939" w:author="冯 晓涵" w:date="2021-08-28T19:35:00Z">
                  <w:rPr>
                    <w:rFonts w:ascii="Times New Roman" w:hAnsi="Times New Roman" w:cs="Times New Roman"/>
                    <w:sz w:val="20"/>
                    <w:szCs w:val="21"/>
                  </w:rPr>
                </w:rPrChange>
              </w:rPr>
              <w:t>income_ SHAP</w:t>
            </w:r>
          </w:p>
        </w:tc>
        <w:tc>
          <w:tcPr>
            <w:tcW w:w="1422" w:type="dxa"/>
          </w:tcPr>
          <w:p w14:paraId="0262F7DF" w14:textId="6844927E" w:rsidR="00E56CFC" w:rsidRPr="0044415D" w:rsidRDefault="00E56CFC" w:rsidP="000C11D1">
            <w:pPr>
              <w:spacing w:before="156"/>
              <w:rPr>
                <w:rFonts w:ascii="Times New Roman" w:hAnsi="Times New Roman" w:cs="Times New Roman"/>
                <w:b/>
                <w:bCs/>
                <w:color w:val="000000"/>
                <w:szCs w:val="21"/>
                <w:shd w:val="clear" w:color="auto" w:fill="FFFFFF"/>
                <w:rPrChange w:id="940" w:author="冯 晓涵" w:date="2021-08-28T19:35:00Z">
                  <w:rPr>
                    <w:rFonts w:ascii="Times New Roman" w:hAnsi="Times New Roman" w:cs="Times New Roman"/>
                    <w:color w:val="000000"/>
                    <w:sz w:val="20"/>
                    <w:szCs w:val="21"/>
                    <w:shd w:val="clear" w:color="auto" w:fill="FFFFFF"/>
                  </w:rPr>
                </w:rPrChange>
              </w:rPr>
            </w:pPr>
            <w:proofErr w:type="spellStart"/>
            <w:r w:rsidRPr="0044415D">
              <w:rPr>
                <w:rFonts w:ascii="Times New Roman" w:hAnsi="Times New Roman" w:cs="Times New Roman"/>
                <w:b/>
                <w:bCs/>
                <w:szCs w:val="21"/>
                <w:rPrChange w:id="941" w:author="冯 晓涵" w:date="2021-08-28T19:35:00Z">
                  <w:rPr>
                    <w:rFonts w:ascii="Times New Roman" w:hAnsi="Times New Roman" w:cs="Times New Roman"/>
                    <w:sz w:val="20"/>
                    <w:szCs w:val="21"/>
                  </w:rPr>
                </w:rPrChange>
              </w:rPr>
              <w:t>employment_SHAP</w:t>
            </w:r>
            <w:proofErr w:type="spellEnd"/>
          </w:p>
        </w:tc>
        <w:tc>
          <w:tcPr>
            <w:tcW w:w="850" w:type="dxa"/>
          </w:tcPr>
          <w:p w14:paraId="29CBD1FF" w14:textId="4653D71C" w:rsidR="00E56CFC" w:rsidRPr="0044415D" w:rsidDel="00022DAE" w:rsidRDefault="00E56CFC" w:rsidP="000C11D1">
            <w:pPr>
              <w:spacing w:before="156"/>
              <w:rPr>
                <w:del w:id="942" w:author="冯 晓涵" w:date="2021-08-29T23:59:00Z"/>
                <w:rFonts w:ascii="Times New Roman" w:hAnsi="Times New Roman" w:cs="Times New Roman"/>
                <w:b/>
                <w:bCs/>
                <w:szCs w:val="21"/>
                <w:rPrChange w:id="943" w:author="冯 晓涵" w:date="2021-08-28T19:35:00Z">
                  <w:rPr>
                    <w:del w:id="944" w:author="冯 晓涵" w:date="2021-08-29T23:59:00Z"/>
                    <w:rFonts w:ascii="Times New Roman" w:hAnsi="Times New Roman" w:cs="Times New Roman"/>
                    <w:sz w:val="20"/>
                    <w:szCs w:val="21"/>
                  </w:rPr>
                </w:rPrChange>
              </w:rPr>
            </w:pPr>
            <w:proofErr w:type="spellStart"/>
            <w:r w:rsidRPr="0044415D">
              <w:rPr>
                <w:rFonts w:ascii="Times New Roman" w:hAnsi="Times New Roman" w:cs="Times New Roman"/>
                <w:b/>
                <w:bCs/>
                <w:szCs w:val="21"/>
                <w:rPrChange w:id="945" w:author="冯 晓涵" w:date="2021-08-28T19:35:00Z">
                  <w:rPr>
                    <w:rFonts w:ascii="Times New Roman" w:hAnsi="Times New Roman" w:cs="Times New Roman"/>
                    <w:sz w:val="20"/>
                    <w:szCs w:val="21"/>
                  </w:rPr>
                </w:rPrChange>
              </w:rPr>
              <w:t>edu</w:t>
            </w:r>
            <w:proofErr w:type="spellEnd"/>
            <w:r w:rsidRPr="0044415D">
              <w:rPr>
                <w:rFonts w:ascii="Times New Roman" w:hAnsi="Times New Roman" w:cs="Times New Roman"/>
                <w:b/>
                <w:bCs/>
                <w:szCs w:val="21"/>
                <w:rPrChange w:id="946" w:author="冯 晓涵" w:date="2021-08-28T19:35:00Z">
                  <w:rPr>
                    <w:rFonts w:ascii="Times New Roman" w:hAnsi="Times New Roman" w:cs="Times New Roman"/>
                    <w:sz w:val="20"/>
                    <w:szCs w:val="21"/>
                  </w:rPr>
                </w:rPrChange>
              </w:rPr>
              <w:t>_</w:t>
            </w:r>
            <w:ins w:id="947" w:author="冯 晓涵" w:date="2021-08-29T23:59:00Z">
              <w:r w:rsidR="00022DAE">
                <w:rPr>
                  <w:rFonts w:ascii="Times New Roman" w:hAnsi="Times New Roman" w:cs="Times New Roman"/>
                  <w:b/>
                  <w:bCs/>
                  <w:szCs w:val="21"/>
                </w:rPr>
                <w:t xml:space="preserve"> </w:t>
              </w:r>
            </w:ins>
          </w:p>
          <w:p w14:paraId="0B43EF05" w14:textId="6516FAE4" w:rsidR="00E56CFC" w:rsidRPr="0044415D" w:rsidRDefault="00E56CFC" w:rsidP="000C11D1">
            <w:pPr>
              <w:spacing w:before="156"/>
              <w:rPr>
                <w:rFonts w:ascii="Times New Roman" w:hAnsi="Times New Roman" w:cs="Times New Roman"/>
                <w:b/>
                <w:bCs/>
                <w:color w:val="000000"/>
                <w:szCs w:val="21"/>
                <w:shd w:val="clear" w:color="auto" w:fill="FFFFFF"/>
                <w:rPrChange w:id="948" w:author="冯 晓涵" w:date="2021-08-28T19:35:00Z">
                  <w:rPr>
                    <w:rFonts w:ascii="Times New Roman" w:hAnsi="Times New Roman" w:cs="Times New Roman"/>
                    <w:color w:val="000000"/>
                    <w:sz w:val="20"/>
                    <w:szCs w:val="21"/>
                    <w:shd w:val="clear" w:color="auto" w:fill="FFFFFF"/>
                  </w:rPr>
                </w:rPrChange>
              </w:rPr>
            </w:pPr>
            <w:r w:rsidRPr="0044415D">
              <w:rPr>
                <w:rFonts w:ascii="Times New Roman" w:hAnsi="Times New Roman" w:cs="Times New Roman"/>
                <w:b/>
                <w:bCs/>
                <w:szCs w:val="21"/>
                <w:rPrChange w:id="949" w:author="冯 晓涵" w:date="2021-08-28T19:35:00Z">
                  <w:rPr>
                    <w:rFonts w:ascii="Times New Roman" w:hAnsi="Times New Roman" w:cs="Times New Roman"/>
                    <w:sz w:val="20"/>
                    <w:szCs w:val="21"/>
                  </w:rPr>
                </w:rPrChange>
              </w:rPr>
              <w:t>SHAP</w:t>
            </w:r>
          </w:p>
        </w:tc>
        <w:tc>
          <w:tcPr>
            <w:tcW w:w="993" w:type="dxa"/>
          </w:tcPr>
          <w:p w14:paraId="483552F4" w14:textId="44AD5DE2" w:rsidR="00E56CFC" w:rsidRPr="0044415D" w:rsidRDefault="00E56CFC" w:rsidP="000C11D1">
            <w:pPr>
              <w:spacing w:before="156"/>
              <w:rPr>
                <w:rFonts w:ascii="Times New Roman" w:hAnsi="Times New Roman" w:cs="Times New Roman"/>
                <w:b/>
                <w:bCs/>
                <w:color w:val="000000"/>
                <w:szCs w:val="21"/>
                <w:shd w:val="clear" w:color="auto" w:fill="FFFFFF"/>
                <w:rPrChange w:id="950" w:author="冯 晓涵" w:date="2021-08-28T19:35:00Z">
                  <w:rPr>
                    <w:rFonts w:ascii="Times New Roman" w:hAnsi="Times New Roman" w:cs="Times New Roman"/>
                    <w:color w:val="000000"/>
                    <w:sz w:val="20"/>
                    <w:szCs w:val="21"/>
                    <w:shd w:val="clear" w:color="auto" w:fill="FFFFFF"/>
                  </w:rPr>
                </w:rPrChange>
              </w:rPr>
            </w:pPr>
            <w:r w:rsidRPr="0044415D">
              <w:rPr>
                <w:rFonts w:ascii="Times New Roman" w:hAnsi="Times New Roman" w:cs="Times New Roman"/>
                <w:b/>
                <w:bCs/>
                <w:szCs w:val="21"/>
                <w:rPrChange w:id="951" w:author="冯 晓涵" w:date="2021-08-28T19:35:00Z">
                  <w:rPr>
                    <w:rFonts w:ascii="Times New Roman" w:hAnsi="Times New Roman" w:cs="Times New Roman"/>
                    <w:sz w:val="20"/>
                    <w:szCs w:val="21"/>
                  </w:rPr>
                </w:rPrChange>
              </w:rPr>
              <w:t>health_ SHAP</w:t>
            </w:r>
          </w:p>
        </w:tc>
        <w:tc>
          <w:tcPr>
            <w:tcW w:w="850" w:type="dxa"/>
          </w:tcPr>
          <w:p w14:paraId="40BC4710" w14:textId="1970315B" w:rsidR="00E56CFC" w:rsidRPr="0044415D" w:rsidDel="00022DAE" w:rsidRDefault="00E56CFC" w:rsidP="000C11D1">
            <w:pPr>
              <w:spacing w:before="156"/>
              <w:rPr>
                <w:del w:id="952" w:author="冯 晓涵" w:date="2021-08-29T23:59:00Z"/>
                <w:rFonts w:ascii="Times New Roman" w:hAnsi="Times New Roman" w:cs="Times New Roman"/>
                <w:b/>
                <w:bCs/>
                <w:szCs w:val="21"/>
                <w:rPrChange w:id="953" w:author="冯 晓涵" w:date="2021-08-28T19:35:00Z">
                  <w:rPr>
                    <w:del w:id="954" w:author="冯 晓涵" w:date="2021-08-29T23:59:00Z"/>
                    <w:rFonts w:ascii="Times New Roman" w:hAnsi="Times New Roman" w:cs="Times New Roman"/>
                    <w:sz w:val="20"/>
                    <w:szCs w:val="21"/>
                  </w:rPr>
                </w:rPrChange>
              </w:rPr>
            </w:pPr>
            <w:r w:rsidRPr="0044415D">
              <w:rPr>
                <w:rFonts w:ascii="Times New Roman" w:hAnsi="Times New Roman" w:cs="Times New Roman"/>
                <w:b/>
                <w:bCs/>
                <w:szCs w:val="21"/>
                <w:rPrChange w:id="955" w:author="冯 晓涵" w:date="2021-08-28T19:35:00Z">
                  <w:rPr>
                    <w:rFonts w:ascii="Times New Roman" w:hAnsi="Times New Roman" w:cs="Times New Roman"/>
                    <w:sz w:val="20"/>
                    <w:szCs w:val="21"/>
                  </w:rPr>
                </w:rPrChange>
              </w:rPr>
              <w:t>crime_</w:t>
            </w:r>
            <w:ins w:id="956" w:author="冯 晓涵" w:date="2021-08-29T23:59:00Z">
              <w:r w:rsidR="00022DAE">
                <w:rPr>
                  <w:rFonts w:ascii="Times New Roman" w:hAnsi="Times New Roman" w:cs="Times New Roman"/>
                  <w:b/>
                  <w:bCs/>
                  <w:szCs w:val="21"/>
                </w:rPr>
                <w:t xml:space="preserve"> </w:t>
              </w:r>
            </w:ins>
          </w:p>
          <w:p w14:paraId="11FF0449" w14:textId="34AD8B28" w:rsidR="00E56CFC" w:rsidRPr="0044415D" w:rsidRDefault="00E56CFC" w:rsidP="000C11D1">
            <w:pPr>
              <w:spacing w:before="156"/>
              <w:rPr>
                <w:rFonts w:ascii="Times New Roman" w:hAnsi="Times New Roman" w:cs="Times New Roman"/>
                <w:b/>
                <w:bCs/>
                <w:color w:val="000000"/>
                <w:szCs w:val="21"/>
                <w:shd w:val="clear" w:color="auto" w:fill="FFFFFF"/>
                <w:rPrChange w:id="957" w:author="冯 晓涵" w:date="2021-08-28T19:35:00Z">
                  <w:rPr>
                    <w:rFonts w:ascii="Times New Roman" w:hAnsi="Times New Roman" w:cs="Times New Roman"/>
                    <w:color w:val="000000"/>
                    <w:sz w:val="20"/>
                    <w:szCs w:val="21"/>
                    <w:shd w:val="clear" w:color="auto" w:fill="FFFFFF"/>
                  </w:rPr>
                </w:rPrChange>
              </w:rPr>
            </w:pPr>
            <w:r w:rsidRPr="0044415D">
              <w:rPr>
                <w:rFonts w:ascii="Times New Roman" w:hAnsi="Times New Roman" w:cs="Times New Roman"/>
                <w:b/>
                <w:bCs/>
                <w:szCs w:val="21"/>
                <w:rPrChange w:id="958" w:author="冯 晓涵" w:date="2021-08-28T19:35:00Z">
                  <w:rPr>
                    <w:rFonts w:ascii="Times New Roman" w:hAnsi="Times New Roman" w:cs="Times New Roman"/>
                    <w:sz w:val="20"/>
                    <w:szCs w:val="21"/>
                  </w:rPr>
                </w:rPrChange>
              </w:rPr>
              <w:t>SHAP</w:t>
            </w:r>
          </w:p>
        </w:tc>
        <w:tc>
          <w:tcPr>
            <w:tcW w:w="992" w:type="dxa"/>
          </w:tcPr>
          <w:p w14:paraId="7F542554" w14:textId="2F2FD2C0" w:rsidR="00E56CFC" w:rsidRPr="0044415D" w:rsidRDefault="00E56CFC" w:rsidP="000C11D1">
            <w:pPr>
              <w:spacing w:before="156"/>
              <w:rPr>
                <w:rFonts w:ascii="Times New Roman" w:hAnsi="Times New Roman" w:cs="Times New Roman"/>
                <w:b/>
                <w:bCs/>
                <w:color w:val="000000"/>
                <w:szCs w:val="21"/>
                <w:shd w:val="clear" w:color="auto" w:fill="FFFFFF"/>
                <w:rPrChange w:id="959" w:author="冯 晓涵" w:date="2021-08-28T19:35:00Z">
                  <w:rPr>
                    <w:rFonts w:ascii="Times New Roman" w:hAnsi="Times New Roman" w:cs="Times New Roman"/>
                    <w:color w:val="000000"/>
                    <w:sz w:val="20"/>
                    <w:szCs w:val="21"/>
                    <w:shd w:val="clear" w:color="auto" w:fill="FFFFFF"/>
                  </w:rPr>
                </w:rPrChange>
              </w:rPr>
            </w:pPr>
            <w:r w:rsidRPr="0044415D">
              <w:rPr>
                <w:rFonts w:ascii="Times New Roman" w:hAnsi="Times New Roman" w:cs="Times New Roman"/>
                <w:b/>
                <w:bCs/>
                <w:szCs w:val="21"/>
                <w:rPrChange w:id="960" w:author="冯 晓涵" w:date="2021-08-28T19:35:00Z">
                  <w:rPr>
                    <w:rFonts w:ascii="Times New Roman" w:hAnsi="Times New Roman" w:cs="Times New Roman"/>
                    <w:sz w:val="20"/>
                    <w:szCs w:val="21"/>
                  </w:rPr>
                </w:rPrChange>
              </w:rPr>
              <w:t>house_ SHAP</w:t>
            </w:r>
          </w:p>
        </w:tc>
        <w:tc>
          <w:tcPr>
            <w:tcW w:w="903" w:type="dxa"/>
          </w:tcPr>
          <w:p w14:paraId="5A290C4A" w14:textId="37E27A24" w:rsidR="00E56CFC" w:rsidRPr="0044415D" w:rsidDel="00022DAE" w:rsidRDefault="00E56CFC" w:rsidP="000C11D1">
            <w:pPr>
              <w:spacing w:before="156"/>
              <w:rPr>
                <w:del w:id="961" w:author="冯 晓涵" w:date="2021-08-29T23:59:00Z"/>
                <w:rFonts w:ascii="Times New Roman" w:hAnsi="Times New Roman" w:cs="Times New Roman"/>
                <w:b/>
                <w:bCs/>
                <w:szCs w:val="21"/>
                <w:rPrChange w:id="962" w:author="冯 晓涵" w:date="2021-08-28T19:35:00Z">
                  <w:rPr>
                    <w:del w:id="963" w:author="冯 晓涵" w:date="2021-08-29T23:59:00Z"/>
                    <w:rFonts w:ascii="Times New Roman" w:hAnsi="Times New Roman" w:cs="Times New Roman"/>
                    <w:sz w:val="20"/>
                    <w:szCs w:val="21"/>
                  </w:rPr>
                </w:rPrChange>
              </w:rPr>
            </w:pPr>
            <w:r w:rsidRPr="0044415D">
              <w:rPr>
                <w:rFonts w:ascii="Times New Roman" w:hAnsi="Times New Roman" w:cs="Times New Roman"/>
                <w:b/>
                <w:bCs/>
                <w:szCs w:val="21"/>
                <w:rPrChange w:id="964" w:author="冯 晓涵" w:date="2021-08-28T19:35:00Z">
                  <w:rPr>
                    <w:rFonts w:ascii="Times New Roman" w:hAnsi="Times New Roman" w:cs="Times New Roman"/>
                    <w:sz w:val="20"/>
                    <w:szCs w:val="21"/>
                  </w:rPr>
                </w:rPrChange>
              </w:rPr>
              <w:t>live_</w:t>
            </w:r>
            <w:ins w:id="965" w:author="冯 晓涵" w:date="2021-08-29T23:59:00Z">
              <w:r w:rsidR="00022DAE">
                <w:rPr>
                  <w:rFonts w:ascii="Times New Roman" w:hAnsi="Times New Roman" w:cs="Times New Roman"/>
                  <w:b/>
                  <w:bCs/>
                  <w:szCs w:val="21"/>
                </w:rPr>
                <w:t xml:space="preserve"> </w:t>
              </w:r>
            </w:ins>
          </w:p>
          <w:p w14:paraId="73C947A0" w14:textId="2F32DA60" w:rsidR="00E56CFC" w:rsidRPr="0044415D" w:rsidRDefault="00E56CFC" w:rsidP="000C11D1">
            <w:pPr>
              <w:spacing w:before="156"/>
              <w:rPr>
                <w:rFonts w:ascii="Times New Roman" w:hAnsi="Times New Roman" w:cs="Times New Roman"/>
                <w:b/>
                <w:bCs/>
                <w:color w:val="000000"/>
                <w:szCs w:val="21"/>
                <w:shd w:val="clear" w:color="auto" w:fill="FFFFFF"/>
                <w:rPrChange w:id="966" w:author="冯 晓涵" w:date="2021-08-28T19:35:00Z">
                  <w:rPr>
                    <w:rFonts w:ascii="Times New Roman" w:hAnsi="Times New Roman" w:cs="Times New Roman"/>
                    <w:color w:val="000000"/>
                    <w:sz w:val="20"/>
                    <w:szCs w:val="21"/>
                    <w:shd w:val="clear" w:color="auto" w:fill="FFFFFF"/>
                  </w:rPr>
                </w:rPrChange>
              </w:rPr>
            </w:pPr>
            <w:r w:rsidRPr="0044415D">
              <w:rPr>
                <w:rFonts w:ascii="Times New Roman" w:hAnsi="Times New Roman" w:cs="Times New Roman"/>
                <w:b/>
                <w:bCs/>
                <w:szCs w:val="21"/>
                <w:rPrChange w:id="967" w:author="冯 晓涵" w:date="2021-08-28T19:35:00Z">
                  <w:rPr>
                    <w:rFonts w:ascii="Times New Roman" w:hAnsi="Times New Roman" w:cs="Times New Roman"/>
                    <w:sz w:val="20"/>
                    <w:szCs w:val="21"/>
                  </w:rPr>
                </w:rPrChange>
              </w:rPr>
              <w:t>SHAP</w:t>
            </w:r>
          </w:p>
        </w:tc>
        <w:tc>
          <w:tcPr>
            <w:tcW w:w="903" w:type="dxa"/>
          </w:tcPr>
          <w:p w14:paraId="7DC50E4A" w14:textId="00221DEB" w:rsidR="00F9487E" w:rsidRPr="0044415D" w:rsidDel="00022DAE" w:rsidRDefault="00E56CFC" w:rsidP="00F9487E">
            <w:pPr>
              <w:spacing w:before="156"/>
              <w:rPr>
                <w:del w:id="968" w:author="冯 晓涵" w:date="2021-08-29T23:59:00Z"/>
                <w:rFonts w:ascii="Times New Roman" w:hAnsi="Times New Roman" w:cs="Times New Roman"/>
                <w:b/>
                <w:bCs/>
                <w:szCs w:val="21"/>
                <w:rPrChange w:id="969" w:author="冯 晓涵" w:date="2021-08-28T19:35:00Z">
                  <w:rPr>
                    <w:del w:id="970" w:author="冯 晓涵" w:date="2021-08-29T23:59:00Z"/>
                    <w:rFonts w:ascii="Times New Roman" w:hAnsi="Times New Roman" w:cs="Times New Roman"/>
                    <w:sz w:val="20"/>
                    <w:szCs w:val="21"/>
                  </w:rPr>
                </w:rPrChange>
              </w:rPr>
            </w:pPr>
            <w:r w:rsidRPr="0044415D">
              <w:rPr>
                <w:rFonts w:ascii="Times New Roman" w:hAnsi="Times New Roman" w:cs="Times New Roman"/>
                <w:b/>
                <w:bCs/>
                <w:szCs w:val="21"/>
                <w:rPrChange w:id="971" w:author="冯 晓涵" w:date="2021-08-28T19:35:00Z">
                  <w:rPr>
                    <w:rFonts w:ascii="Times New Roman" w:hAnsi="Times New Roman" w:cs="Times New Roman"/>
                    <w:sz w:val="20"/>
                    <w:szCs w:val="21"/>
                  </w:rPr>
                </w:rPrChange>
              </w:rPr>
              <w:t>total</w:t>
            </w:r>
            <w:r w:rsidR="00F9487E" w:rsidRPr="0044415D">
              <w:rPr>
                <w:rFonts w:ascii="Times New Roman" w:hAnsi="Times New Roman" w:cs="Times New Roman"/>
                <w:b/>
                <w:bCs/>
                <w:szCs w:val="21"/>
                <w:rPrChange w:id="972" w:author="冯 晓涵" w:date="2021-08-28T19:35:00Z">
                  <w:rPr>
                    <w:rFonts w:ascii="Times New Roman" w:hAnsi="Times New Roman" w:cs="Times New Roman"/>
                    <w:sz w:val="20"/>
                    <w:szCs w:val="21"/>
                  </w:rPr>
                </w:rPrChange>
              </w:rPr>
              <w:t>_</w:t>
            </w:r>
            <w:ins w:id="973" w:author="冯 晓涵" w:date="2021-08-29T23:59:00Z">
              <w:r w:rsidR="00022DAE">
                <w:rPr>
                  <w:rFonts w:ascii="Times New Roman" w:hAnsi="Times New Roman" w:cs="Times New Roman"/>
                  <w:b/>
                  <w:bCs/>
                  <w:szCs w:val="21"/>
                </w:rPr>
                <w:t xml:space="preserve"> </w:t>
              </w:r>
            </w:ins>
          </w:p>
          <w:p w14:paraId="0BBE3DA2" w14:textId="0BC230C3" w:rsidR="00E56CFC" w:rsidRPr="0044415D" w:rsidRDefault="00F9487E" w:rsidP="00F9487E">
            <w:pPr>
              <w:spacing w:before="156"/>
              <w:rPr>
                <w:rFonts w:ascii="Times New Roman" w:hAnsi="Times New Roman" w:cs="Times New Roman"/>
                <w:b/>
                <w:bCs/>
                <w:szCs w:val="21"/>
                <w:rPrChange w:id="974" w:author="冯 晓涵" w:date="2021-08-28T19:35:00Z">
                  <w:rPr>
                    <w:rFonts w:ascii="Times New Roman" w:hAnsi="Times New Roman" w:cs="Times New Roman"/>
                    <w:sz w:val="20"/>
                    <w:szCs w:val="21"/>
                  </w:rPr>
                </w:rPrChange>
              </w:rPr>
            </w:pPr>
            <w:r w:rsidRPr="0044415D">
              <w:rPr>
                <w:rFonts w:ascii="Times New Roman" w:hAnsi="Times New Roman" w:cs="Times New Roman"/>
                <w:b/>
                <w:bCs/>
                <w:szCs w:val="21"/>
                <w:rPrChange w:id="975" w:author="冯 晓涵" w:date="2021-08-28T19:35:00Z">
                  <w:rPr>
                    <w:rFonts w:ascii="Times New Roman" w:hAnsi="Times New Roman" w:cs="Times New Roman"/>
                    <w:sz w:val="20"/>
                    <w:szCs w:val="21"/>
                  </w:rPr>
                </w:rPrChange>
              </w:rPr>
              <w:t>SHAP</w:t>
            </w:r>
          </w:p>
        </w:tc>
      </w:tr>
      <w:tr w:rsidR="00640ACA" w:rsidRPr="00162937" w14:paraId="671BEEE5" w14:textId="1C4F3636" w:rsidTr="00640ACA">
        <w:trPr>
          <w:trHeight w:val="285"/>
          <w:jc w:val="center"/>
        </w:trPr>
        <w:tc>
          <w:tcPr>
            <w:tcW w:w="850" w:type="dxa"/>
          </w:tcPr>
          <w:p w14:paraId="460688BE" w14:textId="7281BCAB" w:rsidR="00640ACA" w:rsidRPr="002513AB" w:rsidRDefault="00640ACA" w:rsidP="00640ACA">
            <w:pPr>
              <w:spacing w:before="156"/>
              <w:rPr>
                <w:rFonts w:ascii="Times New Roman" w:hAnsi="Times New Roman" w:cs="Times New Roman"/>
                <w:sz w:val="22"/>
                <w:rPrChange w:id="976" w:author="冯 晓涵" w:date="2021-08-29T17:27:00Z">
                  <w:rPr>
                    <w:rFonts w:ascii="Times New Roman" w:hAnsi="Times New Roman" w:cs="Times New Roman"/>
                  </w:rPr>
                </w:rPrChange>
              </w:rPr>
            </w:pPr>
            <w:r w:rsidRPr="002513AB">
              <w:rPr>
                <w:rFonts w:ascii="Times New Roman" w:hAnsi="Times New Roman" w:cs="Times New Roman"/>
                <w:sz w:val="22"/>
                <w:rPrChange w:id="977" w:author="冯 晓涵" w:date="2021-08-29T17:27:00Z">
                  <w:rPr>
                    <w:rFonts w:ascii="Times New Roman" w:hAnsi="Times New Roman" w:cs="Times New Roman"/>
                  </w:rPr>
                </w:rPrChange>
              </w:rPr>
              <w:t>0</w:t>
            </w:r>
          </w:p>
        </w:tc>
        <w:tc>
          <w:tcPr>
            <w:tcW w:w="1130" w:type="dxa"/>
            <w:noWrap/>
          </w:tcPr>
          <w:p w14:paraId="5F3CCC7E" w14:textId="6F01468A"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-467 </w:t>
            </w:r>
          </w:p>
        </w:tc>
        <w:tc>
          <w:tcPr>
            <w:tcW w:w="1422" w:type="dxa"/>
            <w:noWrap/>
          </w:tcPr>
          <w:p w14:paraId="3A7DE660" w14:textId="1EFC0842"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-457 </w:t>
            </w:r>
          </w:p>
        </w:tc>
        <w:tc>
          <w:tcPr>
            <w:tcW w:w="850" w:type="dxa"/>
            <w:noWrap/>
          </w:tcPr>
          <w:p w14:paraId="0AFBBA3C" w14:textId="45D583A6"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-190 </w:t>
            </w:r>
          </w:p>
        </w:tc>
        <w:tc>
          <w:tcPr>
            <w:tcW w:w="993" w:type="dxa"/>
            <w:noWrap/>
          </w:tcPr>
          <w:p w14:paraId="76243C9A" w14:textId="46CFCC5F"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368 </w:t>
            </w:r>
          </w:p>
        </w:tc>
        <w:tc>
          <w:tcPr>
            <w:tcW w:w="850" w:type="dxa"/>
            <w:noWrap/>
          </w:tcPr>
          <w:p w14:paraId="6735D19C" w14:textId="44816CD4"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438 </w:t>
            </w:r>
          </w:p>
        </w:tc>
        <w:tc>
          <w:tcPr>
            <w:tcW w:w="992" w:type="dxa"/>
            <w:noWrap/>
          </w:tcPr>
          <w:p w14:paraId="16B73CA5" w14:textId="3438E439"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46 </w:t>
            </w:r>
          </w:p>
        </w:tc>
        <w:tc>
          <w:tcPr>
            <w:tcW w:w="903" w:type="dxa"/>
            <w:noWrap/>
          </w:tcPr>
          <w:p w14:paraId="0E9E39CC" w14:textId="05982512"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228 </w:t>
            </w:r>
          </w:p>
        </w:tc>
        <w:tc>
          <w:tcPr>
            <w:tcW w:w="903" w:type="dxa"/>
          </w:tcPr>
          <w:p w14:paraId="25DF7E99" w14:textId="0908C33A"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-34 </w:t>
            </w:r>
          </w:p>
        </w:tc>
      </w:tr>
      <w:tr w:rsidR="00640ACA" w:rsidRPr="00162937" w14:paraId="519BE44C" w14:textId="0A088A47" w:rsidTr="00640ACA">
        <w:trPr>
          <w:trHeight w:val="285"/>
          <w:jc w:val="center"/>
        </w:trPr>
        <w:tc>
          <w:tcPr>
            <w:tcW w:w="850" w:type="dxa"/>
          </w:tcPr>
          <w:p w14:paraId="6272301C" w14:textId="5E5FDD06" w:rsidR="00640ACA" w:rsidRPr="002513AB" w:rsidRDefault="00640ACA" w:rsidP="00640ACA">
            <w:pPr>
              <w:spacing w:before="156"/>
              <w:rPr>
                <w:rFonts w:ascii="Times New Roman" w:hAnsi="Times New Roman" w:cs="Times New Roman"/>
                <w:sz w:val="22"/>
                <w:rPrChange w:id="978" w:author="冯 晓涵" w:date="2021-08-29T17:27:00Z">
                  <w:rPr>
                    <w:rFonts w:ascii="Times New Roman" w:hAnsi="Times New Roman" w:cs="Times New Roman"/>
                  </w:rPr>
                </w:rPrChange>
              </w:rPr>
            </w:pPr>
            <w:r w:rsidRPr="002513AB">
              <w:rPr>
                <w:rFonts w:ascii="Times New Roman" w:hAnsi="Times New Roman" w:cs="Times New Roman"/>
                <w:sz w:val="22"/>
                <w:rPrChange w:id="979" w:author="冯 晓涵" w:date="2021-08-29T17:27:00Z">
                  <w:rPr>
                    <w:rFonts w:ascii="Times New Roman" w:hAnsi="Times New Roman" w:cs="Times New Roman"/>
                  </w:rPr>
                </w:rPrChange>
              </w:rPr>
              <w:t>1</w:t>
            </w:r>
          </w:p>
        </w:tc>
        <w:tc>
          <w:tcPr>
            <w:tcW w:w="1130" w:type="dxa"/>
            <w:noWrap/>
          </w:tcPr>
          <w:p w14:paraId="35A8B257" w14:textId="3036419E"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-2519 </w:t>
            </w:r>
          </w:p>
        </w:tc>
        <w:tc>
          <w:tcPr>
            <w:tcW w:w="1422" w:type="dxa"/>
            <w:noWrap/>
          </w:tcPr>
          <w:p w14:paraId="23CE83B5" w14:textId="2C80110F"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-2926 </w:t>
            </w:r>
          </w:p>
        </w:tc>
        <w:tc>
          <w:tcPr>
            <w:tcW w:w="850" w:type="dxa"/>
            <w:noWrap/>
          </w:tcPr>
          <w:p w14:paraId="449F70E6" w14:textId="481B2AF0"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-1559 </w:t>
            </w:r>
          </w:p>
        </w:tc>
        <w:tc>
          <w:tcPr>
            <w:tcW w:w="993" w:type="dxa"/>
            <w:noWrap/>
          </w:tcPr>
          <w:p w14:paraId="33BAFF99" w14:textId="554B25C2"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-1079 </w:t>
            </w:r>
          </w:p>
        </w:tc>
        <w:tc>
          <w:tcPr>
            <w:tcW w:w="850" w:type="dxa"/>
            <w:noWrap/>
          </w:tcPr>
          <w:p w14:paraId="27EC5478" w14:textId="3EF464E2"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-189 </w:t>
            </w:r>
          </w:p>
        </w:tc>
        <w:tc>
          <w:tcPr>
            <w:tcW w:w="992" w:type="dxa"/>
            <w:noWrap/>
          </w:tcPr>
          <w:p w14:paraId="307148CD" w14:textId="40CF1109"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2531 </w:t>
            </w:r>
          </w:p>
        </w:tc>
        <w:tc>
          <w:tcPr>
            <w:tcW w:w="903" w:type="dxa"/>
            <w:noWrap/>
          </w:tcPr>
          <w:p w14:paraId="0502A5B6" w14:textId="62CD656D"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1731 </w:t>
            </w:r>
          </w:p>
        </w:tc>
        <w:tc>
          <w:tcPr>
            <w:tcW w:w="903" w:type="dxa"/>
          </w:tcPr>
          <w:p w14:paraId="04AD7F58" w14:textId="5F750D18"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-4009 </w:t>
            </w:r>
          </w:p>
        </w:tc>
      </w:tr>
      <w:tr w:rsidR="00640ACA" w:rsidRPr="00162937" w14:paraId="47662700" w14:textId="0EFAF344" w:rsidTr="00640ACA">
        <w:trPr>
          <w:trHeight w:val="285"/>
          <w:jc w:val="center"/>
        </w:trPr>
        <w:tc>
          <w:tcPr>
            <w:tcW w:w="850" w:type="dxa"/>
          </w:tcPr>
          <w:p w14:paraId="620FC5E6" w14:textId="056385F6" w:rsidR="00640ACA" w:rsidRPr="002513AB" w:rsidRDefault="00640ACA" w:rsidP="00640ACA">
            <w:pPr>
              <w:spacing w:before="156"/>
              <w:rPr>
                <w:rFonts w:ascii="Times New Roman" w:hAnsi="Times New Roman" w:cs="Times New Roman"/>
                <w:sz w:val="22"/>
                <w:rPrChange w:id="980" w:author="冯 晓涵" w:date="2021-08-29T17:27:00Z">
                  <w:rPr>
                    <w:rFonts w:ascii="Times New Roman" w:hAnsi="Times New Roman" w:cs="Times New Roman"/>
                  </w:rPr>
                </w:rPrChange>
              </w:rPr>
            </w:pPr>
            <w:r w:rsidRPr="002513AB">
              <w:rPr>
                <w:rFonts w:ascii="Times New Roman" w:hAnsi="Times New Roman" w:cs="Times New Roman"/>
                <w:sz w:val="22"/>
                <w:rPrChange w:id="981" w:author="冯 晓涵" w:date="2021-08-29T17:27:00Z">
                  <w:rPr>
                    <w:rFonts w:ascii="Times New Roman" w:hAnsi="Times New Roman" w:cs="Times New Roman"/>
                  </w:rPr>
                </w:rPrChange>
              </w:rPr>
              <w:t>2</w:t>
            </w:r>
          </w:p>
        </w:tc>
        <w:tc>
          <w:tcPr>
            <w:tcW w:w="1130" w:type="dxa"/>
            <w:noWrap/>
          </w:tcPr>
          <w:p w14:paraId="649225C1" w14:textId="28843A8C"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-3890 </w:t>
            </w:r>
          </w:p>
        </w:tc>
        <w:tc>
          <w:tcPr>
            <w:tcW w:w="1422" w:type="dxa"/>
            <w:noWrap/>
          </w:tcPr>
          <w:p w14:paraId="55BF3767" w14:textId="73C6C4C1"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-3804 </w:t>
            </w:r>
          </w:p>
        </w:tc>
        <w:tc>
          <w:tcPr>
            <w:tcW w:w="850" w:type="dxa"/>
            <w:noWrap/>
          </w:tcPr>
          <w:p w14:paraId="23BD3F8A" w14:textId="2B770D49"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-2019 </w:t>
            </w:r>
          </w:p>
        </w:tc>
        <w:tc>
          <w:tcPr>
            <w:tcW w:w="993" w:type="dxa"/>
            <w:noWrap/>
          </w:tcPr>
          <w:p w14:paraId="2E3B51CC" w14:textId="11457606"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-1278 </w:t>
            </w:r>
          </w:p>
        </w:tc>
        <w:tc>
          <w:tcPr>
            <w:tcW w:w="850" w:type="dxa"/>
            <w:noWrap/>
          </w:tcPr>
          <w:p w14:paraId="34BDCF95" w14:textId="30CD891D"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-621 </w:t>
            </w:r>
          </w:p>
        </w:tc>
        <w:tc>
          <w:tcPr>
            <w:tcW w:w="992" w:type="dxa"/>
            <w:noWrap/>
          </w:tcPr>
          <w:p w14:paraId="70D1641D" w14:textId="5811FB92"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-371 </w:t>
            </w:r>
          </w:p>
        </w:tc>
        <w:tc>
          <w:tcPr>
            <w:tcW w:w="903" w:type="dxa"/>
            <w:noWrap/>
          </w:tcPr>
          <w:p w14:paraId="2BFA9656" w14:textId="44ECE84E"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-842 </w:t>
            </w:r>
          </w:p>
        </w:tc>
        <w:tc>
          <w:tcPr>
            <w:tcW w:w="903" w:type="dxa"/>
          </w:tcPr>
          <w:p w14:paraId="4C533631" w14:textId="349B9BD5"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-12826 </w:t>
            </w:r>
          </w:p>
        </w:tc>
      </w:tr>
      <w:tr w:rsidR="00640ACA" w:rsidRPr="00162937" w14:paraId="71DB554A" w14:textId="2F52E260" w:rsidTr="00E56CFC">
        <w:trPr>
          <w:trHeight w:val="285"/>
          <w:jc w:val="center"/>
        </w:trPr>
        <w:tc>
          <w:tcPr>
            <w:tcW w:w="850" w:type="dxa"/>
          </w:tcPr>
          <w:p w14:paraId="410AF1E4" w14:textId="17D43CBE" w:rsidR="00640ACA" w:rsidRPr="002513AB" w:rsidRDefault="00640ACA" w:rsidP="00640ACA">
            <w:pPr>
              <w:spacing w:before="156"/>
              <w:rPr>
                <w:rFonts w:ascii="Times New Roman" w:hAnsi="Times New Roman" w:cs="Times New Roman"/>
                <w:sz w:val="22"/>
                <w:rPrChange w:id="982" w:author="冯 晓涵" w:date="2021-08-29T17:27:00Z">
                  <w:rPr>
                    <w:rFonts w:ascii="Times New Roman" w:hAnsi="Times New Roman" w:cs="Times New Roman"/>
                  </w:rPr>
                </w:rPrChange>
              </w:rPr>
            </w:pPr>
            <w:r w:rsidRPr="002513AB">
              <w:rPr>
                <w:rFonts w:ascii="Times New Roman" w:hAnsi="Times New Roman" w:cs="Times New Roman"/>
                <w:sz w:val="22"/>
                <w:rPrChange w:id="983" w:author="冯 晓涵" w:date="2021-08-29T17:27:00Z">
                  <w:rPr>
                    <w:rFonts w:ascii="Times New Roman" w:hAnsi="Times New Roman" w:cs="Times New Roman"/>
                  </w:rPr>
                </w:rPrChange>
              </w:rPr>
              <w:t xml:space="preserve">3 </w:t>
            </w:r>
          </w:p>
        </w:tc>
        <w:tc>
          <w:tcPr>
            <w:tcW w:w="1130" w:type="dxa"/>
            <w:noWrap/>
          </w:tcPr>
          <w:p w14:paraId="5BEE884D" w14:textId="50B600BC"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2593 </w:t>
            </w:r>
          </w:p>
        </w:tc>
        <w:tc>
          <w:tcPr>
            <w:tcW w:w="1422" w:type="dxa"/>
            <w:noWrap/>
          </w:tcPr>
          <w:p w14:paraId="68EFCEF5" w14:textId="71471BA3"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2623 </w:t>
            </w:r>
          </w:p>
        </w:tc>
        <w:tc>
          <w:tcPr>
            <w:tcW w:w="850" w:type="dxa"/>
            <w:noWrap/>
          </w:tcPr>
          <w:p w14:paraId="52E376CD" w14:textId="4FFC3945"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1462 </w:t>
            </w:r>
          </w:p>
        </w:tc>
        <w:tc>
          <w:tcPr>
            <w:tcW w:w="993" w:type="dxa"/>
            <w:noWrap/>
          </w:tcPr>
          <w:p w14:paraId="7B518297" w14:textId="1A2DEC0D"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1820 </w:t>
            </w:r>
          </w:p>
        </w:tc>
        <w:tc>
          <w:tcPr>
            <w:tcW w:w="850" w:type="dxa"/>
            <w:noWrap/>
          </w:tcPr>
          <w:p w14:paraId="010BDF2F" w14:textId="6EC57C59"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1015 </w:t>
            </w:r>
          </w:p>
        </w:tc>
        <w:tc>
          <w:tcPr>
            <w:tcW w:w="992" w:type="dxa"/>
            <w:noWrap/>
          </w:tcPr>
          <w:p w14:paraId="3F7DB929" w14:textId="29404311" w:rsidR="00640ACA" w:rsidRPr="00162937" w:rsidRDefault="00640ACA" w:rsidP="00640ACA">
            <w:pPr>
              <w:spacing w:before="156"/>
              <w:rPr>
                <w:rFonts w:ascii="Times New Roman" w:hAnsi="Times New Roman" w:cs="Times New Roman"/>
              </w:rPr>
            </w:pPr>
            <w:r w:rsidRPr="00162937">
              <w:rPr>
                <w:rFonts w:ascii="Times New Roman" w:hAnsi="Times New Roman" w:cs="Times New Roman"/>
              </w:rPr>
              <w:t xml:space="preserve">101 </w:t>
            </w:r>
          </w:p>
        </w:tc>
        <w:tc>
          <w:tcPr>
            <w:tcW w:w="903" w:type="dxa"/>
            <w:noWrap/>
          </w:tcPr>
          <w:p w14:paraId="55351E61" w14:textId="0D072761" w:rsidR="00640ACA" w:rsidRPr="00162937" w:rsidRDefault="00A150BB" w:rsidP="00640ACA">
            <w:pPr>
              <w:spacing w:before="156"/>
              <w:rPr>
                <w:rFonts w:ascii="Times New Roman" w:hAnsi="Times New Roman" w:cs="Times New Roman"/>
              </w:rPr>
            </w:pPr>
            <w:r w:rsidRPr="00162937">
              <w:rPr>
                <w:rFonts w:ascii="Times New Roman" w:hAnsi="Times New Roman" w:cs="Times New Roman"/>
              </w:rPr>
              <w:t>2</w:t>
            </w:r>
            <w:r w:rsidR="00640ACA" w:rsidRPr="00162937">
              <w:rPr>
                <w:rFonts w:ascii="Times New Roman" w:hAnsi="Times New Roman" w:cs="Times New Roman"/>
              </w:rPr>
              <w:t xml:space="preserve">17 </w:t>
            </w:r>
          </w:p>
        </w:tc>
        <w:tc>
          <w:tcPr>
            <w:tcW w:w="903" w:type="dxa"/>
          </w:tcPr>
          <w:p w14:paraId="19C337EC" w14:textId="72BAE920" w:rsidR="00640ACA" w:rsidRPr="00162937" w:rsidRDefault="00A150BB" w:rsidP="00640ACA">
            <w:pPr>
              <w:spacing w:before="156"/>
              <w:rPr>
                <w:rFonts w:ascii="Times New Roman" w:hAnsi="Times New Roman" w:cs="Times New Roman"/>
              </w:rPr>
            </w:pPr>
            <w:r w:rsidRPr="00162937">
              <w:rPr>
                <w:rFonts w:ascii="Times New Roman" w:hAnsi="Times New Roman" w:cs="Times New Roman"/>
              </w:rPr>
              <w:t>9831</w:t>
            </w:r>
          </w:p>
        </w:tc>
      </w:tr>
    </w:tbl>
    <w:p w14:paraId="2253BDA2" w14:textId="3B078350" w:rsidR="00B03EEC" w:rsidDel="00EF424D" w:rsidRDefault="00B03EEC" w:rsidP="00B03EEC">
      <w:pPr>
        <w:spacing w:before="156"/>
        <w:rPr>
          <w:del w:id="984" w:author="LI Junjie" w:date="2021-08-30T10:26:00Z"/>
          <w:rFonts w:ascii="Tahoma" w:hAnsi="Tahoma" w:cs="Tahoma"/>
        </w:rPr>
      </w:pPr>
    </w:p>
    <w:p w14:paraId="2A45642A" w14:textId="77777777" w:rsidR="00EF424D" w:rsidRDefault="00EF424D" w:rsidP="00697657">
      <w:pPr>
        <w:spacing w:before="156"/>
        <w:rPr>
          <w:ins w:id="985" w:author="LI Junjie" w:date="2021-08-30T10:26:00Z"/>
          <w:rFonts w:ascii="Tahoma" w:hAnsi="Tahoma" w:cs="Tahoma"/>
        </w:rPr>
      </w:pPr>
    </w:p>
    <w:p w14:paraId="42BD8A45" w14:textId="3BF399AB" w:rsidR="0044415D" w:rsidRDefault="00C91343" w:rsidP="00B03EEC">
      <w:pPr>
        <w:spacing w:before="156"/>
        <w:rPr>
          <w:ins w:id="986" w:author="冯 晓涵" w:date="2021-08-29T21:20:00Z"/>
          <w:rFonts w:ascii="Tahoma" w:hAnsi="Tahoma" w:cs="Tahoma"/>
        </w:rPr>
      </w:pPr>
      <w:r>
        <w:rPr>
          <w:noProof/>
        </w:rPr>
        <mc:AlternateContent>
          <mc:Choice Requires="wpg">
            <w:drawing>
              <wp:anchor distT="0" distB="0" distL="114300" distR="114300" simplePos="0" relativeHeight="251642368" behindDoc="0" locked="0" layoutInCell="1" allowOverlap="1" wp14:anchorId="6F670F02" wp14:editId="6C670610">
                <wp:simplePos x="0" y="0"/>
                <wp:positionH relativeFrom="margin">
                  <wp:align>left</wp:align>
                </wp:positionH>
                <wp:positionV relativeFrom="paragraph">
                  <wp:posOffset>2344420</wp:posOffset>
                </wp:positionV>
                <wp:extent cx="4989195" cy="2471420"/>
                <wp:effectExtent l="0" t="0" r="1905" b="5080"/>
                <wp:wrapTopAndBottom/>
                <wp:docPr id="6" name="Group 6"/>
                <wp:cNvGraphicFramePr/>
                <a:graphic xmlns:a="http://schemas.openxmlformats.org/drawingml/2006/main">
                  <a:graphicData uri="http://schemas.microsoft.com/office/word/2010/wordprocessingGroup">
                    <wpg:wgp>
                      <wpg:cNvGrpSpPr/>
                      <wpg:grpSpPr>
                        <a:xfrm>
                          <a:off x="0" y="0"/>
                          <a:ext cx="4989195" cy="2471738"/>
                          <a:chOff x="0" y="38027"/>
                          <a:chExt cx="5329251" cy="2819804"/>
                        </a:xfrm>
                      </wpg:grpSpPr>
                      <pic:pic xmlns:pic="http://schemas.openxmlformats.org/drawingml/2006/picture">
                        <pic:nvPicPr>
                          <pic:cNvPr id="7" name="Picture 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54941" y="38027"/>
                            <a:ext cx="5274310" cy="2385061"/>
                          </a:xfrm>
                          <a:prstGeom prst="rect">
                            <a:avLst/>
                          </a:prstGeom>
                        </pic:spPr>
                      </pic:pic>
                      <wps:wsp>
                        <wps:cNvPr id="9" name="Text Box 9"/>
                        <wps:cNvSpPr txBox="1"/>
                        <wps:spPr>
                          <a:xfrm>
                            <a:off x="0" y="2438400"/>
                            <a:ext cx="5274310" cy="419431"/>
                          </a:xfrm>
                          <a:prstGeom prst="rect">
                            <a:avLst/>
                          </a:prstGeom>
                          <a:solidFill>
                            <a:prstClr val="white"/>
                          </a:solidFill>
                          <a:ln>
                            <a:noFill/>
                          </a:ln>
                        </wps:spPr>
                        <wps:txbx>
                          <w:txbxContent>
                            <w:p w14:paraId="224CE3AE" w14:textId="3E0FF39A" w:rsidR="000C11D1" w:rsidRPr="002513AB" w:rsidRDefault="000C11D1" w:rsidP="00E16905">
                              <w:pPr>
                                <w:pStyle w:val="Caption"/>
                                <w:spacing w:before="156"/>
                                <w:rPr>
                                  <w:noProof/>
                                  <w:szCs w:val="22"/>
                                  <w:rPrChange w:id="987" w:author="冯 晓涵" w:date="2021-08-29T17:27:00Z">
                                    <w:rPr>
                                      <w:noProof/>
                                      <w:sz w:val="21"/>
                                    </w:rPr>
                                  </w:rPrChange>
                                </w:rPr>
                              </w:pPr>
                              <w:bookmarkStart w:id="988" w:name="_Toc81214186"/>
                              <w:r w:rsidRPr="00D14DF1">
                                <w:rPr>
                                  <w:szCs w:val="22"/>
                                </w:rPr>
                                <w:t xml:space="preserve">Figure </w:t>
                              </w:r>
                              <w:r w:rsidR="00AC478A" w:rsidRPr="007B38A0">
                                <w:rPr>
                                  <w:szCs w:val="22"/>
                                </w:rPr>
                                <w:fldChar w:fldCharType="begin"/>
                              </w:r>
                              <w:r w:rsidR="00AC478A" w:rsidRPr="002513AB">
                                <w:rPr>
                                  <w:szCs w:val="22"/>
                                  <w:rPrChange w:id="989" w:author="冯 晓涵" w:date="2021-08-29T17:27:00Z">
                                    <w:rPr/>
                                  </w:rPrChange>
                                </w:rPr>
                                <w:instrText xml:space="preserve"> SEQ Figure \* ARABIC </w:instrText>
                              </w:r>
                              <w:r w:rsidR="00AC478A" w:rsidRPr="007B38A0">
                                <w:rPr>
                                  <w:szCs w:val="22"/>
                                  <w:rPrChange w:id="990" w:author="冯 晓涵" w:date="2021-08-29T17:27:00Z">
                                    <w:rPr>
                                      <w:noProof/>
                                      <w:szCs w:val="22"/>
                                    </w:rPr>
                                  </w:rPrChange>
                                </w:rPr>
                                <w:fldChar w:fldCharType="separate"/>
                              </w:r>
                              <w:ins w:id="991" w:author="冯 晓涵" w:date="2021-08-29T18:15:00Z">
                                <w:r w:rsidR="00BB3AFC">
                                  <w:rPr>
                                    <w:noProof/>
                                    <w:szCs w:val="22"/>
                                  </w:rPr>
                                  <w:t>15</w:t>
                                </w:r>
                              </w:ins>
                              <w:del w:id="992" w:author="冯 晓涵" w:date="2021-08-29T17:35:00Z">
                                <w:r w:rsidR="00814262" w:rsidRPr="002513AB" w:rsidDel="0056285A">
                                  <w:rPr>
                                    <w:noProof/>
                                    <w:szCs w:val="22"/>
                                    <w:rPrChange w:id="993" w:author="冯 晓涵" w:date="2021-08-29T17:27:00Z">
                                      <w:rPr>
                                        <w:noProof/>
                                      </w:rPr>
                                    </w:rPrChange>
                                  </w:rPr>
                                  <w:delText>15</w:delText>
                                </w:r>
                              </w:del>
                              <w:r w:rsidR="00AC478A" w:rsidRPr="007B38A0">
                                <w:rPr>
                                  <w:noProof/>
                                  <w:szCs w:val="22"/>
                                </w:rPr>
                                <w:fldChar w:fldCharType="end"/>
                              </w:r>
                              <w:r w:rsidRPr="00D14DF1">
                                <w:rPr>
                                  <w:szCs w:val="22"/>
                                </w:rPr>
                                <w:t xml:space="preserve"> </w:t>
                              </w:r>
                              <w:r w:rsidRPr="007B38A0">
                                <w:rPr>
                                  <w:szCs w:val="22"/>
                                </w:rPr>
                                <w:t xml:space="preserve">Heat map of </w:t>
                              </w:r>
                              <w:ins w:id="994" w:author="冯 晓涵" w:date="2021-08-28T18:47:00Z">
                                <w:r w:rsidR="00B346F8" w:rsidRPr="00F6792E">
                                  <w:rPr>
                                    <w:szCs w:val="22"/>
                                  </w:rPr>
                                  <w:t>S</w:t>
                                </w:r>
                              </w:ins>
                              <w:del w:id="995" w:author="冯 晓涵" w:date="2021-08-28T18:47:00Z">
                                <w:r w:rsidRPr="002513AB" w:rsidDel="00B346F8">
                                  <w:rPr>
                                    <w:szCs w:val="22"/>
                                    <w:rPrChange w:id="996" w:author="冯 晓涵" w:date="2021-08-29T17:27:00Z">
                                      <w:rPr/>
                                    </w:rPrChange>
                                  </w:rPr>
                                  <w:delText>s</w:delText>
                                </w:r>
                              </w:del>
                              <w:r w:rsidRPr="002513AB">
                                <w:rPr>
                                  <w:szCs w:val="22"/>
                                  <w:rPrChange w:id="997" w:author="冯 晓涵" w:date="2021-08-29T17:27:00Z">
                                    <w:rPr/>
                                  </w:rPrChange>
                                </w:rPr>
                                <w:t>ha</w:t>
                              </w:r>
                              <w:ins w:id="998" w:author="Chen, Huanfa" w:date="2021-08-26T10:33:00Z">
                                <w:r w:rsidR="00851A9D" w:rsidRPr="002513AB">
                                  <w:rPr>
                                    <w:szCs w:val="22"/>
                                    <w:rPrChange w:id="999" w:author="冯 晓涵" w:date="2021-08-29T17:27:00Z">
                                      <w:rPr/>
                                    </w:rPrChange>
                                  </w:rPr>
                                  <w:t>p</w:t>
                                </w:r>
                              </w:ins>
                              <w:r w:rsidRPr="002513AB">
                                <w:rPr>
                                  <w:szCs w:val="22"/>
                                  <w:rPrChange w:id="1000" w:author="冯 晓涵" w:date="2021-08-29T17:27:00Z">
                                    <w:rPr/>
                                  </w:rPrChange>
                                </w:rPr>
                                <w:t>ley value</w:t>
                              </w:r>
                            </w:p>
                            <w:p w14:paraId="7AC755F6" w14:textId="77777777" w:rsidR="00000000" w:rsidRDefault="003F5C6C">
                              <w:pPr>
                                <w:spacing w:before="156"/>
                              </w:pPr>
                            </w:p>
                            <w:p w14:paraId="06E0C340" w14:textId="4C39B0B5" w:rsidR="000C11D1" w:rsidRPr="002513AB" w:rsidRDefault="000C11D1" w:rsidP="00E16905">
                              <w:pPr>
                                <w:pStyle w:val="Caption"/>
                                <w:spacing w:before="156"/>
                                <w:rPr>
                                  <w:noProof/>
                                  <w:szCs w:val="22"/>
                                  <w:rPrChange w:id="1001" w:author="冯 晓涵" w:date="2021-08-29T17:27:00Z">
                                    <w:rPr>
                                      <w:noProof/>
                                      <w:sz w:val="21"/>
                                    </w:rPr>
                                  </w:rPrChange>
                                </w:rPr>
                              </w:pPr>
                              <w:r w:rsidRPr="00B9773B">
                                <w:rPr>
                                  <w:szCs w:val="22"/>
                                </w:rPr>
                                <w:t xml:space="preserve">Figure </w:t>
                              </w:r>
                              <w:r w:rsidR="00AC478A" w:rsidRPr="00B9773B">
                                <w:rPr>
                                  <w:szCs w:val="22"/>
                                </w:rPr>
                                <w:fldChar w:fldCharType="begin"/>
                              </w:r>
                              <w:r w:rsidR="00AC478A" w:rsidRPr="002513AB">
                                <w:rPr>
                                  <w:szCs w:val="22"/>
                                  <w:rPrChange w:id="1002" w:author="冯 晓涵" w:date="2021-08-29T17:29:00Z">
                                    <w:rPr/>
                                  </w:rPrChange>
                                </w:rPr>
                                <w:instrText xml:space="preserve"> SEQ Figure \* ARABIC </w:instrText>
                              </w:r>
                              <w:r w:rsidR="00AC478A" w:rsidRPr="00B9773B">
                                <w:rPr>
                                  <w:szCs w:val="22"/>
                                  <w:rPrChange w:id="1003" w:author="冯 晓涵" w:date="2021-08-29T17:29:00Z">
                                    <w:rPr>
                                      <w:noProof/>
                                      <w:szCs w:val="22"/>
                                    </w:rPr>
                                  </w:rPrChange>
                                </w:rPr>
                                <w:fldChar w:fldCharType="separate"/>
                              </w:r>
                              <w:ins w:id="1004" w:author="冯 晓涵" w:date="2021-08-29T18:15:00Z">
                                <w:r w:rsidR="00BB3AFC">
                                  <w:rPr>
                                    <w:noProof/>
                                    <w:szCs w:val="22"/>
                                  </w:rPr>
                                  <w:t>17</w:t>
                                </w:r>
                              </w:ins>
                              <w:del w:id="1005" w:author="冯 晓涵" w:date="2021-08-29T11:20:00Z">
                                <w:r w:rsidR="0091208A" w:rsidRPr="002513AB" w:rsidDel="00814262">
                                  <w:rPr>
                                    <w:noProof/>
                                    <w:szCs w:val="22"/>
                                    <w:rPrChange w:id="1006" w:author="冯 晓涵" w:date="2021-08-29T17:29:00Z">
                                      <w:rPr>
                                        <w:noProof/>
                                      </w:rPr>
                                    </w:rPrChange>
                                  </w:rPr>
                                  <w:delText>17</w:delText>
                                </w:r>
                              </w:del>
                              <w:r w:rsidR="00AC478A" w:rsidRPr="00B9773B">
                                <w:rPr>
                                  <w:noProof/>
                                  <w:szCs w:val="22"/>
                                </w:rPr>
                                <w:fldChar w:fldCharType="end"/>
                              </w:r>
                              <w:r w:rsidRPr="00B9773B">
                                <w:rPr>
                                  <w:szCs w:val="22"/>
                                </w:rPr>
                                <w:t xml:space="preserve"> Silhouette Coefficient line plots for sco</w:t>
                              </w:r>
                              <w:r w:rsidRPr="008A2B18">
                                <w:t>re</w:t>
                              </w:r>
                              <w:r w:rsidRPr="00D14DF1">
                                <w:rPr>
                                  <w:szCs w:val="22"/>
                                </w:rPr>
                                <w:t xml:space="preserve">Figure </w:t>
                              </w:r>
                              <w:r w:rsidR="00AC478A" w:rsidRPr="007B38A0">
                                <w:rPr>
                                  <w:szCs w:val="22"/>
                                </w:rPr>
                                <w:fldChar w:fldCharType="begin"/>
                              </w:r>
                              <w:r w:rsidR="00AC478A" w:rsidRPr="002513AB">
                                <w:rPr>
                                  <w:szCs w:val="22"/>
                                  <w:rPrChange w:id="1007" w:author="冯 晓涵" w:date="2021-08-29T17:27:00Z">
                                    <w:rPr/>
                                  </w:rPrChange>
                                </w:rPr>
                                <w:instrText xml:space="preserve"> SEQ Figure \* ARABIC </w:instrText>
                              </w:r>
                              <w:r w:rsidR="00AC478A" w:rsidRPr="007B38A0">
                                <w:rPr>
                                  <w:szCs w:val="22"/>
                                  <w:rPrChange w:id="1008" w:author="冯 晓涵" w:date="2021-08-29T17:27:00Z">
                                    <w:rPr>
                                      <w:noProof/>
                                      <w:szCs w:val="22"/>
                                    </w:rPr>
                                  </w:rPrChange>
                                </w:rPr>
                                <w:fldChar w:fldCharType="separate"/>
                              </w:r>
                              <w:ins w:id="1009" w:author="冯 晓涵" w:date="2021-08-29T18:15:00Z">
                                <w:r w:rsidR="00BB3AFC">
                                  <w:rPr>
                                    <w:noProof/>
                                    <w:szCs w:val="22"/>
                                  </w:rPr>
                                  <w:t>15</w:t>
                                </w:r>
                              </w:ins>
                              <w:del w:id="1010" w:author="冯 晓涵" w:date="2021-08-29T17:35:00Z">
                                <w:r w:rsidR="00814262" w:rsidRPr="002513AB" w:rsidDel="0056285A">
                                  <w:rPr>
                                    <w:noProof/>
                                    <w:szCs w:val="22"/>
                                    <w:rPrChange w:id="1011" w:author="冯 晓涵" w:date="2021-08-29T17:27:00Z">
                                      <w:rPr>
                                        <w:noProof/>
                                      </w:rPr>
                                    </w:rPrChange>
                                  </w:rPr>
                                  <w:delText>15</w:delText>
                                </w:r>
                              </w:del>
                              <w:r w:rsidR="00AC478A" w:rsidRPr="007B38A0">
                                <w:rPr>
                                  <w:noProof/>
                                  <w:szCs w:val="22"/>
                                </w:rPr>
                                <w:fldChar w:fldCharType="end"/>
                              </w:r>
                              <w:r w:rsidRPr="00D14DF1">
                                <w:rPr>
                                  <w:szCs w:val="22"/>
                                </w:rPr>
                                <w:t xml:space="preserve"> </w:t>
                              </w:r>
                              <w:r w:rsidRPr="007B38A0">
                                <w:rPr>
                                  <w:szCs w:val="22"/>
                                </w:rPr>
                                <w:t xml:space="preserve">Heat map of </w:t>
                              </w:r>
                              <w:ins w:id="1012" w:author="冯 晓涵" w:date="2021-08-28T18:47:00Z">
                                <w:r w:rsidR="00B346F8" w:rsidRPr="00F6792E">
                                  <w:rPr>
                                    <w:szCs w:val="22"/>
                                  </w:rPr>
                                  <w:t>S</w:t>
                                </w:r>
                              </w:ins>
                              <w:del w:id="1013" w:author="冯 晓涵" w:date="2021-08-28T18:47:00Z">
                                <w:r w:rsidRPr="002513AB" w:rsidDel="00B346F8">
                                  <w:rPr>
                                    <w:szCs w:val="22"/>
                                    <w:rPrChange w:id="1014" w:author="冯 晓涵" w:date="2021-08-29T17:27:00Z">
                                      <w:rPr/>
                                    </w:rPrChange>
                                  </w:rPr>
                                  <w:delText>s</w:delText>
                                </w:r>
                              </w:del>
                              <w:r w:rsidRPr="002513AB">
                                <w:rPr>
                                  <w:szCs w:val="22"/>
                                  <w:rPrChange w:id="1015" w:author="冯 晓涵" w:date="2021-08-29T17:27:00Z">
                                    <w:rPr/>
                                  </w:rPrChange>
                                </w:rPr>
                                <w:t>ha</w:t>
                              </w:r>
                              <w:ins w:id="1016" w:author="Chen, Huanfa" w:date="2021-08-26T10:33:00Z">
                                <w:r w:rsidR="00851A9D" w:rsidRPr="002513AB">
                                  <w:rPr>
                                    <w:szCs w:val="22"/>
                                    <w:rPrChange w:id="1017" w:author="冯 晓涵" w:date="2021-08-29T17:27:00Z">
                                      <w:rPr/>
                                    </w:rPrChange>
                                  </w:rPr>
                                  <w:t>p</w:t>
                                </w:r>
                              </w:ins>
                              <w:r w:rsidRPr="002513AB">
                                <w:rPr>
                                  <w:szCs w:val="22"/>
                                  <w:rPrChange w:id="1018" w:author="冯 晓涵" w:date="2021-08-29T17:27:00Z">
                                    <w:rPr/>
                                  </w:rPrChange>
                                </w:rPr>
                                <w:t>ley value</w:t>
                              </w:r>
                              <w:bookmarkEnd w:id="9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670F02" id="Group 6" o:spid="_x0000_s1067" style="position:absolute;left:0;text-align:left;margin-left:0;margin-top:184.6pt;width:392.85pt;height:194.6pt;z-index:251642368;mso-position-horizontal:left;mso-position-horizontal-relative:margin;mso-width-relative:margin;mso-height-relative:margin" coordorigin=",380" coordsize="53292,28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">
                <v:shape id="Picture 7" o:spid="_x0000_s1068" type="#_x0000_t75" style="position:absolute;left:549;top:380;width:52743;height:2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">
                  <v:imagedata r:id="rId46" o:title=""/>
                </v:shape>
                <v:shape id="Text Box 9" o:spid="_x0000_s1069" type="#_x0000_t202" style="position:absolute;top:24384;width:52743;height:4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24CE3AE" w14:textId="3E0FF39A" w:rsidR="000C11D1" w:rsidRPr="002513AB" w:rsidRDefault="000C11D1" w:rsidP="00E16905">
                        <w:pPr>
                          <w:pStyle w:val="Caption"/>
                          <w:spacing w:before="156"/>
                          <w:rPr>
                            <w:noProof/>
                            <w:szCs w:val="22"/>
                            <w:rPrChange w:id="1019" w:author="冯 晓涵" w:date="2021-08-29T17:27:00Z">
                              <w:rPr>
                                <w:noProof/>
                                <w:sz w:val="21"/>
                              </w:rPr>
                            </w:rPrChange>
                          </w:rPr>
                        </w:pPr>
                        <w:bookmarkStart w:id="1020" w:name="_Toc81214186"/>
                        <w:r w:rsidRPr="00D14DF1">
                          <w:rPr>
                            <w:szCs w:val="22"/>
                          </w:rPr>
                          <w:t xml:space="preserve">Figure </w:t>
                        </w:r>
                        <w:r w:rsidR="00AC478A" w:rsidRPr="007B38A0">
                          <w:rPr>
                            <w:szCs w:val="22"/>
                          </w:rPr>
                          <w:fldChar w:fldCharType="begin"/>
                        </w:r>
                        <w:r w:rsidR="00AC478A" w:rsidRPr="002513AB">
                          <w:rPr>
                            <w:szCs w:val="22"/>
                            <w:rPrChange w:id="1021" w:author="冯 晓涵" w:date="2021-08-29T17:27:00Z">
                              <w:rPr/>
                            </w:rPrChange>
                          </w:rPr>
                          <w:instrText xml:space="preserve"> SEQ Figure \* ARABIC </w:instrText>
                        </w:r>
                        <w:r w:rsidR="00AC478A" w:rsidRPr="007B38A0">
                          <w:rPr>
                            <w:szCs w:val="22"/>
                            <w:rPrChange w:id="1022" w:author="冯 晓涵" w:date="2021-08-29T17:27:00Z">
                              <w:rPr>
                                <w:noProof/>
                                <w:szCs w:val="22"/>
                              </w:rPr>
                            </w:rPrChange>
                          </w:rPr>
                          <w:fldChar w:fldCharType="separate"/>
                        </w:r>
                        <w:ins w:id="1023" w:author="冯 晓涵" w:date="2021-08-29T18:15:00Z">
                          <w:r w:rsidR="00BB3AFC">
                            <w:rPr>
                              <w:noProof/>
                              <w:szCs w:val="22"/>
                            </w:rPr>
                            <w:t>15</w:t>
                          </w:r>
                        </w:ins>
                        <w:del w:id="1024" w:author="冯 晓涵" w:date="2021-08-29T17:35:00Z">
                          <w:r w:rsidR="00814262" w:rsidRPr="002513AB" w:rsidDel="0056285A">
                            <w:rPr>
                              <w:noProof/>
                              <w:szCs w:val="22"/>
                              <w:rPrChange w:id="1025" w:author="冯 晓涵" w:date="2021-08-29T17:27:00Z">
                                <w:rPr>
                                  <w:noProof/>
                                </w:rPr>
                              </w:rPrChange>
                            </w:rPr>
                            <w:delText>15</w:delText>
                          </w:r>
                        </w:del>
                        <w:r w:rsidR="00AC478A" w:rsidRPr="007B38A0">
                          <w:rPr>
                            <w:noProof/>
                            <w:szCs w:val="22"/>
                          </w:rPr>
                          <w:fldChar w:fldCharType="end"/>
                        </w:r>
                        <w:r w:rsidRPr="00D14DF1">
                          <w:rPr>
                            <w:szCs w:val="22"/>
                          </w:rPr>
                          <w:t xml:space="preserve"> </w:t>
                        </w:r>
                        <w:r w:rsidRPr="007B38A0">
                          <w:rPr>
                            <w:szCs w:val="22"/>
                          </w:rPr>
                          <w:t xml:space="preserve">Heat map of </w:t>
                        </w:r>
                        <w:ins w:id="1026" w:author="冯 晓涵" w:date="2021-08-28T18:47:00Z">
                          <w:r w:rsidR="00B346F8" w:rsidRPr="00F6792E">
                            <w:rPr>
                              <w:szCs w:val="22"/>
                            </w:rPr>
                            <w:t>S</w:t>
                          </w:r>
                        </w:ins>
                        <w:del w:id="1027" w:author="冯 晓涵" w:date="2021-08-28T18:47:00Z">
                          <w:r w:rsidRPr="002513AB" w:rsidDel="00B346F8">
                            <w:rPr>
                              <w:szCs w:val="22"/>
                              <w:rPrChange w:id="1028" w:author="冯 晓涵" w:date="2021-08-29T17:27:00Z">
                                <w:rPr/>
                              </w:rPrChange>
                            </w:rPr>
                            <w:delText>s</w:delText>
                          </w:r>
                        </w:del>
                        <w:r w:rsidRPr="002513AB">
                          <w:rPr>
                            <w:szCs w:val="22"/>
                            <w:rPrChange w:id="1029" w:author="冯 晓涵" w:date="2021-08-29T17:27:00Z">
                              <w:rPr/>
                            </w:rPrChange>
                          </w:rPr>
                          <w:t>ha</w:t>
                        </w:r>
                        <w:ins w:id="1030" w:author="Chen, Huanfa" w:date="2021-08-26T10:33:00Z">
                          <w:r w:rsidR="00851A9D" w:rsidRPr="002513AB">
                            <w:rPr>
                              <w:szCs w:val="22"/>
                              <w:rPrChange w:id="1031" w:author="冯 晓涵" w:date="2021-08-29T17:27:00Z">
                                <w:rPr/>
                              </w:rPrChange>
                            </w:rPr>
                            <w:t>p</w:t>
                          </w:r>
                        </w:ins>
                        <w:r w:rsidRPr="002513AB">
                          <w:rPr>
                            <w:szCs w:val="22"/>
                            <w:rPrChange w:id="1032" w:author="冯 晓涵" w:date="2021-08-29T17:27:00Z">
                              <w:rPr/>
                            </w:rPrChange>
                          </w:rPr>
                          <w:t>ley value</w:t>
                        </w:r>
                      </w:p>
                      <w:p w14:paraId="7AC755F6" w14:textId="77777777" w:rsidR="00000000" w:rsidRDefault="003F5C6C">
                        <w:pPr>
                          <w:spacing w:before="156"/>
                        </w:pPr>
                      </w:p>
                      <w:p w14:paraId="06E0C340" w14:textId="4C39B0B5" w:rsidR="000C11D1" w:rsidRPr="002513AB" w:rsidRDefault="000C11D1" w:rsidP="00E16905">
                        <w:pPr>
                          <w:pStyle w:val="Caption"/>
                          <w:spacing w:before="156"/>
                          <w:rPr>
                            <w:noProof/>
                            <w:szCs w:val="22"/>
                            <w:rPrChange w:id="1033" w:author="冯 晓涵" w:date="2021-08-29T17:27:00Z">
                              <w:rPr>
                                <w:noProof/>
                                <w:sz w:val="21"/>
                              </w:rPr>
                            </w:rPrChange>
                          </w:rPr>
                        </w:pPr>
                        <w:r w:rsidRPr="00B9773B">
                          <w:rPr>
                            <w:szCs w:val="22"/>
                          </w:rPr>
                          <w:t xml:space="preserve">Figure </w:t>
                        </w:r>
                        <w:r w:rsidR="00AC478A" w:rsidRPr="00B9773B">
                          <w:rPr>
                            <w:szCs w:val="22"/>
                          </w:rPr>
                          <w:fldChar w:fldCharType="begin"/>
                        </w:r>
                        <w:r w:rsidR="00AC478A" w:rsidRPr="002513AB">
                          <w:rPr>
                            <w:szCs w:val="22"/>
                            <w:rPrChange w:id="1034" w:author="冯 晓涵" w:date="2021-08-29T17:29:00Z">
                              <w:rPr/>
                            </w:rPrChange>
                          </w:rPr>
                          <w:instrText xml:space="preserve"> SEQ Figure \* ARABIC </w:instrText>
                        </w:r>
                        <w:r w:rsidR="00AC478A" w:rsidRPr="00B9773B">
                          <w:rPr>
                            <w:szCs w:val="22"/>
                            <w:rPrChange w:id="1035" w:author="冯 晓涵" w:date="2021-08-29T17:29:00Z">
                              <w:rPr>
                                <w:noProof/>
                                <w:szCs w:val="22"/>
                              </w:rPr>
                            </w:rPrChange>
                          </w:rPr>
                          <w:fldChar w:fldCharType="separate"/>
                        </w:r>
                        <w:ins w:id="1036" w:author="冯 晓涵" w:date="2021-08-29T18:15:00Z">
                          <w:r w:rsidR="00BB3AFC">
                            <w:rPr>
                              <w:noProof/>
                              <w:szCs w:val="22"/>
                            </w:rPr>
                            <w:t>17</w:t>
                          </w:r>
                        </w:ins>
                        <w:del w:id="1037" w:author="冯 晓涵" w:date="2021-08-29T11:20:00Z">
                          <w:r w:rsidR="0091208A" w:rsidRPr="002513AB" w:rsidDel="00814262">
                            <w:rPr>
                              <w:noProof/>
                              <w:szCs w:val="22"/>
                              <w:rPrChange w:id="1038" w:author="冯 晓涵" w:date="2021-08-29T17:29:00Z">
                                <w:rPr>
                                  <w:noProof/>
                                </w:rPr>
                              </w:rPrChange>
                            </w:rPr>
                            <w:delText>17</w:delText>
                          </w:r>
                        </w:del>
                        <w:r w:rsidR="00AC478A" w:rsidRPr="00B9773B">
                          <w:rPr>
                            <w:noProof/>
                            <w:szCs w:val="22"/>
                          </w:rPr>
                          <w:fldChar w:fldCharType="end"/>
                        </w:r>
                        <w:r w:rsidRPr="00B9773B">
                          <w:rPr>
                            <w:szCs w:val="22"/>
                          </w:rPr>
                          <w:t xml:space="preserve"> Silhouette Coefficient line plots for sco</w:t>
                        </w:r>
                        <w:r w:rsidRPr="008A2B18">
                          <w:t>re</w:t>
                        </w:r>
                        <w:r w:rsidRPr="00D14DF1">
                          <w:rPr>
                            <w:szCs w:val="22"/>
                          </w:rPr>
                          <w:t xml:space="preserve">Figure </w:t>
                        </w:r>
                        <w:r w:rsidR="00AC478A" w:rsidRPr="007B38A0">
                          <w:rPr>
                            <w:szCs w:val="22"/>
                          </w:rPr>
                          <w:fldChar w:fldCharType="begin"/>
                        </w:r>
                        <w:r w:rsidR="00AC478A" w:rsidRPr="002513AB">
                          <w:rPr>
                            <w:szCs w:val="22"/>
                            <w:rPrChange w:id="1039" w:author="冯 晓涵" w:date="2021-08-29T17:27:00Z">
                              <w:rPr/>
                            </w:rPrChange>
                          </w:rPr>
                          <w:instrText xml:space="preserve"> SEQ Figure \* ARABIC </w:instrText>
                        </w:r>
                        <w:r w:rsidR="00AC478A" w:rsidRPr="007B38A0">
                          <w:rPr>
                            <w:szCs w:val="22"/>
                            <w:rPrChange w:id="1040" w:author="冯 晓涵" w:date="2021-08-29T17:27:00Z">
                              <w:rPr>
                                <w:noProof/>
                                <w:szCs w:val="22"/>
                              </w:rPr>
                            </w:rPrChange>
                          </w:rPr>
                          <w:fldChar w:fldCharType="separate"/>
                        </w:r>
                        <w:ins w:id="1041" w:author="冯 晓涵" w:date="2021-08-29T18:15:00Z">
                          <w:r w:rsidR="00BB3AFC">
                            <w:rPr>
                              <w:noProof/>
                              <w:szCs w:val="22"/>
                            </w:rPr>
                            <w:t>15</w:t>
                          </w:r>
                        </w:ins>
                        <w:del w:id="1042" w:author="冯 晓涵" w:date="2021-08-29T17:35:00Z">
                          <w:r w:rsidR="00814262" w:rsidRPr="002513AB" w:rsidDel="0056285A">
                            <w:rPr>
                              <w:noProof/>
                              <w:szCs w:val="22"/>
                              <w:rPrChange w:id="1043" w:author="冯 晓涵" w:date="2021-08-29T17:27:00Z">
                                <w:rPr>
                                  <w:noProof/>
                                </w:rPr>
                              </w:rPrChange>
                            </w:rPr>
                            <w:delText>15</w:delText>
                          </w:r>
                        </w:del>
                        <w:r w:rsidR="00AC478A" w:rsidRPr="007B38A0">
                          <w:rPr>
                            <w:noProof/>
                            <w:szCs w:val="22"/>
                          </w:rPr>
                          <w:fldChar w:fldCharType="end"/>
                        </w:r>
                        <w:r w:rsidRPr="00D14DF1">
                          <w:rPr>
                            <w:szCs w:val="22"/>
                          </w:rPr>
                          <w:t xml:space="preserve"> </w:t>
                        </w:r>
                        <w:r w:rsidRPr="007B38A0">
                          <w:rPr>
                            <w:szCs w:val="22"/>
                          </w:rPr>
                          <w:t xml:space="preserve">Heat map of </w:t>
                        </w:r>
                        <w:ins w:id="1044" w:author="冯 晓涵" w:date="2021-08-28T18:47:00Z">
                          <w:r w:rsidR="00B346F8" w:rsidRPr="00F6792E">
                            <w:rPr>
                              <w:szCs w:val="22"/>
                            </w:rPr>
                            <w:t>S</w:t>
                          </w:r>
                        </w:ins>
                        <w:del w:id="1045" w:author="冯 晓涵" w:date="2021-08-28T18:47:00Z">
                          <w:r w:rsidRPr="002513AB" w:rsidDel="00B346F8">
                            <w:rPr>
                              <w:szCs w:val="22"/>
                              <w:rPrChange w:id="1046" w:author="冯 晓涵" w:date="2021-08-29T17:27:00Z">
                                <w:rPr/>
                              </w:rPrChange>
                            </w:rPr>
                            <w:delText>s</w:delText>
                          </w:r>
                        </w:del>
                        <w:r w:rsidRPr="002513AB">
                          <w:rPr>
                            <w:szCs w:val="22"/>
                            <w:rPrChange w:id="1047" w:author="冯 晓涵" w:date="2021-08-29T17:27:00Z">
                              <w:rPr/>
                            </w:rPrChange>
                          </w:rPr>
                          <w:t>ha</w:t>
                        </w:r>
                        <w:ins w:id="1048" w:author="Chen, Huanfa" w:date="2021-08-26T10:33:00Z">
                          <w:r w:rsidR="00851A9D" w:rsidRPr="002513AB">
                            <w:rPr>
                              <w:szCs w:val="22"/>
                              <w:rPrChange w:id="1049" w:author="冯 晓涵" w:date="2021-08-29T17:27:00Z">
                                <w:rPr/>
                              </w:rPrChange>
                            </w:rPr>
                            <w:t>p</w:t>
                          </w:r>
                        </w:ins>
                        <w:r w:rsidRPr="002513AB">
                          <w:rPr>
                            <w:szCs w:val="22"/>
                            <w:rPrChange w:id="1050" w:author="冯 晓涵" w:date="2021-08-29T17:27:00Z">
                              <w:rPr/>
                            </w:rPrChange>
                          </w:rPr>
                          <w:t>ley value</w:t>
                        </w:r>
                        <w:bookmarkEnd w:id="1020"/>
                      </w:p>
                    </w:txbxContent>
                  </v:textbox>
                </v:shape>
                <w10:wrap type="topAndBottom" anchorx="margin"/>
              </v:group>
            </w:pict>
          </mc:Fallback>
        </mc:AlternateContent>
      </w:r>
      <w:r w:rsidR="00697657" w:rsidRPr="00E16905">
        <w:rPr>
          <w:rFonts w:ascii="Tahoma" w:hAnsi="Tahoma" w:cs="Tahoma"/>
        </w:rPr>
        <w:t xml:space="preserve">For better comparison, </w:t>
      </w:r>
      <w:r w:rsidR="00B1209D">
        <w:rPr>
          <w:rFonts w:ascii="Tahoma" w:hAnsi="Tahoma" w:cs="Tahoma"/>
        </w:rPr>
        <w:t xml:space="preserve">a </w:t>
      </w:r>
      <w:r w:rsidR="00697657" w:rsidRPr="00E16905">
        <w:rPr>
          <w:rFonts w:ascii="Tahoma" w:hAnsi="Tahoma" w:cs="Tahoma"/>
        </w:rPr>
        <w:t xml:space="preserve">heat plot </w:t>
      </w:r>
      <w:ins w:id="1051" w:author="冯 晓涵" w:date="2021-08-29T01:37:00Z">
        <w:r w:rsidR="00716E88">
          <w:rPr>
            <w:rFonts w:ascii="Tahoma" w:hAnsi="Tahoma" w:cs="Tahoma"/>
          </w:rPr>
          <w:t xml:space="preserve">in figure 15 </w:t>
        </w:r>
      </w:ins>
      <w:r w:rsidR="00697657" w:rsidRPr="00E16905">
        <w:rPr>
          <w:rFonts w:ascii="Tahoma" w:hAnsi="Tahoma" w:cs="Tahoma"/>
        </w:rPr>
        <w:t xml:space="preserve">is </w:t>
      </w:r>
      <w:r w:rsidR="00BC147F" w:rsidRPr="00E16905">
        <w:rPr>
          <w:rFonts w:ascii="Tahoma" w:hAnsi="Tahoma" w:cs="Tahoma"/>
        </w:rPr>
        <w:t xml:space="preserve">created from the data in </w:t>
      </w:r>
      <w:r w:rsidR="00B1209D">
        <w:rPr>
          <w:rFonts w:ascii="Tahoma" w:hAnsi="Tahoma" w:cs="Tahoma"/>
        </w:rPr>
        <w:t xml:space="preserve">the </w:t>
      </w:r>
      <w:r w:rsidR="00BC147F" w:rsidRPr="00E16905">
        <w:rPr>
          <w:rFonts w:ascii="Tahoma" w:hAnsi="Tahoma" w:cs="Tahoma"/>
        </w:rPr>
        <w:t>above table, so</w:t>
      </w:r>
      <w:r w:rsidR="00BC147F" w:rsidRPr="00E16905">
        <w:rPr>
          <w:rFonts w:ascii="Tahoma" w:hAnsi="Tahoma" w:cs="Tahoma" w:hint="eastAsia"/>
        </w:rPr>
        <w:t xml:space="preserve"> </w:t>
      </w:r>
      <w:r w:rsidR="00BC147F" w:rsidRPr="00E16905">
        <w:rPr>
          <w:rFonts w:ascii="Tahoma" w:hAnsi="Tahoma" w:cs="Tahoma"/>
        </w:rPr>
        <w:t>n</w:t>
      </w:r>
      <w:r w:rsidR="00697657" w:rsidRPr="00E16905">
        <w:rPr>
          <w:rFonts w:ascii="Tahoma" w:hAnsi="Tahoma" w:cs="Tahoma"/>
        </w:rPr>
        <w:t>ext, let’s compare each domain’s contribution in the same cluster</w:t>
      </w:r>
      <w:r w:rsidR="00BC147F" w:rsidRPr="00E16905">
        <w:rPr>
          <w:rFonts w:ascii="Tahoma" w:hAnsi="Tahoma" w:cs="Tahoma"/>
        </w:rPr>
        <w:t xml:space="preserve">. Although the contribution in all domains is the lowest in cluster two, the </w:t>
      </w:r>
      <w:r w:rsidR="00BF2760" w:rsidRPr="00E16905">
        <w:rPr>
          <w:rFonts w:ascii="Tahoma" w:hAnsi="Tahoma" w:cs="Tahoma"/>
        </w:rPr>
        <w:t>house</w:t>
      </w:r>
      <w:r w:rsidR="00BC147F" w:rsidRPr="00E16905">
        <w:rPr>
          <w:rFonts w:ascii="Tahoma" w:hAnsi="Tahoma" w:cs="Tahoma"/>
        </w:rPr>
        <w:t xml:space="preserve"> domain</w:t>
      </w:r>
      <w:r w:rsidR="00BF2760" w:rsidRPr="00E16905">
        <w:rPr>
          <w:rFonts w:ascii="Tahoma" w:hAnsi="Tahoma" w:cs="Tahoma"/>
        </w:rPr>
        <w:t xml:space="preserve"> still needs to be focused </w:t>
      </w:r>
      <w:r w:rsidR="00B1209D">
        <w:rPr>
          <w:rFonts w:ascii="Tahoma" w:hAnsi="Tahoma" w:cs="Tahoma"/>
        </w:rPr>
        <w:t xml:space="preserve">on </w:t>
      </w:r>
      <w:r w:rsidR="00BF2760" w:rsidRPr="00E16905">
        <w:rPr>
          <w:rFonts w:ascii="Tahoma" w:hAnsi="Tahoma" w:cs="Tahoma"/>
        </w:rPr>
        <w:t xml:space="preserve">as it’s the highest one in this cluster two. It’s also the highest domain for cluster 1, besides, </w:t>
      </w:r>
      <w:r w:rsidR="001C7E4D" w:rsidRPr="00E16905">
        <w:rPr>
          <w:rFonts w:ascii="Tahoma" w:hAnsi="Tahoma" w:cs="Tahoma"/>
        </w:rPr>
        <w:t>the live domain’s Shapley value is also large. Thus, these two domains are the main reason for the deprivation of cluster 1. The color in cluster 0 did not vary a lot. It means that the contribution for the 7 domain</w:t>
      </w:r>
      <w:r w:rsidR="00B1209D">
        <w:rPr>
          <w:rFonts w:ascii="Tahoma" w:hAnsi="Tahoma" w:cs="Tahoma"/>
        </w:rPr>
        <w:t>s</w:t>
      </w:r>
      <w:r w:rsidR="001C7E4D" w:rsidRPr="00E16905">
        <w:rPr>
          <w:rFonts w:ascii="Tahoma" w:hAnsi="Tahoma" w:cs="Tahoma"/>
        </w:rPr>
        <w:t xml:space="preserve"> is relatively even than other clusters and maybe health and crime domain</w:t>
      </w:r>
      <w:r w:rsidR="00B1209D">
        <w:rPr>
          <w:rFonts w:ascii="Tahoma" w:hAnsi="Tahoma" w:cs="Tahoma"/>
        </w:rPr>
        <w:t>s</w:t>
      </w:r>
      <w:r w:rsidR="001C7E4D" w:rsidRPr="00E16905">
        <w:rPr>
          <w:rFonts w:ascii="Tahoma" w:hAnsi="Tahoma" w:cs="Tahoma"/>
        </w:rPr>
        <w:t xml:space="preserve"> need to be paid more attention in this domain. </w:t>
      </w:r>
      <w:r w:rsidR="001C74F6" w:rsidRPr="00E16905">
        <w:rPr>
          <w:rFonts w:ascii="Tahoma" w:hAnsi="Tahoma" w:cs="Tahoma"/>
        </w:rPr>
        <w:t>T</w:t>
      </w:r>
      <w:r w:rsidR="001C7E4D" w:rsidRPr="00E16905">
        <w:rPr>
          <w:rFonts w:ascii="Tahoma" w:hAnsi="Tahoma" w:cs="Tahoma"/>
        </w:rPr>
        <w:t>he last cluster</w:t>
      </w:r>
      <w:r w:rsidR="001C74F6" w:rsidRPr="00E16905">
        <w:rPr>
          <w:rFonts w:ascii="Tahoma" w:hAnsi="Tahoma" w:cs="Tahoma"/>
        </w:rPr>
        <w:t xml:space="preserve"> is the most deprived one</w:t>
      </w:r>
      <w:r w:rsidR="001C7E4D" w:rsidRPr="00E16905">
        <w:rPr>
          <w:rFonts w:ascii="Tahoma" w:hAnsi="Tahoma" w:cs="Tahoma"/>
        </w:rPr>
        <w:t xml:space="preserve">, </w:t>
      </w:r>
      <w:r w:rsidR="001C74F6" w:rsidRPr="00E16905">
        <w:rPr>
          <w:rFonts w:ascii="Tahoma" w:hAnsi="Tahoma" w:cs="Tahoma"/>
        </w:rPr>
        <w:t xml:space="preserve">furthermore, </w:t>
      </w:r>
      <w:r w:rsidR="00DC6F84" w:rsidRPr="00E16905">
        <w:rPr>
          <w:rFonts w:ascii="Tahoma" w:hAnsi="Tahoma" w:cs="Tahoma"/>
        </w:rPr>
        <w:t>the color of income and employment domain is dull-red</w:t>
      </w:r>
      <w:r w:rsidR="001C74F6" w:rsidRPr="00E16905">
        <w:rPr>
          <w:rFonts w:ascii="Tahoma" w:hAnsi="Tahoma" w:cs="Tahoma"/>
        </w:rPr>
        <w:t>.</w:t>
      </w:r>
      <w:r w:rsidR="00DC6F84" w:rsidRPr="00E16905">
        <w:rPr>
          <w:rFonts w:ascii="Tahoma" w:hAnsi="Tahoma" w:cs="Tahoma"/>
        </w:rPr>
        <w:t xml:space="preserve"> </w:t>
      </w:r>
      <w:r w:rsidR="001C74F6" w:rsidRPr="00E16905">
        <w:rPr>
          <w:rFonts w:ascii="Tahoma" w:hAnsi="Tahoma" w:cs="Tahoma"/>
        </w:rPr>
        <w:t>T</w:t>
      </w:r>
      <w:r w:rsidR="00DC6F84" w:rsidRPr="00E16905">
        <w:rPr>
          <w:rFonts w:ascii="Tahoma" w:hAnsi="Tahoma" w:cs="Tahoma"/>
        </w:rPr>
        <w:t>herefore</w:t>
      </w:r>
      <w:r w:rsidR="001C74F6" w:rsidRPr="00E16905">
        <w:rPr>
          <w:rFonts w:ascii="Tahoma" w:hAnsi="Tahoma" w:cs="Tahoma"/>
        </w:rPr>
        <w:t>, t</w:t>
      </w:r>
      <w:r w:rsidR="00DC6F84" w:rsidRPr="00E16905">
        <w:rPr>
          <w:rFonts w:ascii="Tahoma" w:hAnsi="Tahoma" w:cs="Tahoma"/>
        </w:rPr>
        <w:t xml:space="preserve">o solve the </w:t>
      </w:r>
      <w:r w:rsidR="001C74F6" w:rsidRPr="00E16905">
        <w:rPr>
          <w:rFonts w:ascii="Tahoma" w:hAnsi="Tahoma" w:cs="Tahoma"/>
        </w:rPr>
        <w:t xml:space="preserve">overall </w:t>
      </w:r>
      <w:r w:rsidR="00DC6F84" w:rsidRPr="00E16905">
        <w:rPr>
          <w:rFonts w:ascii="Tahoma" w:hAnsi="Tahoma" w:cs="Tahoma"/>
        </w:rPr>
        <w:t xml:space="preserve">deprivation of cluster </w:t>
      </w:r>
      <w:r w:rsidR="001C74F6" w:rsidRPr="00E16905">
        <w:rPr>
          <w:rFonts w:ascii="Tahoma" w:hAnsi="Tahoma" w:cs="Tahoma"/>
        </w:rPr>
        <w:t>3, settle the problem from income and employment is crucial.</w:t>
      </w:r>
    </w:p>
    <w:p w14:paraId="6717505B" w14:textId="43205967" w:rsidR="00B9773B" w:rsidDel="00EF424D" w:rsidRDefault="00B9773B" w:rsidP="00B03EEC">
      <w:pPr>
        <w:spacing w:before="156"/>
        <w:rPr>
          <w:ins w:id="1052" w:author="冯 晓涵" w:date="2021-08-28T19:34:00Z"/>
          <w:del w:id="1053" w:author="LI Junjie" w:date="2021-08-30T10:27:00Z"/>
          <w:rFonts w:ascii="Tahoma" w:hAnsi="Tahoma" w:cs="Tahoma"/>
        </w:rPr>
      </w:pPr>
    </w:p>
    <w:p w14:paraId="7AD15CF6" w14:textId="01D6BAEE" w:rsidR="00B9773B" w:rsidRPr="00C91343" w:rsidRDefault="00716E88" w:rsidP="00B03EEC">
      <w:pPr>
        <w:spacing w:before="156"/>
        <w:rPr>
          <w:ins w:id="1054" w:author="冯 晓涵" w:date="2021-08-28T19:34:00Z"/>
          <w:rFonts w:ascii="Tahoma" w:eastAsiaTheme="minorEastAsia" w:hAnsi="Tahoma" w:cs="Tahoma"/>
          <w:rPrChange w:id="1055" w:author="冯 晓涵" w:date="2021-08-29T23:12:00Z">
            <w:rPr>
              <w:ins w:id="1056" w:author="冯 晓涵" w:date="2021-08-28T19:34:00Z"/>
              <w:rFonts w:ascii="Tahoma" w:hAnsi="Tahoma" w:cs="Tahoma"/>
            </w:rPr>
          </w:rPrChange>
        </w:rPr>
      </w:pPr>
      <w:ins w:id="1057" w:author="冯 晓涵" w:date="2021-08-29T01:39:00Z">
        <w:r>
          <w:rPr>
            <w:rFonts w:ascii="Tahoma" w:hAnsi="Tahoma" w:cs="Tahoma"/>
          </w:rPr>
          <w:t xml:space="preserve">We </w:t>
        </w:r>
      </w:ins>
      <w:ins w:id="1058" w:author="冯 晓涵" w:date="2021-08-29T01:41:00Z">
        <w:r>
          <w:rPr>
            <w:rFonts w:ascii="Tahoma" w:hAnsi="Tahoma" w:cs="Tahoma"/>
          </w:rPr>
          <w:t xml:space="preserve">also </w:t>
        </w:r>
      </w:ins>
      <w:ins w:id="1059" w:author="冯 晓涵" w:date="2021-08-29T01:39:00Z">
        <w:r>
          <w:rPr>
            <w:rFonts w:ascii="Tahoma" w:hAnsi="Tahoma" w:cs="Tahoma"/>
          </w:rPr>
          <w:t>calculated the proportion of each domain</w:t>
        </w:r>
      </w:ins>
      <w:ins w:id="1060" w:author="冯 晓涵" w:date="2021-08-29T15:45:00Z">
        <w:r w:rsidR="00C80738">
          <w:rPr>
            <w:rFonts w:ascii="Tahoma" w:hAnsi="Tahoma" w:cs="Tahoma"/>
          </w:rPr>
          <w:t xml:space="preserve"> </w:t>
        </w:r>
      </w:ins>
      <w:ins w:id="1061" w:author="冯 晓涵" w:date="2021-08-29T15:46:00Z">
        <w:r w:rsidR="00C80738">
          <w:rPr>
            <w:rFonts w:ascii="Tahoma" w:hAnsi="Tahoma" w:cs="Tahoma"/>
          </w:rPr>
          <w:t>(</w:t>
        </w:r>
      </w:ins>
      <w:ins w:id="1062" w:author="冯 晓涵" w:date="2021-08-29T15:45:00Z">
        <w:r w:rsidR="00C80738">
          <w:rPr>
            <w:rFonts w:ascii="Tahoma" w:hAnsi="Tahoma" w:cs="Tahoma"/>
          </w:rPr>
          <w:t xml:space="preserve">using </w:t>
        </w:r>
      </w:ins>
      <w:ins w:id="1063" w:author="冯 晓涵" w:date="2021-08-29T15:47:00Z">
        <w:r w:rsidR="00C80738">
          <w:rPr>
            <w:rFonts w:ascii="Tahoma" w:hAnsi="Tahoma" w:cs="Tahoma"/>
          </w:rPr>
          <w:t xml:space="preserve">each </w:t>
        </w:r>
      </w:ins>
      <w:ins w:id="1064" w:author="冯 晓涵" w:date="2021-08-29T15:48:00Z">
        <w:r w:rsidR="00C80738">
          <w:rPr>
            <w:rFonts w:ascii="Tahoma" w:hAnsi="Tahoma" w:cs="Tahoma"/>
          </w:rPr>
          <w:t>d</w:t>
        </w:r>
      </w:ins>
      <w:ins w:id="1065" w:author="冯 晓涵" w:date="2021-08-29T15:47:00Z">
        <w:r w:rsidR="00C80738">
          <w:rPr>
            <w:rFonts w:ascii="Tahoma" w:hAnsi="Tahoma" w:cs="Tahoma"/>
          </w:rPr>
          <w:t>omain’s</w:t>
        </w:r>
      </w:ins>
      <w:ins w:id="1066" w:author="冯 晓涵" w:date="2021-08-29T15:45:00Z">
        <w:r w:rsidR="00C80738">
          <w:rPr>
            <w:rFonts w:ascii="Tahoma" w:hAnsi="Tahoma" w:cs="Tahoma"/>
          </w:rPr>
          <w:t xml:space="preserve"> absolute </w:t>
        </w:r>
      </w:ins>
      <w:ins w:id="1067" w:author="冯 晓涵" w:date="2021-08-29T15:46:00Z">
        <w:r w:rsidR="00C80738">
          <w:rPr>
            <w:rFonts w:ascii="Tahoma" w:hAnsi="Tahoma" w:cs="Tahoma"/>
          </w:rPr>
          <w:t>Shapley value</w:t>
        </w:r>
      </w:ins>
      <w:ins w:id="1068" w:author="冯 晓涵" w:date="2021-08-29T01:39:00Z">
        <w:r>
          <w:rPr>
            <w:rFonts w:ascii="Tahoma" w:hAnsi="Tahoma" w:cs="Tahoma"/>
          </w:rPr>
          <w:t xml:space="preserve"> </w:t>
        </w:r>
      </w:ins>
      <w:ins w:id="1069" w:author="冯 晓涵" w:date="2021-08-29T15:46:00Z">
        <w:r w:rsidR="00C80738">
          <w:rPr>
            <w:rFonts w:ascii="Tahoma" w:hAnsi="Tahoma" w:cs="Tahoma"/>
          </w:rPr>
          <w:t>divide</w:t>
        </w:r>
      </w:ins>
      <w:ins w:id="1070" w:author="冯 晓涵" w:date="2021-08-29T15:47:00Z">
        <w:r w:rsidR="00C80738">
          <w:rPr>
            <w:rFonts w:ascii="Tahoma" w:hAnsi="Tahoma" w:cs="Tahoma"/>
          </w:rPr>
          <w:t xml:space="preserve">d by the sum of the absolute value </w:t>
        </w:r>
      </w:ins>
      <w:ins w:id="1071" w:author="冯 晓涵" w:date="2021-08-29T01:39:00Z">
        <w:r>
          <w:rPr>
            <w:rFonts w:ascii="Tahoma" w:hAnsi="Tahoma" w:cs="Tahoma"/>
          </w:rPr>
          <w:t xml:space="preserve">in </w:t>
        </w:r>
      </w:ins>
      <w:ins w:id="1072" w:author="冯 晓涵" w:date="2021-08-29T15:50:00Z">
        <w:r w:rsidR="00C80738">
          <w:rPr>
            <w:rFonts w:ascii="Tahoma" w:hAnsi="Tahoma" w:cs="Tahoma"/>
          </w:rPr>
          <w:t>the</w:t>
        </w:r>
      </w:ins>
      <w:ins w:id="1073" w:author="冯 晓涵" w:date="2021-08-29T01:39:00Z">
        <w:r>
          <w:rPr>
            <w:rFonts w:ascii="Tahoma" w:hAnsi="Tahoma" w:cs="Tahoma"/>
          </w:rPr>
          <w:t xml:space="preserve"> cluster</w:t>
        </w:r>
      </w:ins>
      <w:ins w:id="1074" w:author="冯 晓涵" w:date="2021-08-29T15:50:00Z">
        <w:r w:rsidR="00C80738">
          <w:rPr>
            <w:rFonts w:ascii="Tahoma" w:hAnsi="Tahoma" w:cs="Tahoma"/>
          </w:rPr>
          <w:t>)</w:t>
        </w:r>
      </w:ins>
      <w:ins w:id="1075" w:author="冯 晓涵" w:date="2021-08-29T01:39:00Z">
        <w:r>
          <w:rPr>
            <w:rFonts w:ascii="Tahoma" w:hAnsi="Tahoma" w:cs="Tahoma"/>
          </w:rPr>
          <w:t xml:space="preserve"> </w:t>
        </w:r>
      </w:ins>
      <w:ins w:id="1076" w:author="冯 晓涵" w:date="2021-08-29T01:42:00Z">
        <w:r>
          <w:rPr>
            <w:rFonts w:ascii="Tahoma" w:hAnsi="Tahoma" w:cs="Tahoma"/>
          </w:rPr>
          <w:t xml:space="preserve">based on the data in table 4 </w:t>
        </w:r>
      </w:ins>
      <w:ins w:id="1077" w:author="冯 晓涵" w:date="2021-08-29T01:39:00Z">
        <w:r>
          <w:rPr>
            <w:rFonts w:ascii="Tahoma" w:hAnsi="Tahoma" w:cs="Tahoma"/>
          </w:rPr>
          <w:t xml:space="preserve">to make </w:t>
        </w:r>
      </w:ins>
      <w:r w:rsidR="00944B3F">
        <w:rPr>
          <w:rFonts w:ascii="Tahoma" w:hAnsi="Tahoma" w:cs="Tahoma"/>
        </w:rPr>
        <w:t xml:space="preserve">a </w:t>
      </w:r>
      <w:ins w:id="1078" w:author="冯 晓涵" w:date="2021-08-29T01:39:00Z">
        <w:r>
          <w:rPr>
            <w:rFonts w:ascii="Tahoma" w:hAnsi="Tahoma" w:cs="Tahoma"/>
          </w:rPr>
          <w:t>compa</w:t>
        </w:r>
      </w:ins>
      <w:ins w:id="1079" w:author="冯 晓涵" w:date="2021-08-29T01:40:00Z">
        <w:r>
          <w:rPr>
            <w:rFonts w:ascii="Tahoma" w:hAnsi="Tahoma" w:cs="Tahoma"/>
          </w:rPr>
          <w:t>rison to the official weight</w:t>
        </w:r>
      </w:ins>
      <w:ins w:id="1080" w:author="冯 晓涵" w:date="2021-08-29T15:34:00Z">
        <w:r w:rsidR="0076062C">
          <w:rPr>
            <w:rFonts w:ascii="Tahoma" w:hAnsi="Tahoma" w:cs="Tahoma"/>
          </w:rPr>
          <w:t xml:space="preserve"> (listed in table 1)</w:t>
        </w:r>
      </w:ins>
      <w:ins w:id="1081" w:author="冯 晓涵" w:date="2021-08-29T01:40:00Z">
        <w:r>
          <w:rPr>
            <w:rFonts w:ascii="Tahoma" w:hAnsi="Tahoma" w:cs="Tahoma"/>
          </w:rPr>
          <w:t xml:space="preserve">. </w:t>
        </w:r>
      </w:ins>
      <w:ins w:id="1082" w:author="冯 晓涵" w:date="2021-08-29T15:22:00Z">
        <w:r w:rsidR="00AE2353">
          <w:rPr>
            <w:rFonts w:ascii="Tahoma" w:hAnsi="Tahoma" w:cs="Tahoma"/>
          </w:rPr>
          <w:t>The</w:t>
        </w:r>
      </w:ins>
      <w:ins w:id="1083" w:author="冯 晓涵" w:date="2021-08-29T15:40:00Z">
        <w:r w:rsidR="0076062C">
          <w:rPr>
            <w:rFonts w:ascii="Tahoma" w:hAnsi="Tahoma" w:cs="Tahoma"/>
          </w:rPr>
          <w:t xml:space="preserve"> proportion of</w:t>
        </w:r>
      </w:ins>
      <w:ins w:id="1084" w:author="冯 晓涵" w:date="2021-08-29T01:46:00Z">
        <w:r w:rsidR="00581BFA">
          <w:rPr>
            <w:rFonts w:ascii="Tahoma" w:hAnsi="Tahoma" w:cs="Tahoma"/>
          </w:rPr>
          <w:t xml:space="preserve"> cluster</w:t>
        </w:r>
        <w:r w:rsidR="00581BFA">
          <w:rPr>
            <w:rFonts w:ascii="Tahoma" w:hAnsi="Tahoma" w:cs="Tahoma" w:hint="eastAsia"/>
          </w:rPr>
          <w:t xml:space="preserve"> 0</w:t>
        </w:r>
        <w:r w:rsidR="00581BFA">
          <w:rPr>
            <w:rFonts w:ascii="Tahoma" w:hAnsi="Tahoma" w:cs="Tahoma"/>
          </w:rPr>
          <w:t xml:space="preserve"> and cluster 1 </w:t>
        </w:r>
      </w:ins>
      <w:ins w:id="1085" w:author="冯 晓涵" w:date="2021-08-29T15:40:00Z">
        <w:r w:rsidR="0076062C">
          <w:rPr>
            <w:rFonts w:ascii="Tahoma" w:hAnsi="Tahoma" w:cs="Tahoma"/>
          </w:rPr>
          <w:t xml:space="preserve">in Income is </w:t>
        </w:r>
      </w:ins>
      <w:ins w:id="1086" w:author="冯 晓涵" w:date="2021-08-29T01:46:00Z">
        <w:r w:rsidR="00581BFA">
          <w:rPr>
            <w:rFonts w:ascii="Tahoma" w:hAnsi="Tahoma" w:cs="Tahoma"/>
          </w:rPr>
          <w:t>slightly smaller than</w:t>
        </w:r>
      </w:ins>
      <w:ins w:id="1087" w:author="冯 晓涵" w:date="2021-08-29T15:41:00Z">
        <w:r w:rsidR="0076062C">
          <w:rPr>
            <w:rFonts w:ascii="Tahoma" w:hAnsi="Tahoma" w:cs="Tahoma"/>
          </w:rPr>
          <w:t xml:space="preserve"> </w:t>
        </w:r>
      </w:ins>
      <w:r w:rsidR="00944B3F">
        <w:rPr>
          <w:rFonts w:ascii="Tahoma" w:hAnsi="Tahoma" w:cs="Tahoma"/>
        </w:rPr>
        <w:t xml:space="preserve">the </w:t>
      </w:r>
      <w:ins w:id="1088" w:author="冯 晓涵" w:date="2021-08-29T15:41:00Z">
        <w:r w:rsidR="0076062C">
          <w:rPr>
            <w:rFonts w:ascii="Tahoma" w:hAnsi="Tahoma" w:cs="Tahoma"/>
          </w:rPr>
          <w:t>official weight (0.225), while</w:t>
        </w:r>
      </w:ins>
      <w:ins w:id="1089" w:author="冯 晓涵" w:date="2021-08-29T15:51:00Z">
        <w:r w:rsidR="00C80738">
          <w:rPr>
            <w:rFonts w:ascii="Tahoma" w:hAnsi="Tahoma" w:cs="Tahoma"/>
          </w:rPr>
          <w:t xml:space="preserve"> that for</w:t>
        </w:r>
      </w:ins>
      <w:ins w:id="1090" w:author="冯 晓涵" w:date="2021-08-29T15:41:00Z">
        <w:r w:rsidR="0076062C">
          <w:rPr>
            <w:rFonts w:ascii="Tahoma" w:hAnsi="Tahoma" w:cs="Tahoma"/>
          </w:rPr>
          <w:t xml:space="preserve"> </w:t>
        </w:r>
      </w:ins>
      <w:ins w:id="1091" w:author="冯 晓涵" w:date="2021-08-29T15:42:00Z">
        <w:r w:rsidR="0076062C">
          <w:rPr>
            <w:rFonts w:ascii="Tahoma" w:hAnsi="Tahoma" w:cs="Tahoma"/>
          </w:rPr>
          <w:t>cluster</w:t>
        </w:r>
      </w:ins>
      <w:r w:rsidR="00944B3F">
        <w:rPr>
          <w:rFonts w:ascii="Tahoma" w:hAnsi="Tahoma" w:cs="Tahoma"/>
        </w:rPr>
        <w:t>s</w:t>
      </w:r>
      <w:ins w:id="1092" w:author="冯 晓涵" w:date="2021-08-29T01:46:00Z">
        <w:r w:rsidR="00581BFA">
          <w:rPr>
            <w:rFonts w:ascii="Tahoma" w:hAnsi="Tahoma" w:cs="Tahoma"/>
          </w:rPr>
          <w:t xml:space="preserve"> </w:t>
        </w:r>
      </w:ins>
      <w:ins w:id="1093" w:author="冯 晓涵" w:date="2021-08-29T01:47:00Z">
        <w:r w:rsidR="00581BFA">
          <w:rPr>
            <w:rFonts w:ascii="Tahoma" w:hAnsi="Tahoma" w:cs="Tahoma"/>
          </w:rPr>
          <w:t>2</w:t>
        </w:r>
      </w:ins>
      <w:ins w:id="1094" w:author="冯 晓涵" w:date="2021-08-29T15:51:00Z">
        <w:r w:rsidR="00C80738">
          <w:rPr>
            <w:rFonts w:ascii="Tahoma" w:hAnsi="Tahoma" w:cs="Tahoma"/>
          </w:rPr>
          <w:t xml:space="preserve"> and </w:t>
        </w:r>
      </w:ins>
      <w:ins w:id="1095" w:author="冯 晓涵" w:date="2021-08-29T01:47:00Z">
        <w:r w:rsidR="00581BFA">
          <w:rPr>
            <w:rFonts w:ascii="Tahoma" w:hAnsi="Tahoma" w:cs="Tahoma" w:hint="eastAsia"/>
          </w:rPr>
          <w:t>3</w:t>
        </w:r>
      </w:ins>
      <w:ins w:id="1096" w:author="冯 晓涵" w:date="2021-08-29T15:42:00Z">
        <w:r w:rsidR="0076062C">
          <w:rPr>
            <w:rFonts w:ascii="Tahoma" w:hAnsi="Tahoma" w:cs="Tahoma" w:hint="eastAsia"/>
          </w:rPr>
          <w:t xml:space="preserve"> </w:t>
        </w:r>
        <w:r w:rsidR="0076062C">
          <w:rPr>
            <w:rFonts w:ascii="Tahoma" w:hAnsi="Tahoma" w:cs="Tahoma"/>
          </w:rPr>
          <w:t xml:space="preserve">is obviously larger than the </w:t>
        </w:r>
      </w:ins>
      <w:ins w:id="1097" w:author="冯 晓涵" w:date="2021-08-29T01:48:00Z">
        <w:r w:rsidR="00581BFA">
          <w:rPr>
            <w:rFonts w:ascii="Tahoma" w:hAnsi="Tahoma" w:cs="Tahoma"/>
          </w:rPr>
          <w:t>official weight.</w:t>
        </w:r>
      </w:ins>
      <w:ins w:id="1098" w:author="冯 晓涵" w:date="2021-08-29T01:49:00Z">
        <w:r w:rsidR="00581BFA">
          <w:rPr>
            <w:rFonts w:ascii="Tahoma" w:hAnsi="Tahoma" w:cs="Tahoma"/>
          </w:rPr>
          <w:t xml:space="preserve"> </w:t>
        </w:r>
      </w:ins>
      <w:r w:rsidR="00944B3F">
        <w:rPr>
          <w:rFonts w:ascii="Tahoma" w:hAnsi="Tahoma" w:cs="Tahoma"/>
        </w:rPr>
        <w:t>The p</w:t>
      </w:r>
      <w:ins w:id="1099" w:author="冯 晓涵" w:date="2021-08-29T01:49:00Z">
        <w:r w:rsidR="00581BFA">
          <w:rPr>
            <w:rFonts w:ascii="Tahoma" w:hAnsi="Tahoma" w:cs="Tahoma"/>
          </w:rPr>
          <w:t xml:space="preserve">attern in Employment is similar with income, except that cluster 1 is a little </w:t>
        </w:r>
      </w:ins>
      <w:ins w:id="1100" w:author="冯 晓涵" w:date="2021-08-29T15:52:00Z">
        <w:r w:rsidR="00C80738">
          <w:rPr>
            <w:rFonts w:ascii="Tahoma" w:hAnsi="Tahoma" w:cs="Tahoma"/>
          </w:rPr>
          <w:t>larger</w:t>
        </w:r>
      </w:ins>
      <w:ins w:id="1101" w:author="冯 晓涵" w:date="2021-08-29T01:50:00Z">
        <w:r w:rsidR="00581BFA">
          <w:rPr>
            <w:rFonts w:ascii="Tahoma" w:hAnsi="Tahoma" w:cs="Tahoma"/>
          </w:rPr>
          <w:t xml:space="preserve"> than the benchmark</w:t>
        </w:r>
      </w:ins>
      <w:ins w:id="1102" w:author="冯 晓涵" w:date="2021-08-29T15:53:00Z">
        <w:r w:rsidR="00C80738">
          <w:rPr>
            <w:rFonts w:ascii="Tahoma" w:hAnsi="Tahoma" w:cs="Tahoma"/>
          </w:rPr>
          <w:t xml:space="preserve"> (the official weight for Employment</w:t>
        </w:r>
        <w:r w:rsidR="002D5A77">
          <w:rPr>
            <w:rFonts w:ascii="Tahoma" w:hAnsi="Tahoma" w:cs="Tahoma"/>
          </w:rPr>
          <w:t xml:space="preserve"> is also 0.225)</w:t>
        </w:r>
      </w:ins>
      <w:ins w:id="1103" w:author="冯 晓涵" w:date="2021-08-29T01:50:00Z">
        <w:r w:rsidR="00581BFA">
          <w:rPr>
            <w:rFonts w:ascii="Tahoma" w:hAnsi="Tahoma" w:cs="Tahoma"/>
          </w:rPr>
          <w:t>.</w:t>
        </w:r>
      </w:ins>
      <w:ins w:id="1104" w:author="冯 晓涵" w:date="2021-08-29T15:55:00Z">
        <w:r w:rsidR="002D5A77">
          <w:rPr>
            <w:rFonts w:ascii="Tahoma" w:hAnsi="Tahoma" w:cs="Tahoma"/>
          </w:rPr>
          <w:t xml:space="preserve"> The proportion for</w:t>
        </w:r>
      </w:ins>
      <w:ins w:id="1105" w:author="冯 晓涵" w:date="2021-08-29T15:54:00Z">
        <w:r w:rsidR="002D5A77">
          <w:rPr>
            <w:rFonts w:ascii="Tahoma" w:hAnsi="Tahoma" w:cs="Tahoma"/>
          </w:rPr>
          <w:t xml:space="preserve"> cluster</w:t>
        </w:r>
      </w:ins>
      <w:r w:rsidR="00944B3F">
        <w:rPr>
          <w:rFonts w:ascii="Tahoma" w:hAnsi="Tahoma" w:cs="Tahoma"/>
        </w:rPr>
        <w:t>s</w:t>
      </w:r>
      <w:ins w:id="1106" w:author="冯 晓涵" w:date="2021-08-29T15:54:00Z">
        <w:r w:rsidR="002D5A77">
          <w:rPr>
            <w:rFonts w:ascii="Tahoma" w:hAnsi="Tahoma" w:cs="Tahoma"/>
          </w:rPr>
          <w:t xml:space="preserve"> 1,</w:t>
        </w:r>
      </w:ins>
      <w:ins w:id="1107" w:author="冯 晓涵" w:date="2021-08-29T15:55:00Z">
        <w:r w:rsidR="002D5A77">
          <w:rPr>
            <w:rFonts w:ascii="Tahoma" w:hAnsi="Tahoma" w:cs="Tahoma"/>
          </w:rPr>
          <w:t xml:space="preserve"> </w:t>
        </w:r>
      </w:ins>
      <w:ins w:id="1108" w:author="冯 晓涵" w:date="2021-08-29T15:54:00Z">
        <w:r w:rsidR="002D5A77">
          <w:rPr>
            <w:rFonts w:ascii="Tahoma" w:hAnsi="Tahoma" w:cs="Tahoma"/>
          </w:rPr>
          <w:t>2 and 3</w:t>
        </w:r>
      </w:ins>
      <w:ins w:id="1109" w:author="冯 晓涵" w:date="2021-08-29T01:50:00Z">
        <w:r w:rsidR="00581BFA">
          <w:rPr>
            <w:rFonts w:ascii="Tahoma" w:hAnsi="Tahoma" w:cs="Tahoma"/>
          </w:rPr>
          <w:t xml:space="preserve"> </w:t>
        </w:r>
      </w:ins>
      <w:ins w:id="1110" w:author="冯 晓涵" w:date="2021-08-29T15:55:00Z">
        <w:r w:rsidR="002D5A77">
          <w:rPr>
            <w:rFonts w:ascii="Tahoma" w:hAnsi="Tahoma" w:cs="Tahoma"/>
          </w:rPr>
          <w:t>i</w:t>
        </w:r>
      </w:ins>
      <w:ins w:id="1111" w:author="冯 晓涵" w:date="2021-08-29T01:51:00Z">
        <w:r w:rsidR="00581BFA">
          <w:rPr>
            <w:rFonts w:ascii="Tahoma" w:hAnsi="Tahoma" w:cs="Tahoma"/>
          </w:rPr>
          <w:t xml:space="preserve">s </w:t>
        </w:r>
      </w:ins>
      <w:ins w:id="1112" w:author="冯 晓涵" w:date="2021-08-29T15:58:00Z">
        <w:r w:rsidR="002D5A77">
          <w:rPr>
            <w:rFonts w:ascii="Tahoma" w:hAnsi="Tahoma" w:cs="Tahoma"/>
          </w:rPr>
          <w:t xml:space="preserve">relatively </w:t>
        </w:r>
      </w:ins>
      <w:ins w:id="1113" w:author="冯 晓涵" w:date="2021-08-29T15:57:00Z">
        <w:r w:rsidR="002D5A77">
          <w:rPr>
            <w:rFonts w:ascii="Tahoma" w:hAnsi="Tahoma" w:cs="Tahoma"/>
          </w:rPr>
          <w:lastRenderedPageBreak/>
          <w:t xml:space="preserve">close to </w:t>
        </w:r>
      </w:ins>
      <w:ins w:id="1114" w:author="冯 晓涵" w:date="2021-08-29T01:51:00Z">
        <w:r w:rsidR="00581BFA">
          <w:rPr>
            <w:rFonts w:ascii="Tahoma" w:hAnsi="Tahoma" w:cs="Tahoma"/>
          </w:rPr>
          <w:t>0.1</w:t>
        </w:r>
      </w:ins>
      <w:ins w:id="1115" w:author="冯 晓涵" w:date="2021-08-29T01:52:00Z">
        <w:r w:rsidR="00581BFA">
          <w:rPr>
            <w:rFonts w:ascii="Tahoma" w:hAnsi="Tahoma" w:cs="Tahoma"/>
          </w:rPr>
          <w:t>35</w:t>
        </w:r>
      </w:ins>
      <w:ins w:id="1116" w:author="冯 晓涵" w:date="2021-08-29T15:59:00Z">
        <w:r w:rsidR="002D5A77">
          <w:rPr>
            <w:rFonts w:ascii="Tahoma" w:hAnsi="Tahoma" w:cs="Tahoma"/>
          </w:rPr>
          <w:t xml:space="preserve"> in Edu</w:t>
        </w:r>
      </w:ins>
      <w:ins w:id="1117" w:author="冯 晓涵" w:date="2021-08-29T16:00:00Z">
        <w:r w:rsidR="002D5A77">
          <w:rPr>
            <w:rFonts w:ascii="Tahoma" w:hAnsi="Tahoma" w:cs="Tahoma"/>
          </w:rPr>
          <w:t xml:space="preserve"> domain</w:t>
        </w:r>
      </w:ins>
      <w:ins w:id="1118" w:author="冯 晓涵" w:date="2021-08-29T01:52:00Z">
        <w:r w:rsidR="00581BFA">
          <w:rPr>
            <w:rFonts w:ascii="Tahoma" w:hAnsi="Tahoma" w:cs="Tahoma"/>
          </w:rPr>
          <w:t xml:space="preserve">, </w:t>
        </w:r>
      </w:ins>
      <w:ins w:id="1119" w:author="冯 晓涵" w:date="2021-08-29T16:00:00Z">
        <w:r w:rsidR="002D5A77">
          <w:rPr>
            <w:rFonts w:ascii="Tahoma" w:hAnsi="Tahoma" w:cs="Tahoma"/>
          </w:rPr>
          <w:t>while c</w:t>
        </w:r>
      </w:ins>
      <w:ins w:id="1120" w:author="冯 晓涵" w:date="2021-08-29T01:52:00Z">
        <w:r w:rsidR="00581BFA">
          <w:rPr>
            <w:rFonts w:ascii="Tahoma" w:hAnsi="Tahoma" w:cs="Tahoma"/>
          </w:rPr>
          <w:t xml:space="preserve">luster </w:t>
        </w:r>
        <w:r w:rsidR="00581BFA">
          <w:rPr>
            <w:rFonts w:ascii="Tahoma" w:hAnsi="Tahoma" w:cs="Tahoma" w:hint="eastAsia"/>
          </w:rPr>
          <w:t>0</w:t>
        </w:r>
        <w:r w:rsidR="00581BFA">
          <w:rPr>
            <w:rFonts w:ascii="Tahoma" w:hAnsi="Tahoma" w:cs="Tahoma"/>
          </w:rPr>
          <w:t xml:space="preserve"> </w:t>
        </w:r>
      </w:ins>
      <w:ins w:id="1121" w:author="冯 晓涵" w:date="2021-08-29T16:00:00Z">
        <w:r w:rsidR="002D5A77">
          <w:rPr>
            <w:rFonts w:ascii="Tahoma" w:hAnsi="Tahoma" w:cs="Tahoma"/>
          </w:rPr>
          <w:t xml:space="preserve">is </w:t>
        </w:r>
      </w:ins>
      <w:ins w:id="1122" w:author="冯 晓涵" w:date="2021-08-29T16:01:00Z">
        <w:r w:rsidR="002D5A77">
          <w:rPr>
            <w:rFonts w:ascii="Tahoma" w:hAnsi="Tahoma" w:cs="Tahoma"/>
          </w:rPr>
          <w:t>significantly</w:t>
        </w:r>
      </w:ins>
      <w:ins w:id="1123" w:author="冯 晓涵" w:date="2021-08-29T01:52:00Z">
        <w:r w:rsidR="00581BFA">
          <w:rPr>
            <w:rFonts w:ascii="Tahoma" w:hAnsi="Tahoma" w:cs="Tahoma"/>
          </w:rPr>
          <w:t xml:space="preserve"> </w:t>
        </w:r>
        <w:r w:rsidR="00581BFA">
          <w:rPr>
            <w:rFonts w:ascii="Tahoma" w:hAnsi="Tahoma" w:cs="Tahoma" w:hint="eastAsia"/>
          </w:rPr>
          <w:t>smaller</w:t>
        </w:r>
      </w:ins>
      <w:ins w:id="1124" w:author="冯 晓涵" w:date="2021-08-29T16:01:00Z">
        <w:r w:rsidR="002D5A77">
          <w:rPr>
            <w:rFonts w:ascii="Tahoma" w:hAnsi="Tahoma" w:cs="Tahoma"/>
          </w:rPr>
          <w:t xml:space="preserve"> than</w:t>
        </w:r>
        <w:r w:rsidR="002D5A77">
          <w:rPr>
            <w:rFonts w:ascii="Tahoma" w:hAnsi="Tahoma" w:cs="Tahoma" w:hint="eastAsia"/>
          </w:rPr>
          <w:t xml:space="preserve"> </w:t>
        </w:r>
        <w:r w:rsidR="002D5A77">
          <w:rPr>
            <w:rFonts w:ascii="Tahoma" w:hAnsi="Tahoma" w:cs="Tahoma"/>
          </w:rPr>
          <w:t>the official weight.</w:t>
        </w:r>
      </w:ins>
      <w:ins w:id="1125" w:author="冯 晓涵" w:date="2021-08-29T16:02:00Z">
        <w:r w:rsidR="002D5A77">
          <w:rPr>
            <w:rFonts w:ascii="Tahoma" w:hAnsi="Tahoma" w:cs="Tahoma"/>
          </w:rPr>
          <w:t xml:space="preserve"> </w:t>
        </w:r>
      </w:ins>
      <w:ins w:id="1126" w:author="冯 晓涵" w:date="2021-08-29T16:03:00Z">
        <w:r w:rsidR="00273FB3">
          <w:rPr>
            <w:rFonts w:ascii="Tahoma" w:hAnsi="Tahoma" w:cs="Tahoma"/>
          </w:rPr>
          <w:t xml:space="preserve">For Health </w:t>
        </w:r>
      </w:ins>
      <w:ins w:id="1127" w:author="冯 晓涵" w:date="2021-08-29T16:04:00Z">
        <w:r w:rsidR="00273FB3">
          <w:rPr>
            <w:rFonts w:ascii="Tahoma" w:hAnsi="Tahoma" w:cs="Tahoma"/>
          </w:rPr>
          <w:t xml:space="preserve">domain, </w:t>
        </w:r>
      </w:ins>
      <w:ins w:id="1128" w:author="冯 晓涵" w:date="2021-08-29T16:09:00Z">
        <w:r w:rsidR="00273FB3">
          <w:rPr>
            <w:rFonts w:ascii="Tahoma" w:hAnsi="Tahoma" w:cs="Tahoma"/>
          </w:rPr>
          <w:t>the</w:t>
        </w:r>
      </w:ins>
      <w:ins w:id="1129" w:author="冯 晓涵" w:date="2021-08-29T16:10:00Z">
        <w:r w:rsidR="00273FB3" w:rsidRPr="002513AB">
          <w:rPr>
            <w:rFonts w:ascii="Tahoma" w:hAnsi="Tahoma" w:cs="Tahoma"/>
            <w:rPrChange w:id="1130" w:author="冯 晓涵" w:date="2021-08-29T17:28:00Z">
              <w:rPr>
                <w:rFonts w:ascii="Arial" w:hAnsi="Arial" w:cs="Arial"/>
                <w:color w:val="666666"/>
                <w:szCs w:val="21"/>
                <w:shd w:val="clear" w:color="auto" w:fill="FFFFFF"/>
              </w:rPr>
            </w:rPrChange>
          </w:rPr>
          <w:t xml:space="preserve"> disparity </w:t>
        </w:r>
      </w:ins>
      <w:ins w:id="1131" w:author="冯 晓涵" w:date="2021-08-29T16:11:00Z">
        <w:r w:rsidR="00273FB3" w:rsidRPr="002513AB">
          <w:rPr>
            <w:rFonts w:ascii="Tahoma" w:hAnsi="Tahoma" w:cs="Tahoma"/>
            <w:rPrChange w:id="1132" w:author="冯 晓涵" w:date="2021-08-29T17:28:00Z">
              <w:rPr>
                <w:rFonts w:ascii="Arial" w:hAnsi="Arial" w:cs="Arial"/>
                <w:color w:val="666666"/>
                <w:szCs w:val="21"/>
                <w:shd w:val="clear" w:color="auto" w:fill="FFFFFF"/>
              </w:rPr>
            </w:rPrChange>
          </w:rPr>
          <w:t>between their proportion and</w:t>
        </w:r>
      </w:ins>
      <w:ins w:id="1133" w:author="冯 晓涵" w:date="2021-08-29T16:10:00Z">
        <w:r w:rsidR="00273FB3" w:rsidRPr="002513AB">
          <w:rPr>
            <w:rFonts w:ascii="Tahoma" w:hAnsi="Tahoma" w:cs="Tahoma"/>
            <w:rPrChange w:id="1134" w:author="冯 晓涵" w:date="2021-08-29T17:28:00Z">
              <w:rPr>
                <w:rFonts w:ascii="Arial" w:hAnsi="Arial" w:cs="Arial"/>
                <w:color w:val="666666"/>
                <w:szCs w:val="21"/>
                <w:shd w:val="clear" w:color="auto" w:fill="FFFFFF"/>
              </w:rPr>
            </w:rPrChange>
          </w:rPr>
          <w:t xml:space="preserve"> the official weight is not small</w:t>
        </w:r>
      </w:ins>
      <w:ins w:id="1135" w:author="冯 晓涵" w:date="2021-08-29T16:12:00Z">
        <w:r w:rsidR="00273FB3" w:rsidRPr="002513AB">
          <w:rPr>
            <w:rFonts w:ascii="Tahoma" w:hAnsi="Tahoma" w:cs="Tahoma"/>
            <w:rPrChange w:id="1136" w:author="冯 晓涵" w:date="2021-08-29T17:28:00Z">
              <w:rPr>
                <w:rFonts w:ascii="Arial" w:hAnsi="Arial" w:cs="Arial"/>
                <w:color w:val="666666"/>
                <w:szCs w:val="21"/>
                <w:shd w:val="clear" w:color="auto" w:fill="FFFFFF"/>
              </w:rPr>
            </w:rPrChange>
          </w:rPr>
          <w:t xml:space="preserve">, cluster 1 and </w:t>
        </w:r>
      </w:ins>
      <w:ins w:id="1137" w:author="冯 晓涵" w:date="2021-08-29T16:14:00Z">
        <w:r w:rsidR="00777578" w:rsidRPr="002513AB">
          <w:rPr>
            <w:rFonts w:ascii="Tahoma" w:hAnsi="Tahoma" w:cs="Tahoma"/>
            <w:rPrChange w:id="1138" w:author="冯 晓涵" w:date="2021-08-29T17:28:00Z">
              <w:rPr>
                <w:rFonts w:ascii="Arial" w:hAnsi="Arial" w:cs="Arial"/>
                <w:color w:val="666666"/>
                <w:szCs w:val="21"/>
                <w:shd w:val="clear" w:color="auto" w:fill="FFFFFF"/>
              </w:rPr>
            </w:rPrChange>
          </w:rPr>
          <w:t>2</w:t>
        </w:r>
      </w:ins>
      <w:ins w:id="1139" w:author="冯 晓涵" w:date="2021-08-29T16:12:00Z">
        <w:r w:rsidR="00273FB3" w:rsidRPr="002513AB">
          <w:rPr>
            <w:rFonts w:ascii="Tahoma" w:hAnsi="Tahoma" w:cs="Tahoma"/>
            <w:rPrChange w:id="1140" w:author="冯 晓涵" w:date="2021-08-29T17:28:00Z">
              <w:rPr>
                <w:rFonts w:ascii="Arial" w:hAnsi="Arial" w:cs="Arial"/>
                <w:color w:val="666666"/>
                <w:szCs w:val="21"/>
                <w:shd w:val="clear" w:color="auto" w:fill="FFFFFF"/>
              </w:rPr>
            </w:rPrChange>
          </w:rPr>
          <w:t xml:space="preserve"> is</w:t>
        </w:r>
      </w:ins>
      <w:ins w:id="1141" w:author="冯 晓涵" w:date="2021-08-29T16:13:00Z">
        <w:r w:rsidR="00777578" w:rsidRPr="002513AB">
          <w:rPr>
            <w:rFonts w:ascii="Tahoma" w:hAnsi="Tahoma" w:cs="Tahoma"/>
            <w:rPrChange w:id="1142" w:author="冯 晓涵" w:date="2021-08-29T17:28:00Z">
              <w:rPr>
                <w:rFonts w:ascii="Arial" w:hAnsi="Arial" w:cs="Arial"/>
                <w:color w:val="666666"/>
                <w:szCs w:val="21"/>
                <w:shd w:val="clear" w:color="auto" w:fill="FFFFFF"/>
              </w:rPr>
            </w:rPrChange>
          </w:rPr>
          <w:t xml:space="preserve"> 0.3</w:t>
        </w:r>
      </w:ins>
      <w:ins w:id="1143" w:author="冯 晓涵" w:date="2021-08-29T16:12:00Z">
        <w:r w:rsidR="00273FB3" w:rsidRPr="002513AB">
          <w:rPr>
            <w:rFonts w:ascii="Tahoma" w:hAnsi="Tahoma" w:cs="Tahoma"/>
            <w:rPrChange w:id="1144" w:author="冯 晓涵" w:date="2021-08-29T17:28:00Z">
              <w:rPr>
                <w:rFonts w:ascii="Arial" w:hAnsi="Arial" w:cs="Arial"/>
                <w:color w:val="666666"/>
                <w:szCs w:val="21"/>
                <w:shd w:val="clear" w:color="auto" w:fill="FFFFFF"/>
              </w:rPr>
            </w:rPrChange>
          </w:rPr>
          <w:t xml:space="preserve"> smaller </w:t>
        </w:r>
      </w:ins>
      <w:ins w:id="1145" w:author="冯 晓涵" w:date="2021-08-29T16:13:00Z">
        <w:r w:rsidR="00273FB3" w:rsidRPr="002513AB">
          <w:rPr>
            <w:rFonts w:ascii="Tahoma" w:hAnsi="Tahoma" w:cs="Tahoma"/>
            <w:rPrChange w:id="1146" w:author="冯 晓涵" w:date="2021-08-29T17:28:00Z">
              <w:rPr>
                <w:rFonts w:ascii="Arial" w:hAnsi="Arial" w:cs="Arial"/>
                <w:color w:val="666666"/>
                <w:szCs w:val="21"/>
                <w:shd w:val="clear" w:color="auto" w:fill="FFFFFF"/>
              </w:rPr>
            </w:rPrChange>
          </w:rPr>
          <w:t xml:space="preserve">than </w:t>
        </w:r>
      </w:ins>
      <w:ins w:id="1147" w:author="冯 晓涵" w:date="2021-08-29T16:14:00Z">
        <w:r w:rsidR="00777578" w:rsidRPr="002513AB">
          <w:rPr>
            <w:rFonts w:ascii="Tahoma" w:hAnsi="Tahoma" w:cs="Tahoma"/>
            <w:rPrChange w:id="1148" w:author="冯 晓涵" w:date="2021-08-29T17:28:00Z">
              <w:rPr>
                <w:rFonts w:ascii="Arial" w:hAnsi="Arial" w:cs="Arial"/>
                <w:color w:val="666666"/>
                <w:szCs w:val="21"/>
                <w:shd w:val="clear" w:color="auto" w:fill="FFFFFF"/>
              </w:rPr>
            </w:rPrChange>
          </w:rPr>
          <w:t>the official weight (0.135)</w:t>
        </w:r>
      </w:ins>
      <w:ins w:id="1149" w:author="冯 晓涵" w:date="2021-08-29T16:15:00Z">
        <w:r w:rsidR="00777578" w:rsidRPr="002513AB">
          <w:rPr>
            <w:rFonts w:ascii="Tahoma" w:hAnsi="Tahoma" w:cs="Tahoma"/>
            <w:rPrChange w:id="1150" w:author="冯 晓涵" w:date="2021-08-29T17:28:00Z">
              <w:rPr>
                <w:rFonts w:ascii="Arial" w:hAnsi="Arial" w:cs="Arial"/>
                <w:color w:val="666666"/>
                <w:szCs w:val="21"/>
                <w:shd w:val="clear" w:color="auto" w:fill="FFFFFF"/>
              </w:rPr>
            </w:rPrChange>
          </w:rPr>
          <w:t>, on the contrary,</w:t>
        </w:r>
      </w:ins>
      <w:ins w:id="1151" w:author="冯 晓涵" w:date="2021-08-29T16:23:00Z">
        <w:r w:rsidR="00777578" w:rsidRPr="002513AB">
          <w:rPr>
            <w:rFonts w:ascii="Tahoma" w:hAnsi="Tahoma" w:cs="Tahoma"/>
            <w:rPrChange w:id="1152" w:author="冯 晓涵" w:date="2021-08-29T17:28:00Z">
              <w:rPr>
                <w:rFonts w:ascii="Arial" w:hAnsi="Arial" w:cs="Arial"/>
                <w:color w:val="666666"/>
                <w:szCs w:val="21"/>
                <w:shd w:val="clear" w:color="auto" w:fill="FFFFFF"/>
              </w:rPr>
            </w:rPrChange>
          </w:rPr>
          <w:t xml:space="preserve"> the </w:t>
        </w:r>
        <w:r w:rsidR="001D0370" w:rsidRPr="002513AB">
          <w:rPr>
            <w:rFonts w:ascii="Tahoma" w:hAnsi="Tahoma" w:cs="Tahoma"/>
            <w:rPrChange w:id="1153" w:author="冯 晓涵" w:date="2021-08-29T17:28:00Z">
              <w:rPr>
                <w:rFonts w:ascii="Arial" w:hAnsi="Arial" w:cs="Arial"/>
                <w:color w:val="666666"/>
                <w:szCs w:val="21"/>
                <w:shd w:val="clear" w:color="auto" w:fill="FFFFFF"/>
              </w:rPr>
            </w:rPrChange>
          </w:rPr>
          <w:t xml:space="preserve">percentage of </w:t>
        </w:r>
      </w:ins>
      <w:ins w:id="1154" w:author="冯 晓涵" w:date="2021-08-29T16:15:00Z">
        <w:r w:rsidR="00777578" w:rsidRPr="002513AB">
          <w:rPr>
            <w:rFonts w:ascii="Tahoma" w:hAnsi="Tahoma" w:cs="Tahoma"/>
            <w:rPrChange w:id="1155" w:author="冯 晓涵" w:date="2021-08-29T17:28:00Z">
              <w:rPr>
                <w:rFonts w:ascii="Arial" w:hAnsi="Arial" w:cs="Arial"/>
                <w:color w:val="666666"/>
                <w:szCs w:val="21"/>
                <w:shd w:val="clear" w:color="auto" w:fill="FFFFFF"/>
              </w:rPr>
            </w:rPrChange>
          </w:rPr>
          <w:t xml:space="preserve">cluster 0 and 3 is </w:t>
        </w:r>
      </w:ins>
      <w:ins w:id="1156" w:author="冯 晓涵" w:date="2021-08-29T16:16:00Z">
        <w:r w:rsidR="00777578" w:rsidRPr="002513AB">
          <w:rPr>
            <w:rFonts w:ascii="Tahoma" w:hAnsi="Tahoma" w:cs="Tahoma"/>
            <w:rPrChange w:id="1157" w:author="冯 晓涵" w:date="2021-08-29T17:28:00Z">
              <w:rPr>
                <w:rFonts w:ascii="Arial" w:hAnsi="Arial" w:cs="Arial"/>
                <w:color w:val="666666"/>
                <w:szCs w:val="21"/>
                <w:shd w:val="clear" w:color="auto" w:fill="FFFFFF"/>
              </w:rPr>
            </w:rPrChange>
          </w:rPr>
          <w:t xml:space="preserve">0.3 more than 0.135. </w:t>
        </w:r>
      </w:ins>
      <w:ins w:id="1158" w:author="冯 晓涵" w:date="2021-08-29T16:34:00Z">
        <w:r w:rsidR="00CD11EA" w:rsidRPr="002513AB">
          <w:rPr>
            <w:rFonts w:ascii="Tahoma" w:hAnsi="Tahoma" w:cs="Tahoma"/>
            <w:rPrChange w:id="1159" w:author="冯 晓涵" w:date="2021-08-29T17:28:00Z">
              <w:rPr>
                <w:rFonts w:ascii="Arial" w:hAnsi="Arial" w:cs="Arial"/>
                <w:color w:val="666666"/>
                <w:szCs w:val="21"/>
                <w:shd w:val="clear" w:color="auto" w:fill="FFFFFF"/>
              </w:rPr>
            </w:rPrChange>
          </w:rPr>
          <w:t xml:space="preserve">The </w:t>
        </w:r>
      </w:ins>
      <w:ins w:id="1160" w:author="冯 晓涵" w:date="2021-08-29T16:35:00Z">
        <w:r w:rsidR="00CD11EA" w:rsidRPr="002513AB">
          <w:rPr>
            <w:rFonts w:ascii="Tahoma" w:hAnsi="Tahoma" w:cs="Tahoma"/>
            <w:rPrChange w:id="1161" w:author="冯 晓涵" w:date="2021-08-29T17:28:00Z">
              <w:rPr>
                <w:rFonts w:ascii="Arial" w:hAnsi="Arial" w:cs="Arial"/>
                <w:color w:val="666666"/>
                <w:szCs w:val="21"/>
                <w:shd w:val="clear" w:color="auto" w:fill="FFFFFF"/>
              </w:rPr>
            </w:rPrChange>
          </w:rPr>
          <w:t>official weight for</w:t>
        </w:r>
      </w:ins>
      <w:ins w:id="1162" w:author="冯 晓涵" w:date="2021-08-29T16:34:00Z">
        <w:r w:rsidR="00CD11EA" w:rsidRPr="002513AB">
          <w:rPr>
            <w:rFonts w:ascii="Tahoma" w:hAnsi="Tahoma" w:cs="Tahoma"/>
            <w:rPrChange w:id="1163" w:author="冯 晓涵" w:date="2021-08-29T17:28:00Z">
              <w:rPr>
                <w:rFonts w:ascii="Arial" w:hAnsi="Arial" w:cs="Arial"/>
                <w:color w:val="666666"/>
                <w:szCs w:val="21"/>
                <w:shd w:val="clear" w:color="auto" w:fill="FFFFFF"/>
              </w:rPr>
            </w:rPrChange>
          </w:rPr>
          <w:t xml:space="preserve"> </w:t>
        </w:r>
      </w:ins>
      <w:ins w:id="1164" w:author="冯 晓涵" w:date="2021-08-29T16:35:00Z">
        <w:r w:rsidR="00CD11EA" w:rsidRPr="002513AB">
          <w:rPr>
            <w:rFonts w:ascii="Tahoma" w:hAnsi="Tahoma" w:cs="Tahoma"/>
            <w:rPrChange w:id="1165" w:author="冯 晓涵" w:date="2021-08-29T17:28:00Z">
              <w:rPr>
                <w:rFonts w:ascii="Arial" w:hAnsi="Arial" w:cs="Arial"/>
                <w:color w:val="666666"/>
                <w:szCs w:val="21"/>
                <w:shd w:val="clear" w:color="auto" w:fill="FFFFFF"/>
              </w:rPr>
            </w:rPrChange>
          </w:rPr>
          <w:t>the last three domains: Crime, House</w:t>
        </w:r>
      </w:ins>
      <w:r w:rsidR="00944B3F">
        <w:rPr>
          <w:rFonts w:ascii="Tahoma" w:hAnsi="Tahoma" w:cs="Tahoma"/>
        </w:rPr>
        <w:t>,</w:t>
      </w:r>
      <w:ins w:id="1166" w:author="冯 晓涵" w:date="2021-08-29T16:35:00Z">
        <w:r w:rsidR="00CD11EA" w:rsidRPr="002513AB">
          <w:rPr>
            <w:rFonts w:ascii="Tahoma" w:hAnsi="Tahoma" w:cs="Tahoma"/>
            <w:rPrChange w:id="1167" w:author="冯 晓涵" w:date="2021-08-29T17:28:00Z">
              <w:rPr>
                <w:rFonts w:ascii="Arial" w:hAnsi="Arial" w:cs="Arial"/>
                <w:color w:val="666666"/>
                <w:szCs w:val="21"/>
                <w:shd w:val="clear" w:color="auto" w:fill="FFFFFF"/>
              </w:rPr>
            </w:rPrChange>
          </w:rPr>
          <w:t xml:space="preserve"> and Live is </w:t>
        </w:r>
      </w:ins>
      <w:ins w:id="1168" w:author="冯 晓涵" w:date="2021-08-29T16:36:00Z">
        <w:r w:rsidR="00CD11EA" w:rsidRPr="002513AB">
          <w:rPr>
            <w:rFonts w:ascii="Tahoma" w:hAnsi="Tahoma" w:cs="Tahoma"/>
            <w:rPrChange w:id="1169" w:author="冯 晓涵" w:date="2021-08-29T17:28:00Z">
              <w:rPr>
                <w:rFonts w:ascii="Arial" w:hAnsi="Arial" w:cs="Arial"/>
                <w:color w:val="666666"/>
                <w:szCs w:val="21"/>
                <w:shd w:val="clear" w:color="auto" w:fill="FFFFFF"/>
              </w:rPr>
            </w:rPrChange>
          </w:rPr>
          <w:t>0.093</w:t>
        </w:r>
      </w:ins>
      <w:ins w:id="1170" w:author="冯 晓涵" w:date="2021-08-29T16:37:00Z">
        <w:r w:rsidR="00CD11EA" w:rsidRPr="002513AB">
          <w:rPr>
            <w:rFonts w:ascii="Tahoma" w:hAnsi="Tahoma" w:cs="Tahoma"/>
            <w:rPrChange w:id="1171" w:author="冯 晓涵" w:date="2021-08-29T17:28:00Z">
              <w:rPr>
                <w:rFonts w:ascii="Arial" w:hAnsi="Arial" w:cs="Arial"/>
                <w:color w:val="666666"/>
                <w:szCs w:val="21"/>
                <w:shd w:val="clear" w:color="auto" w:fill="FFFFFF"/>
              </w:rPr>
            </w:rPrChange>
          </w:rPr>
          <w:t xml:space="preserve">. However, the </w:t>
        </w:r>
      </w:ins>
      <w:ins w:id="1172" w:author="冯 晓涵" w:date="2021-08-29T16:38:00Z">
        <w:r w:rsidR="00CD11EA" w:rsidRPr="002513AB">
          <w:rPr>
            <w:rFonts w:ascii="Tahoma" w:hAnsi="Tahoma" w:cs="Tahoma"/>
            <w:rPrChange w:id="1173" w:author="冯 晓涵" w:date="2021-08-29T17:28:00Z">
              <w:rPr>
                <w:rFonts w:ascii="Arial" w:hAnsi="Arial" w:cs="Arial"/>
                <w:color w:val="666666"/>
                <w:szCs w:val="21"/>
                <w:shd w:val="clear" w:color="auto" w:fill="FFFFFF"/>
              </w:rPr>
            </w:rPrChange>
          </w:rPr>
          <w:t xml:space="preserve">difference </w:t>
        </w:r>
      </w:ins>
      <w:r w:rsidR="00944B3F">
        <w:rPr>
          <w:rFonts w:ascii="Tahoma" w:hAnsi="Tahoma" w:cs="Tahoma"/>
        </w:rPr>
        <w:t>betwee</w:t>
      </w:r>
      <w:ins w:id="1174" w:author="冯 晓涵" w:date="2021-08-29T16:38:00Z">
        <w:r w:rsidR="00CD11EA" w:rsidRPr="002513AB">
          <w:rPr>
            <w:rFonts w:ascii="Tahoma" w:hAnsi="Tahoma" w:cs="Tahoma"/>
            <w:rPrChange w:id="1175" w:author="冯 晓涵" w:date="2021-08-29T17:28:00Z">
              <w:rPr>
                <w:rFonts w:ascii="Arial" w:hAnsi="Arial" w:cs="Arial"/>
                <w:color w:val="666666"/>
                <w:szCs w:val="21"/>
                <w:shd w:val="clear" w:color="auto" w:fill="FFFFFF"/>
              </w:rPr>
            </w:rPrChange>
          </w:rPr>
          <w:t>n Crime and House is large. The</w:t>
        </w:r>
      </w:ins>
      <w:ins w:id="1176" w:author="冯 晓涵" w:date="2021-08-29T16:40:00Z">
        <w:r w:rsidR="00CD11EA" w:rsidRPr="002513AB">
          <w:rPr>
            <w:rFonts w:ascii="Tahoma" w:hAnsi="Tahoma" w:cs="Tahoma"/>
            <w:rPrChange w:id="1177" w:author="冯 晓涵" w:date="2021-08-29T17:28:00Z">
              <w:rPr>
                <w:rFonts w:ascii="Arial" w:hAnsi="Arial" w:cs="Arial"/>
                <w:color w:val="666666"/>
                <w:szCs w:val="21"/>
                <w:shd w:val="clear" w:color="auto" w:fill="FFFFFF"/>
              </w:rPr>
            </w:rPrChange>
          </w:rPr>
          <w:t>ir</w:t>
        </w:r>
      </w:ins>
      <w:ins w:id="1178" w:author="冯 晓涵" w:date="2021-08-29T16:38:00Z">
        <w:r w:rsidR="00CD11EA" w:rsidRPr="002513AB">
          <w:rPr>
            <w:rFonts w:ascii="Tahoma" w:hAnsi="Tahoma" w:cs="Tahoma"/>
            <w:rPrChange w:id="1179" w:author="冯 晓涵" w:date="2021-08-29T17:28:00Z">
              <w:rPr>
                <w:rFonts w:ascii="Arial" w:hAnsi="Arial" w:cs="Arial"/>
                <w:color w:val="666666"/>
                <w:szCs w:val="21"/>
                <w:shd w:val="clear" w:color="auto" w:fill="FFFFFF"/>
              </w:rPr>
            </w:rPrChange>
          </w:rPr>
          <w:t xml:space="preserve"> smallest value can be nearly 0.0</w:t>
        </w:r>
      </w:ins>
      <w:ins w:id="1180" w:author="冯 晓涵" w:date="2021-08-29T16:39:00Z">
        <w:r w:rsidR="00CD11EA" w:rsidRPr="002513AB">
          <w:rPr>
            <w:rFonts w:ascii="Tahoma" w:hAnsi="Tahoma" w:cs="Tahoma"/>
            <w:rPrChange w:id="1181" w:author="冯 晓涵" w:date="2021-08-29T17:28:00Z">
              <w:rPr>
                <w:rFonts w:ascii="Arial" w:hAnsi="Arial" w:cs="Arial"/>
                <w:color w:val="666666"/>
                <w:szCs w:val="21"/>
                <w:shd w:val="clear" w:color="auto" w:fill="FFFFFF"/>
              </w:rPr>
            </w:rPrChange>
          </w:rPr>
          <w:t>1</w:t>
        </w:r>
      </w:ins>
      <w:ins w:id="1182" w:author="冯 晓涵" w:date="2021-08-29T17:12:00Z">
        <w:r w:rsidR="00141060" w:rsidRPr="002513AB">
          <w:rPr>
            <w:rFonts w:ascii="Tahoma" w:hAnsi="Tahoma" w:cs="Tahoma"/>
            <w:rPrChange w:id="1183" w:author="冯 晓涵" w:date="2021-08-29T17:28:00Z">
              <w:rPr>
                <w:rFonts w:ascii="Arial" w:hAnsi="Arial" w:cs="Arial"/>
                <w:color w:val="666666"/>
                <w:szCs w:val="21"/>
                <w:shd w:val="clear" w:color="auto" w:fill="FFFFFF"/>
              </w:rPr>
            </w:rPrChange>
          </w:rPr>
          <w:t xml:space="preserve"> </w:t>
        </w:r>
      </w:ins>
      <w:ins w:id="1184" w:author="冯 晓涵" w:date="2021-08-29T17:11:00Z">
        <w:r w:rsidR="00141060" w:rsidRPr="002513AB">
          <w:rPr>
            <w:rFonts w:ascii="Tahoma" w:hAnsi="Tahoma" w:cs="Tahoma"/>
            <w:rPrChange w:id="1185" w:author="冯 晓涵" w:date="2021-08-29T17:28:00Z">
              <w:rPr>
                <w:rFonts w:ascii="Arial" w:hAnsi="Arial" w:cs="Arial"/>
                <w:color w:val="666666"/>
                <w:szCs w:val="21"/>
                <w:shd w:val="clear" w:color="auto" w:fill="FFFFFF"/>
              </w:rPr>
            </w:rPrChange>
          </w:rPr>
          <w:t>(</w:t>
        </w:r>
      </w:ins>
      <w:ins w:id="1186" w:author="冯 晓涵" w:date="2021-08-29T17:13:00Z">
        <w:r w:rsidR="00141060" w:rsidRPr="002513AB">
          <w:rPr>
            <w:rFonts w:ascii="Tahoma" w:hAnsi="Tahoma" w:cs="Tahoma"/>
            <w:rPrChange w:id="1187" w:author="冯 晓涵" w:date="2021-08-29T17:28:00Z">
              <w:rPr>
                <w:rFonts w:ascii="Arial" w:hAnsi="Arial" w:cs="Arial"/>
                <w:color w:val="666666"/>
                <w:szCs w:val="21"/>
                <w:shd w:val="clear" w:color="auto" w:fill="FFFFFF"/>
              </w:rPr>
            </w:rPrChange>
          </w:rPr>
          <w:t>0.015 for</w:t>
        </w:r>
      </w:ins>
      <w:ins w:id="1188" w:author="冯 晓涵" w:date="2021-08-29T17:12:00Z">
        <w:r w:rsidR="00141060" w:rsidRPr="002513AB">
          <w:rPr>
            <w:rFonts w:ascii="Tahoma" w:hAnsi="Tahoma" w:cs="Tahoma"/>
            <w:rPrChange w:id="1189" w:author="冯 晓涵" w:date="2021-08-29T17:28:00Z">
              <w:rPr>
                <w:rFonts w:ascii="Arial" w:hAnsi="Arial" w:cs="Arial"/>
                <w:color w:val="666666"/>
                <w:szCs w:val="21"/>
                <w:shd w:val="clear" w:color="auto" w:fill="FFFFFF"/>
              </w:rPr>
            </w:rPrChange>
          </w:rPr>
          <w:t xml:space="preserve"> cluster</w:t>
        </w:r>
      </w:ins>
      <w:ins w:id="1190" w:author="冯 晓涵" w:date="2021-08-29T17:13:00Z">
        <w:r w:rsidR="00141060" w:rsidRPr="002513AB">
          <w:rPr>
            <w:rFonts w:ascii="Tahoma" w:hAnsi="Tahoma" w:cs="Tahoma"/>
            <w:rPrChange w:id="1191" w:author="冯 晓涵" w:date="2021-08-29T17:28:00Z">
              <w:rPr>
                <w:rFonts w:ascii="Arial" w:hAnsi="Arial" w:cs="Arial"/>
                <w:color w:val="666666"/>
                <w:szCs w:val="21"/>
                <w:shd w:val="clear" w:color="auto" w:fill="FFFFFF"/>
              </w:rPr>
            </w:rPrChange>
          </w:rPr>
          <w:t xml:space="preserve"> </w:t>
        </w:r>
      </w:ins>
      <w:ins w:id="1192" w:author="冯 晓涵" w:date="2021-08-29T17:12:00Z">
        <w:r w:rsidR="00141060" w:rsidRPr="002513AB">
          <w:rPr>
            <w:rFonts w:ascii="Tahoma" w:hAnsi="Tahoma" w:cs="Tahoma"/>
            <w:rPrChange w:id="1193" w:author="冯 晓涵" w:date="2021-08-29T17:28:00Z">
              <w:rPr>
                <w:rFonts w:ascii="Arial" w:hAnsi="Arial" w:cs="Arial"/>
                <w:color w:val="666666"/>
                <w:szCs w:val="21"/>
                <w:shd w:val="clear" w:color="auto" w:fill="FFFFFF"/>
              </w:rPr>
            </w:rPrChange>
          </w:rPr>
          <w:t>1</w:t>
        </w:r>
      </w:ins>
      <w:ins w:id="1194" w:author="冯 晓涵" w:date="2021-08-29T17:13:00Z">
        <w:r w:rsidR="00141060" w:rsidRPr="002513AB">
          <w:rPr>
            <w:rFonts w:ascii="Tahoma" w:hAnsi="Tahoma" w:cs="Tahoma"/>
            <w:rPrChange w:id="1195" w:author="冯 晓涵" w:date="2021-08-29T17:28:00Z">
              <w:rPr>
                <w:rFonts w:ascii="Arial" w:hAnsi="Arial" w:cs="Arial"/>
                <w:color w:val="666666"/>
                <w:szCs w:val="21"/>
                <w:shd w:val="clear" w:color="auto" w:fill="FFFFFF"/>
              </w:rPr>
            </w:rPrChange>
          </w:rPr>
          <w:t>’s</w:t>
        </w:r>
      </w:ins>
      <w:ins w:id="1196" w:author="冯 晓涵" w:date="2021-08-29T17:12:00Z">
        <w:r w:rsidR="00141060" w:rsidRPr="002513AB">
          <w:rPr>
            <w:rFonts w:ascii="Tahoma" w:hAnsi="Tahoma" w:cs="Tahoma"/>
            <w:rPrChange w:id="1197" w:author="冯 晓涵" w:date="2021-08-29T17:28:00Z">
              <w:rPr>
                <w:rFonts w:ascii="Arial" w:hAnsi="Arial" w:cs="Arial"/>
                <w:color w:val="666666"/>
                <w:szCs w:val="21"/>
                <w:shd w:val="clear" w:color="auto" w:fill="FFFFFF"/>
              </w:rPr>
            </w:rPrChange>
          </w:rPr>
          <w:t xml:space="preserve"> Crime</w:t>
        </w:r>
      </w:ins>
      <w:ins w:id="1198" w:author="冯 晓涵" w:date="2021-08-29T17:13:00Z">
        <w:r w:rsidR="00141060" w:rsidRPr="002513AB">
          <w:rPr>
            <w:rFonts w:ascii="Tahoma" w:hAnsi="Tahoma" w:cs="Tahoma"/>
            <w:rPrChange w:id="1199" w:author="冯 晓涵" w:date="2021-08-29T17:28:00Z">
              <w:rPr>
                <w:rFonts w:ascii="Arial" w:hAnsi="Arial" w:cs="Arial"/>
                <w:color w:val="666666"/>
                <w:szCs w:val="21"/>
                <w:shd w:val="clear" w:color="auto" w:fill="FFFFFF"/>
              </w:rPr>
            </w:rPrChange>
          </w:rPr>
          <w:t xml:space="preserve"> </w:t>
        </w:r>
      </w:ins>
      <w:ins w:id="1200" w:author="冯 晓涵" w:date="2021-08-29T17:14:00Z">
        <w:r w:rsidR="00141060" w:rsidRPr="002513AB">
          <w:rPr>
            <w:rFonts w:ascii="Tahoma" w:hAnsi="Tahoma" w:cs="Tahoma"/>
            <w:rPrChange w:id="1201" w:author="冯 晓涵" w:date="2021-08-29T17:28:00Z">
              <w:rPr>
                <w:rFonts w:ascii="Arial" w:hAnsi="Arial" w:cs="Arial"/>
                <w:color w:val="666666"/>
                <w:szCs w:val="21"/>
                <w:shd w:val="clear" w:color="auto" w:fill="FFFFFF"/>
              </w:rPr>
            </w:rPrChange>
          </w:rPr>
          <w:t xml:space="preserve">domain </w:t>
        </w:r>
      </w:ins>
      <w:ins w:id="1202" w:author="冯 晓涵" w:date="2021-08-29T17:13:00Z">
        <w:r w:rsidR="00141060" w:rsidRPr="002513AB">
          <w:rPr>
            <w:rFonts w:ascii="Tahoma" w:hAnsi="Tahoma" w:cs="Tahoma"/>
            <w:rPrChange w:id="1203" w:author="冯 晓涵" w:date="2021-08-29T17:28:00Z">
              <w:rPr>
                <w:rFonts w:ascii="Arial" w:hAnsi="Arial" w:cs="Arial"/>
                <w:color w:val="666666"/>
                <w:szCs w:val="21"/>
                <w:shd w:val="clear" w:color="auto" w:fill="FFFFFF"/>
              </w:rPr>
            </w:rPrChange>
          </w:rPr>
          <w:t>and 0.01 for cluster 3’s House domain)</w:t>
        </w:r>
      </w:ins>
      <w:ins w:id="1204" w:author="冯 晓涵" w:date="2021-08-29T17:12:00Z">
        <w:r w:rsidR="00141060" w:rsidRPr="002513AB">
          <w:rPr>
            <w:rFonts w:ascii="Tahoma" w:hAnsi="Tahoma" w:cs="Tahoma"/>
            <w:rPrChange w:id="1205" w:author="冯 晓涵" w:date="2021-08-29T17:28:00Z">
              <w:rPr>
                <w:rFonts w:ascii="Arial" w:hAnsi="Arial" w:cs="Arial"/>
                <w:color w:val="666666"/>
                <w:szCs w:val="21"/>
                <w:shd w:val="clear" w:color="auto" w:fill="FFFFFF"/>
              </w:rPr>
            </w:rPrChange>
          </w:rPr>
          <w:t xml:space="preserve"> </w:t>
        </w:r>
      </w:ins>
      <w:ins w:id="1206" w:author="冯 晓涵" w:date="2021-08-29T16:39:00Z">
        <w:r w:rsidR="00CD11EA" w:rsidRPr="002513AB">
          <w:rPr>
            <w:rFonts w:ascii="Tahoma" w:hAnsi="Tahoma" w:cs="Tahoma"/>
            <w:rPrChange w:id="1207" w:author="冯 晓涵" w:date="2021-08-29T17:28:00Z">
              <w:rPr>
                <w:rFonts w:ascii="Arial" w:hAnsi="Arial" w:cs="Arial"/>
                <w:color w:val="666666"/>
                <w:szCs w:val="21"/>
                <w:shd w:val="clear" w:color="auto" w:fill="FFFFFF"/>
              </w:rPr>
            </w:rPrChange>
          </w:rPr>
          <w:t>and the largest one can reach approximately 0.2</w:t>
        </w:r>
      </w:ins>
      <w:ins w:id="1208" w:author="冯 晓涵" w:date="2021-08-29T17:15:00Z">
        <w:r w:rsidR="00141060" w:rsidRPr="002513AB">
          <w:rPr>
            <w:rFonts w:ascii="Tahoma" w:hAnsi="Tahoma" w:cs="Tahoma"/>
            <w:rPrChange w:id="1209" w:author="冯 晓涵" w:date="2021-08-29T17:28:00Z">
              <w:rPr>
                <w:rFonts w:ascii="Arial" w:hAnsi="Arial" w:cs="Arial"/>
                <w:color w:val="666666"/>
                <w:szCs w:val="21"/>
                <w:shd w:val="clear" w:color="auto" w:fill="FFFFFF"/>
              </w:rPr>
            </w:rPrChange>
          </w:rPr>
          <w:t xml:space="preserve"> </w:t>
        </w:r>
      </w:ins>
      <w:ins w:id="1210" w:author="冯 晓涵" w:date="2021-08-29T17:14:00Z">
        <w:r w:rsidR="00141060" w:rsidRPr="002513AB">
          <w:rPr>
            <w:rFonts w:ascii="Tahoma" w:hAnsi="Tahoma" w:cs="Tahoma"/>
            <w:rPrChange w:id="1211" w:author="冯 晓涵" w:date="2021-08-29T17:28:00Z">
              <w:rPr>
                <w:rFonts w:ascii="Arial" w:hAnsi="Arial" w:cs="Arial"/>
                <w:color w:val="666666"/>
                <w:szCs w:val="21"/>
                <w:shd w:val="clear" w:color="auto" w:fill="FFFFFF"/>
              </w:rPr>
            </w:rPrChange>
          </w:rPr>
          <w:t>(0.2 for cluster 0’s Crime domain and 0.</w:t>
        </w:r>
      </w:ins>
      <w:ins w:id="1212" w:author="冯 晓涵" w:date="2021-08-29T17:15:00Z">
        <w:r w:rsidR="00141060" w:rsidRPr="002513AB">
          <w:rPr>
            <w:rFonts w:ascii="Tahoma" w:hAnsi="Tahoma" w:cs="Tahoma"/>
            <w:rPrChange w:id="1213" w:author="冯 晓涵" w:date="2021-08-29T17:28:00Z">
              <w:rPr>
                <w:rFonts w:ascii="Arial" w:hAnsi="Arial" w:cs="Arial"/>
                <w:color w:val="666666"/>
                <w:szCs w:val="21"/>
                <w:shd w:val="clear" w:color="auto" w:fill="FFFFFF"/>
              </w:rPr>
            </w:rPrChange>
          </w:rPr>
          <w:t>2</w:t>
        </w:r>
      </w:ins>
      <w:ins w:id="1214" w:author="冯 晓涵" w:date="2021-08-29T17:14:00Z">
        <w:r w:rsidR="00141060" w:rsidRPr="002513AB">
          <w:rPr>
            <w:rFonts w:ascii="Tahoma" w:hAnsi="Tahoma" w:cs="Tahoma"/>
            <w:rPrChange w:id="1215" w:author="冯 晓涵" w:date="2021-08-29T17:28:00Z">
              <w:rPr>
                <w:rFonts w:ascii="Arial" w:hAnsi="Arial" w:cs="Arial"/>
                <w:color w:val="666666"/>
                <w:szCs w:val="21"/>
                <w:shd w:val="clear" w:color="auto" w:fill="FFFFFF"/>
              </w:rPr>
            </w:rPrChange>
          </w:rPr>
          <w:t>0</w:t>
        </w:r>
      </w:ins>
      <w:ins w:id="1216" w:author="冯 晓涵" w:date="2021-08-29T17:15:00Z">
        <w:r w:rsidR="00141060" w:rsidRPr="002513AB">
          <w:rPr>
            <w:rFonts w:ascii="Tahoma" w:hAnsi="Tahoma" w:cs="Tahoma"/>
            <w:rPrChange w:id="1217" w:author="冯 晓涵" w:date="2021-08-29T17:28:00Z">
              <w:rPr>
                <w:rFonts w:ascii="Arial" w:hAnsi="Arial" w:cs="Arial"/>
                <w:color w:val="666666"/>
                <w:szCs w:val="21"/>
                <w:shd w:val="clear" w:color="auto" w:fill="FFFFFF"/>
              </w:rPr>
            </w:rPrChange>
          </w:rPr>
          <w:t>2</w:t>
        </w:r>
      </w:ins>
      <w:ins w:id="1218" w:author="冯 晓涵" w:date="2021-08-29T17:14:00Z">
        <w:r w:rsidR="00141060" w:rsidRPr="002513AB">
          <w:rPr>
            <w:rFonts w:ascii="Tahoma" w:hAnsi="Tahoma" w:cs="Tahoma"/>
            <w:rPrChange w:id="1219" w:author="冯 晓涵" w:date="2021-08-29T17:28:00Z">
              <w:rPr>
                <w:rFonts w:ascii="Arial" w:hAnsi="Arial" w:cs="Arial"/>
                <w:color w:val="666666"/>
                <w:szCs w:val="21"/>
                <w:shd w:val="clear" w:color="auto" w:fill="FFFFFF"/>
              </w:rPr>
            </w:rPrChange>
          </w:rPr>
          <w:t xml:space="preserve"> for cluster </w:t>
        </w:r>
      </w:ins>
      <w:ins w:id="1220" w:author="冯 晓涵" w:date="2021-08-29T17:15:00Z">
        <w:r w:rsidR="00141060" w:rsidRPr="002513AB">
          <w:rPr>
            <w:rFonts w:ascii="Tahoma" w:hAnsi="Tahoma" w:cs="Tahoma"/>
            <w:rPrChange w:id="1221" w:author="冯 晓涵" w:date="2021-08-29T17:28:00Z">
              <w:rPr>
                <w:rFonts w:ascii="Arial" w:hAnsi="Arial" w:cs="Arial"/>
                <w:color w:val="666666"/>
                <w:szCs w:val="21"/>
                <w:shd w:val="clear" w:color="auto" w:fill="FFFFFF"/>
              </w:rPr>
            </w:rPrChange>
          </w:rPr>
          <w:t>1</w:t>
        </w:r>
      </w:ins>
      <w:ins w:id="1222" w:author="冯 晓涵" w:date="2021-08-29T17:14:00Z">
        <w:r w:rsidR="00141060" w:rsidRPr="002513AB">
          <w:rPr>
            <w:rFonts w:ascii="Tahoma" w:hAnsi="Tahoma" w:cs="Tahoma"/>
            <w:rPrChange w:id="1223" w:author="冯 晓涵" w:date="2021-08-29T17:28:00Z">
              <w:rPr>
                <w:rFonts w:ascii="Arial" w:hAnsi="Arial" w:cs="Arial"/>
                <w:color w:val="666666"/>
                <w:szCs w:val="21"/>
                <w:shd w:val="clear" w:color="auto" w:fill="FFFFFF"/>
              </w:rPr>
            </w:rPrChange>
          </w:rPr>
          <w:t>’s House domain</w:t>
        </w:r>
      </w:ins>
      <w:ins w:id="1224" w:author="冯 晓涵" w:date="2021-08-29T16:39:00Z">
        <w:r w:rsidR="00CD11EA" w:rsidRPr="002513AB">
          <w:rPr>
            <w:rFonts w:ascii="Tahoma" w:hAnsi="Tahoma" w:cs="Tahoma"/>
            <w:rPrChange w:id="1225" w:author="冯 晓涵" w:date="2021-08-29T17:28:00Z">
              <w:rPr>
                <w:rFonts w:ascii="Arial" w:hAnsi="Arial" w:cs="Arial"/>
                <w:color w:val="666666"/>
                <w:szCs w:val="21"/>
                <w:shd w:val="clear" w:color="auto" w:fill="FFFFFF"/>
              </w:rPr>
            </w:rPrChange>
          </w:rPr>
          <w:t>.</w:t>
        </w:r>
      </w:ins>
      <w:ins w:id="1226" w:author="冯 晓涵" w:date="2021-08-29T16:43:00Z">
        <w:r w:rsidR="00CD11EA" w:rsidRPr="002513AB">
          <w:rPr>
            <w:rFonts w:ascii="Tahoma" w:hAnsi="Tahoma" w:cs="Tahoma"/>
            <w:rPrChange w:id="1227" w:author="冯 晓涵" w:date="2021-08-29T17:28:00Z">
              <w:rPr>
                <w:rFonts w:ascii="Arial" w:hAnsi="Arial" w:cs="Arial"/>
                <w:color w:val="666666"/>
                <w:szCs w:val="21"/>
                <w:shd w:val="clear" w:color="auto" w:fill="FFFFFF"/>
              </w:rPr>
            </w:rPrChange>
          </w:rPr>
          <w:t xml:space="preserve"> </w:t>
        </w:r>
      </w:ins>
      <w:ins w:id="1228" w:author="冯 晓涵" w:date="2021-08-29T17:17:00Z">
        <w:r w:rsidR="00141060" w:rsidRPr="002513AB">
          <w:rPr>
            <w:rFonts w:ascii="Tahoma" w:hAnsi="Tahoma" w:cs="Tahoma"/>
            <w:rPrChange w:id="1229" w:author="冯 晓涵" w:date="2021-08-29T17:28:00Z">
              <w:rPr>
                <w:rFonts w:ascii="Arial" w:hAnsi="Arial" w:cs="Arial"/>
                <w:color w:val="666666"/>
                <w:szCs w:val="21"/>
                <w:shd w:val="clear" w:color="auto" w:fill="FFFFFF"/>
              </w:rPr>
            </w:rPrChange>
          </w:rPr>
          <w:t>For</w:t>
        </w:r>
      </w:ins>
      <w:ins w:id="1230" w:author="冯 晓涵" w:date="2021-08-29T17:15:00Z">
        <w:r w:rsidR="00141060" w:rsidRPr="002513AB">
          <w:rPr>
            <w:rFonts w:ascii="Tahoma" w:hAnsi="Tahoma" w:cs="Tahoma"/>
            <w:rPrChange w:id="1231" w:author="冯 晓涵" w:date="2021-08-29T17:28:00Z">
              <w:rPr>
                <w:rFonts w:ascii="Arial" w:hAnsi="Arial" w:cs="Arial"/>
                <w:color w:val="666666"/>
                <w:szCs w:val="21"/>
                <w:shd w:val="clear" w:color="auto" w:fill="FFFFFF"/>
              </w:rPr>
            </w:rPrChange>
          </w:rPr>
          <w:t xml:space="preserve"> </w:t>
        </w:r>
      </w:ins>
      <w:r w:rsidR="00944B3F">
        <w:rPr>
          <w:rFonts w:ascii="Tahoma" w:hAnsi="Tahoma" w:cs="Tahoma"/>
        </w:rPr>
        <w:t xml:space="preserve">the </w:t>
      </w:r>
      <w:ins w:id="1232" w:author="冯 晓涵" w:date="2021-08-29T17:16:00Z">
        <w:r w:rsidR="00141060" w:rsidRPr="002513AB">
          <w:rPr>
            <w:rFonts w:ascii="Tahoma" w:hAnsi="Tahoma" w:cs="Tahoma"/>
            <w:rPrChange w:id="1233" w:author="冯 晓涵" w:date="2021-08-29T17:28:00Z">
              <w:rPr>
                <w:rFonts w:ascii="Arial" w:hAnsi="Arial" w:cs="Arial"/>
                <w:color w:val="666666"/>
                <w:szCs w:val="21"/>
                <w:shd w:val="clear" w:color="auto" w:fill="FFFFFF"/>
              </w:rPr>
            </w:rPrChange>
          </w:rPr>
          <w:t>Live domain</w:t>
        </w:r>
      </w:ins>
      <w:ins w:id="1234" w:author="冯 晓涵" w:date="2021-08-29T17:17:00Z">
        <w:r w:rsidR="00141060" w:rsidRPr="002513AB">
          <w:rPr>
            <w:rFonts w:ascii="Tahoma" w:hAnsi="Tahoma" w:cs="Tahoma"/>
            <w:rPrChange w:id="1235" w:author="冯 晓涵" w:date="2021-08-29T17:28:00Z">
              <w:rPr>
                <w:rFonts w:ascii="Arial" w:hAnsi="Arial" w:cs="Arial"/>
                <w:color w:val="666666"/>
                <w:szCs w:val="21"/>
                <w:shd w:val="clear" w:color="auto" w:fill="FFFFFF"/>
              </w:rPr>
            </w:rPrChange>
          </w:rPr>
          <w:t xml:space="preserve">, the </w:t>
        </w:r>
      </w:ins>
      <w:ins w:id="1236" w:author="冯 晓涵" w:date="2021-08-29T17:18:00Z">
        <w:r w:rsidR="00141060" w:rsidRPr="002513AB">
          <w:rPr>
            <w:rFonts w:ascii="Tahoma" w:hAnsi="Tahoma" w:cs="Tahoma"/>
            <w:rPrChange w:id="1237" w:author="冯 晓涵" w:date="2021-08-29T17:28:00Z">
              <w:rPr>
                <w:rFonts w:ascii="Arial" w:hAnsi="Arial" w:cs="Arial"/>
                <w:color w:val="666666"/>
                <w:szCs w:val="21"/>
                <w:shd w:val="clear" w:color="auto" w:fill="FFFFFF"/>
              </w:rPr>
            </w:rPrChange>
          </w:rPr>
          <w:t xml:space="preserve">proportion for </w:t>
        </w:r>
      </w:ins>
      <w:ins w:id="1238" w:author="冯 晓涵" w:date="2021-08-29T17:21:00Z">
        <w:r w:rsidR="00141060" w:rsidRPr="002513AB">
          <w:rPr>
            <w:rFonts w:ascii="Tahoma" w:hAnsi="Tahoma" w:cs="Tahoma"/>
            <w:rPrChange w:id="1239" w:author="冯 晓涵" w:date="2021-08-29T17:28:00Z">
              <w:rPr>
                <w:rFonts w:ascii="Arial" w:hAnsi="Arial" w:cs="Arial"/>
                <w:color w:val="666666"/>
                <w:szCs w:val="21"/>
                <w:shd w:val="clear" w:color="auto" w:fill="FFFFFF"/>
              </w:rPr>
            </w:rPrChange>
          </w:rPr>
          <w:t xml:space="preserve">cluster 1 is relatively large and </w:t>
        </w:r>
        <w:r w:rsidR="002513AB" w:rsidRPr="002513AB">
          <w:rPr>
            <w:rFonts w:ascii="Tahoma" w:hAnsi="Tahoma" w:cs="Tahoma"/>
            <w:rPrChange w:id="1240" w:author="冯 晓涵" w:date="2021-08-29T17:28:00Z">
              <w:rPr>
                <w:rFonts w:ascii="Arial" w:hAnsi="Arial" w:cs="Arial"/>
                <w:color w:val="666666"/>
                <w:szCs w:val="21"/>
                <w:shd w:val="clear" w:color="auto" w:fill="FFFFFF"/>
              </w:rPr>
            </w:rPrChange>
          </w:rPr>
          <w:t xml:space="preserve">for </w:t>
        </w:r>
      </w:ins>
      <w:ins w:id="1241" w:author="冯 晓涵" w:date="2021-08-29T17:18:00Z">
        <w:r w:rsidR="00141060" w:rsidRPr="002513AB">
          <w:rPr>
            <w:rFonts w:ascii="Tahoma" w:hAnsi="Tahoma" w:cs="Tahoma"/>
            <w:rPrChange w:id="1242" w:author="冯 晓涵" w:date="2021-08-29T17:28:00Z">
              <w:rPr>
                <w:rFonts w:ascii="Arial" w:hAnsi="Arial" w:cs="Arial"/>
                <w:color w:val="666666"/>
                <w:szCs w:val="21"/>
                <w:shd w:val="clear" w:color="auto" w:fill="FFFFFF"/>
              </w:rPr>
            </w:rPrChange>
          </w:rPr>
          <w:t>cluster 3 is obvious</w:t>
        </w:r>
      </w:ins>
      <w:r w:rsidR="00944B3F">
        <w:rPr>
          <w:rFonts w:ascii="Tahoma" w:hAnsi="Tahoma" w:cs="Tahoma"/>
        </w:rPr>
        <w:t>ly</w:t>
      </w:r>
      <w:ins w:id="1243" w:author="冯 晓涵" w:date="2021-08-29T17:18:00Z">
        <w:r w:rsidR="00141060" w:rsidRPr="002513AB">
          <w:rPr>
            <w:rFonts w:ascii="Tahoma" w:hAnsi="Tahoma" w:cs="Tahoma"/>
            <w:rPrChange w:id="1244" w:author="冯 晓涵" w:date="2021-08-29T17:28:00Z">
              <w:rPr>
                <w:rFonts w:ascii="Arial" w:hAnsi="Arial" w:cs="Arial"/>
                <w:color w:val="666666"/>
                <w:szCs w:val="21"/>
                <w:shd w:val="clear" w:color="auto" w:fill="FFFFFF"/>
              </w:rPr>
            </w:rPrChange>
          </w:rPr>
          <w:t xml:space="preserve"> small.</w:t>
        </w:r>
      </w:ins>
      <w:ins w:id="1245" w:author="冯 晓涵" w:date="2021-08-29T17:17:00Z">
        <w:r w:rsidR="00141060" w:rsidRPr="002513AB">
          <w:rPr>
            <w:rFonts w:ascii="Tahoma" w:hAnsi="Tahoma" w:cs="Tahoma"/>
            <w:rPrChange w:id="1246" w:author="冯 晓涵" w:date="2021-08-29T17:28:00Z">
              <w:rPr>
                <w:rFonts w:ascii="Arial" w:hAnsi="Arial" w:cs="Arial"/>
                <w:color w:val="666666"/>
                <w:szCs w:val="21"/>
                <w:shd w:val="clear" w:color="auto" w:fill="FFFFFF"/>
              </w:rPr>
            </w:rPrChange>
          </w:rPr>
          <w:t xml:space="preserve"> </w:t>
        </w:r>
      </w:ins>
    </w:p>
    <w:p w14:paraId="0151028A" w14:textId="5CDF8013" w:rsidR="002513AB" w:rsidRPr="002513AB" w:rsidRDefault="002513AB">
      <w:pPr>
        <w:pStyle w:val="Caption"/>
        <w:keepNext/>
        <w:spacing w:before="156"/>
        <w:rPr>
          <w:ins w:id="1247" w:author="冯 晓涵" w:date="2021-08-29T17:22:00Z"/>
          <w:rPrChange w:id="1248" w:author="冯 晓涵" w:date="2021-08-29T17:23:00Z">
            <w:rPr>
              <w:ins w:id="1249" w:author="冯 晓涵" w:date="2021-08-29T17:22:00Z"/>
            </w:rPr>
          </w:rPrChange>
        </w:rPr>
        <w:pPrChange w:id="1250" w:author="冯 晓涵" w:date="2021-08-29T17:22:00Z">
          <w:pPr/>
        </w:pPrChange>
      </w:pPr>
      <w:bookmarkStart w:id="1251" w:name="_Toc81228982"/>
      <w:ins w:id="1252" w:author="冯 晓涵" w:date="2021-08-29T17:22:00Z">
        <w:r w:rsidRPr="00B9773B">
          <w:rPr>
            <w:szCs w:val="22"/>
          </w:rPr>
          <w:t xml:space="preserve">Table </w:t>
        </w:r>
        <w:r w:rsidRPr="002513AB">
          <w:rPr>
            <w:szCs w:val="22"/>
          </w:rPr>
          <w:fldChar w:fldCharType="begin"/>
        </w:r>
        <w:r w:rsidRPr="002513AB">
          <w:rPr>
            <w:szCs w:val="22"/>
            <w:rPrChange w:id="1253" w:author="冯 晓涵" w:date="2021-08-29T17:23:00Z">
              <w:rPr/>
            </w:rPrChange>
          </w:rPr>
          <w:instrText xml:space="preserve"> SEQ Table \* ARABIC </w:instrText>
        </w:r>
      </w:ins>
      <w:r w:rsidRPr="002513AB">
        <w:rPr>
          <w:szCs w:val="22"/>
          <w:rPrChange w:id="1254" w:author="冯 晓涵" w:date="2021-08-29T17:23:00Z">
            <w:rPr/>
          </w:rPrChange>
        </w:rPr>
        <w:fldChar w:fldCharType="separate"/>
      </w:r>
      <w:ins w:id="1255" w:author="冯 晓涵" w:date="2021-08-29T17:22:00Z">
        <w:r w:rsidRPr="002513AB">
          <w:rPr>
            <w:szCs w:val="22"/>
            <w:rPrChange w:id="1256" w:author="冯 晓涵" w:date="2021-08-29T17:23:00Z">
              <w:rPr>
                <w:noProof/>
              </w:rPr>
            </w:rPrChange>
          </w:rPr>
          <w:t>5</w:t>
        </w:r>
        <w:r w:rsidRPr="002513AB">
          <w:rPr>
            <w:szCs w:val="22"/>
            <w:rPrChange w:id="1257" w:author="冯 晓涵" w:date="2021-08-29T17:23:00Z">
              <w:rPr/>
            </w:rPrChange>
          </w:rPr>
          <w:fldChar w:fldCharType="end"/>
        </w:r>
        <w:r w:rsidRPr="002513AB">
          <w:rPr>
            <w:szCs w:val="22"/>
            <w:rPrChange w:id="1258" w:author="冯 晓涵" w:date="2021-08-29T17:23:00Z">
              <w:rPr/>
            </w:rPrChange>
          </w:rPr>
          <w:t xml:space="preserve"> The proportion of each domain in 4 clusters</w:t>
        </w:r>
        <w:bookmarkEnd w:id="1251"/>
      </w:ins>
    </w:p>
    <w:tbl>
      <w:tblPr>
        <w:tblStyle w:val="TableGrid1"/>
        <w:tblW w:w="7990" w:type="dxa"/>
        <w:tblInd w:w="-5" w:type="dxa"/>
        <w:tblLayout w:type="fixed"/>
        <w:tblLook w:val="04A0" w:firstRow="1" w:lastRow="0" w:firstColumn="1" w:lastColumn="0" w:noHBand="0" w:noVBand="1"/>
        <w:tblPrChange w:id="1259" w:author="冯 晓涵" w:date="2021-08-29T01:38:00Z">
          <w:tblPr>
            <w:tblStyle w:val="TableGrid1"/>
            <w:tblW w:w="7990" w:type="dxa"/>
            <w:jc w:val="center"/>
            <w:tblLayout w:type="fixed"/>
            <w:tblLook w:val="04A0" w:firstRow="1" w:lastRow="0" w:firstColumn="1" w:lastColumn="0" w:noHBand="0" w:noVBand="1"/>
          </w:tblPr>
        </w:tblPrChange>
      </w:tblPr>
      <w:tblGrid>
        <w:gridCol w:w="850"/>
        <w:gridCol w:w="1130"/>
        <w:gridCol w:w="1422"/>
        <w:gridCol w:w="850"/>
        <w:gridCol w:w="993"/>
        <w:gridCol w:w="850"/>
        <w:gridCol w:w="992"/>
        <w:gridCol w:w="903"/>
        <w:tblGridChange w:id="1260">
          <w:tblGrid>
            <w:gridCol w:w="850"/>
            <w:gridCol w:w="1130"/>
            <w:gridCol w:w="1422"/>
            <w:gridCol w:w="850"/>
            <w:gridCol w:w="993"/>
            <w:gridCol w:w="850"/>
            <w:gridCol w:w="992"/>
            <w:gridCol w:w="903"/>
          </w:tblGrid>
        </w:tblGridChange>
      </w:tblGrid>
      <w:tr w:rsidR="0044415D" w:rsidRPr="0044415D" w14:paraId="00642000" w14:textId="77777777" w:rsidTr="00716E88">
        <w:trPr>
          <w:ins w:id="1261" w:author="冯 晓涵" w:date="2021-08-28T19:35:00Z"/>
          <w:trPrChange w:id="1262" w:author="冯 晓涵" w:date="2021-08-29T01:38:00Z">
            <w:trPr>
              <w:jc w:val="center"/>
            </w:trPr>
          </w:trPrChange>
        </w:trPr>
        <w:tc>
          <w:tcPr>
            <w:tcW w:w="850" w:type="dxa"/>
            <w:tcPrChange w:id="1263" w:author="冯 晓涵" w:date="2021-08-29T01:38:00Z">
              <w:tcPr>
                <w:tcW w:w="850" w:type="dxa"/>
              </w:tcPr>
            </w:tcPrChange>
          </w:tcPr>
          <w:p w14:paraId="1FE39489" w14:textId="77777777" w:rsidR="0044415D" w:rsidRPr="002513AB" w:rsidRDefault="0044415D" w:rsidP="0044415D">
            <w:pPr>
              <w:spacing w:before="156"/>
              <w:rPr>
                <w:ins w:id="1264" w:author="冯 晓涵" w:date="2021-08-28T19:35:00Z"/>
                <w:rFonts w:ascii="Times New Roman" w:hAnsi="Times New Roman" w:cs="Times New Roman"/>
                <w:b/>
                <w:bCs/>
                <w:szCs w:val="21"/>
                <w:rPrChange w:id="1265" w:author="冯 晓涵" w:date="2021-08-29T17:27:00Z">
                  <w:rPr>
                    <w:ins w:id="1266" w:author="冯 晓涵" w:date="2021-08-28T19:35:00Z"/>
                    <w:rFonts w:ascii="Times New Roman" w:hAnsi="Times New Roman" w:cs="Times New Roman"/>
                    <w:sz w:val="20"/>
                    <w:szCs w:val="21"/>
                  </w:rPr>
                </w:rPrChange>
              </w:rPr>
            </w:pPr>
            <w:ins w:id="1267" w:author="冯 晓涵" w:date="2021-08-28T19:35:00Z">
              <w:r w:rsidRPr="002513AB">
                <w:rPr>
                  <w:rFonts w:ascii="Times New Roman" w:hAnsi="Times New Roman" w:cs="Times New Roman"/>
                  <w:b/>
                  <w:bCs/>
                  <w:szCs w:val="21"/>
                  <w:rPrChange w:id="1268" w:author="冯 晓涵" w:date="2021-08-29T17:27:00Z">
                    <w:rPr>
                      <w:rFonts w:ascii="Times New Roman" w:hAnsi="Times New Roman" w:cs="Times New Roman"/>
                      <w:sz w:val="20"/>
                      <w:szCs w:val="21"/>
                    </w:rPr>
                  </w:rPrChange>
                </w:rPr>
                <w:t>cluster</w:t>
              </w:r>
            </w:ins>
          </w:p>
        </w:tc>
        <w:tc>
          <w:tcPr>
            <w:tcW w:w="1130" w:type="dxa"/>
            <w:tcPrChange w:id="1269" w:author="冯 晓涵" w:date="2021-08-29T01:38:00Z">
              <w:tcPr>
                <w:tcW w:w="1130" w:type="dxa"/>
              </w:tcPr>
            </w:tcPrChange>
          </w:tcPr>
          <w:p w14:paraId="78C61951" w14:textId="77777777" w:rsidR="0044415D" w:rsidRPr="002513AB" w:rsidRDefault="0044415D" w:rsidP="0044415D">
            <w:pPr>
              <w:spacing w:before="156"/>
              <w:rPr>
                <w:ins w:id="1270" w:author="冯 晓涵" w:date="2021-08-28T19:35:00Z"/>
                <w:rFonts w:ascii="Times New Roman" w:hAnsi="Times New Roman" w:cs="Times New Roman"/>
                <w:b/>
                <w:bCs/>
                <w:color w:val="000000"/>
                <w:szCs w:val="21"/>
                <w:shd w:val="clear" w:color="auto" w:fill="FFFFFF"/>
                <w:rPrChange w:id="1271" w:author="冯 晓涵" w:date="2021-08-29T17:27:00Z">
                  <w:rPr>
                    <w:ins w:id="1272" w:author="冯 晓涵" w:date="2021-08-28T19:35:00Z"/>
                    <w:rFonts w:ascii="Times New Roman" w:hAnsi="Times New Roman" w:cs="Times New Roman"/>
                    <w:color w:val="000000"/>
                    <w:sz w:val="20"/>
                    <w:szCs w:val="21"/>
                    <w:shd w:val="clear" w:color="auto" w:fill="FFFFFF"/>
                  </w:rPr>
                </w:rPrChange>
              </w:rPr>
            </w:pPr>
            <w:ins w:id="1273" w:author="冯 晓涵" w:date="2021-08-28T19:35:00Z">
              <w:r w:rsidRPr="002513AB">
                <w:rPr>
                  <w:rFonts w:ascii="Times New Roman" w:hAnsi="Times New Roman" w:cs="Times New Roman"/>
                  <w:b/>
                  <w:bCs/>
                  <w:szCs w:val="21"/>
                  <w:rPrChange w:id="1274" w:author="冯 晓涵" w:date="2021-08-29T17:27:00Z">
                    <w:rPr>
                      <w:rFonts w:ascii="Times New Roman" w:hAnsi="Times New Roman" w:cs="Times New Roman"/>
                      <w:sz w:val="20"/>
                      <w:szCs w:val="21"/>
                    </w:rPr>
                  </w:rPrChange>
                </w:rPr>
                <w:t>income_ SHAP</w:t>
              </w:r>
            </w:ins>
          </w:p>
        </w:tc>
        <w:tc>
          <w:tcPr>
            <w:tcW w:w="1422" w:type="dxa"/>
            <w:tcPrChange w:id="1275" w:author="冯 晓涵" w:date="2021-08-29T01:38:00Z">
              <w:tcPr>
                <w:tcW w:w="1422" w:type="dxa"/>
              </w:tcPr>
            </w:tcPrChange>
          </w:tcPr>
          <w:p w14:paraId="62C6388D" w14:textId="77777777" w:rsidR="0044415D" w:rsidRPr="002513AB" w:rsidRDefault="0044415D" w:rsidP="0044415D">
            <w:pPr>
              <w:spacing w:before="156"/>
              <w:rPr>
                <w:ins w:id="1276" w:author="冯 晓涵" w:date="2021-08-28T19:35:00Z"/>
                <w:rFonts w:ascii="Times New Roman" w:hAnsi="Times New Roman" w:cs="Times New Roman"/>
                <w:b/>
                <w:bCs/>
                <w:color w:val="000000"/>
                <w:szCs w:val="21"/>
                <w:shd w:val="clear" w:color="auto" w:fill="FFFFFF"/>
                <w:rPrChange w:id="1277" w:author="冯 晓涵" w:date="2021-08-29T17:27:00Z">
                  <w:rPr>
                    <w:ins w:id="1278" w:author="冯 晓涵" w:date="2021-08-28T19:35:00Z"/>
                    <w:rFonts w:ascii="Times New Roman" w:hAnsi="Times New Roman" w:cs="Times New Roman"/>
                    <w:color w:val="000000"/>
                    <w:sz w:val="20"/>
                    <w:szCs w:val="21"/>
                    <w:shd w:val="clear" w:color="auto" w:fill="FFFFFF"/>
                  </w:rPr>
                </w:rPrChange>
              </w:rPr>
            </w:pPr>
            <w:proofErr w:type="spellStart"/>
            <w:ins w:id="1279" w:author="冯 晓涵" w:date="2021-08-28T19:35:00Z">
              <w:r w:rsidRPr="002513AB">
                <w:rPr>
                  <w:rFonts w:ascii="Times New Roman" w:hAnsi="Times New Roman" w:cs="Times New Roman"/>
                  <w:b/>
                  <w:bCs/>
                  <w:szCs w:val="21"/>
                  <w:rPrChange w:id="1280" w:author="冯 晓涵" w:date="2021-08-29T17:27:00Z">
                    <w:rPr>
                      <w:rFonts w:ascii="Times New Roman" w:hAnsi="Times New Roman" w:cs="Times New Roman"/>
                      <w:sz w:val="20"/>
                      <w:szCs w:val="21"/>
                    </w:rPr>
                  </w:rPrChange>
                </w:rPr>
                <w:t>employment_SHAP</w:t>
              </w:r>
              <w:proofErr w:type="spellEnd"/>
            </w:ins>
          </w:p>
        </w:tc>
        <w:tc>
          <w:tcPr>
            <w:tcW w:w="850" w:type="dxa"/>
            <w:tcPrChange w:id="1281" w:author="冯 晓涵" w:date="2021-08-29T01:38:00Z">
              <w:tcPr>
                <w:tcW w:w="850" w:type="dxa"/>
              </w:tcPr>
            </w:tcPrChange>
          </w:tcPr>
          <w:p w14:paraId="69746A70" w14:textId="77777777" w:rsidR="0044415D" w:rsidRPr="002513AB" w:rsidRDefault="0044415D" w:rsidP="0044415D">
            <w:pPr>
              <w:spacing w:before="156"/>
              <w:rPr>
                <w:ins w:id="1282" w:author="冯 晓涵" w:date="2021-08-28T19:35:00Z"/>
                <w:rFonts w:ascii="Times New Roman" w:hAnsi="Times New Roman" w:cs="Times New Roman"/>
                <w:b/>
                <w:bCs/>
                <w:szCs w:val="21"/>
                <w:rPrChange w:id="1283" w:author="冯 晓涵" w:date="2021-08-29T17:27:00Z">
                  <w:rPr>
                    <w:ins w:id="1284" w:author="冯 晓涵" w:date="2021-08-28T19:35:00Z"/>
                    <w:rFonts w:ascii="Times New Roman" w:hAnsi="Times New Roman" w:cs="Times New Roman"/>
                    <w:sz w:val="20"/>
                    <w:szCs w:val="21"/>
                  </w:rPr>
                </w:rPrChange>
              </w:rPr>
            </w:pPr>
            <w:proofErr w:type="spellStart"/>
            <w:ins w:id="1285" w:author="冯 晓涵" w:date="2021-08-28T19:35:00Z">
              <w:r w:rsidRPr="002513AB">
                <w:rPr>
                  <w:rFonts w:ascii="Times New Roman" w:hAnsi="Times New Roman" w:cs="Times New Roman"/>
                  <w:b/>
                  <w:bCs/>
                  <w:szCs w:val="21"/>
                  <w:rPrChange w:id="1286" w:author="冯 晓涵" w:date="2021-08-29T17:27:00Z">
                    <w:rPr>
                      <w:rFonts w:ascii="Times New Roman" w:hAnsi="Times New Roman" w:cs="Times New Roman"/>
                      <w:sz w:val="20"/>
                      <w:szCs w:val="21"/>
                    </w:rPr>
                  </w:rPrChange>
                </w:rPr>
                <w:t>edu</w:t>
              </w:r>
              <w:proofErr w:type="spellEnd"/>
              <w:r w:rsidRPr="002513AB">
                <w:rPr>
                  <w:rFonts w:ascii="Times New Roman" w:hAnsi="Times New Roman" w:cs="Times New Roman"/>
                  <w:b/>
                  <w:bCs/>
                  <w:szCs w:val="21"/>
                  <w:rPrChange w:id="1287" w:author="冯 晓涵" w:date="2021-08-29T17:27:00Z">
                    <w:rPr>
                      <w:rFonts w:ascii="Times New Roman" w:hAnsi="Times New Roman" w:cs="Times New Roman"/>
                      <w:sz w:val="20"/>
                      <w:szCs w:val="21"/>
                    </w:rPr>
                  </w:rPrChange>
                </w:rPr>
                <w:t>_</w:t>
              </w:r>
            </w:ins>
          </w:p>
          <w:p w14:paraId="32243623" w14:textId="77777777" w:rsidR="0044415D" w:rsidRPr="002513AB" w:rsidRDefault="0044415D" w:rsidP="0044415D">
            <w:pPr>
              <w:spacing w:before="156"/>
              <w:rPr>
                <w:ins w:id="1288" w:author="冯 晓涵" w:date="2021-08-28T19:35:00Z"/>
                <w:rFonts w:ascii="Times New Roman" w:hAnsi="Times New Roman" w:cs="Times New Roman"/>
                <w:b/>
                <w:bCs/>
                <w:color w:val="000000"/>
                <w:szCs w:val="21"/>
                <w:shd w:val="clear" w:color="auto" w:fill="FFFFFF"/>
                <w:rPrChange w:id="1289" w:author="冯 晓涵" w:date="2021-08-29T17:27:00Z">
                  <w:rPr>
                    <w:ins w:id="1290" w:author="冯 晓涵" w:date="2021-08-28T19:35:00Z"/>
                    <w:rFonts w:ascii="Times New Roman" w:hAnsi="Times New Roman" w:cs="Times New Roman"/>
                    <w:color w:val="000000"/>
                    <w:sz w:val="20"/>
                    <w:szCs w:val="21"/>
                    <w:shd w:val="clear" w:color="auto" w:fill="FFFFFF"/>
                  </w:rPr>
                </w:rPrChange>
              </w:rPr>
            </w:pPr>
            <w:ins w:id="1291" w:author="冯 晓涵" w:date="2021-08-28T19:35:00Z">
              <w:r w:rsidRPr="002513AB">
                <w:rPr>
                  <w:rFonts w:ascii="Times New Roman" w:hAnsi="Times New Roman" w:cs="Times New Roman"/>
                  <w:b/>
                  <w:bCs/>
                  <w:szCs w:val="21"/>
                  <w:rPrChange w:id="1292" w:author="冯 晓涵" w:date="2021-08-29T17:27:00Z">
                    <w:rPr>
                      <w:rFonts w:ascii="Times New Roman" w:hAnsi="Times New Roman" w:cs="Times New Roman"/>
                      <w:sz w:val="20"/>
                      <w:szCs w:val="21"/>
                    </w:rPr>
                  </w:rPrChange>
                </w:rPr>
                <w:t>SHAP</w:t>
              </w:r>
            </w:ins>
          </w:p>
        </w:tc>
        <w:tc>
          <w:tcPr>
            <w:tcW w:w="993" w:type="dxa"/>
            <w:tcPrChange w:id="1293" w:author="冯 晓涵" w:date="2021-08-29T01:38:00Z">
              <w:tcPr>
                <w:tcW w:w="993" w:type="dxa"/>
              </w:tcPr>
            </w:tcPrChange>
          </w:tcPr>
          <w:p w14:paraId="323DA253" w14:textId="77777777" w:rsidR="0044415D" w:rsidRPr="002513AB" w:rsidRDefault="0044415D" w:rsidP="0044415D">
            <w:pPr>
              <w:spacing w:before="156"/>
              <w:rPr>
                <w:ins w:id="1294" w:author="冯 晓涵" w:date="2021-08-28T19:35:00Z"/>
                <w:rFonts w:ascii="Times New Roman" w:hAnsi="Times New Roman" w:cs="Times New Roman"/>
                <w:b/>
                <w:bCs/>
                <w:color w:val="000000"/>
                <w:szCs w:val="21"/>
                <w:shd w:val="clear" w:color="auto" w:fill="FFFFFF"/>
                <w:rPrChange w:id="1295" w:author="冯 晓涵" w:date="2021-08-29T17:27:00Z">
                  <w:rPr>
                    <w:ins w:id="1296" w:author="冯 晓涵" w:date="2021-08-28T19:35:00Z"/>
                    <w:rFonts w:ascii="Times New Roman" w:hAnsi="Times New Roman" w:cs="Times New Roman"/>
                    <w:color w:val="000000"/>
                    <w:sz w:val="20"/>
                    <w:szCs w:val="21"/>
                    <w:shd w:val="clear" w:color="auto" w:fill="FFFFFF"/>
                  </w:rPr>
                </w:rPrChange>
              </w:rPr>
            </w:pPr>
            <w:ins w:id="1297" w:author="冯 晓涵" w:date="2021-08-28T19:35:00Z">
              <w:r w:rsidRPr="002513AB">
                <w:rPr>
                  <w:rFonts w:ascii="Times New Roman" w:hAnsi="Times New Roman" w:cs="Times New Roman"/>
                  <w:b/>
                  <w:bCs/>
                  <w:szCs w:val="21"/>
                  <w:rPrChange w:id="1298" w:author="冯 晓涵" w:date="2021-08-29T17:27:00Z">
                    <w:rPr>
                      <w:rFonts w:ascii="Times New Roman" w:hAnsi="Times New Roman" w:cs="Times New Roman"/>
                      <w:sz w:val="20"/>
                      <w:szCs w:val="21"/>
                    </w:rPr>
                  </w:rPrChange>
                </w:rPr>
                <w:t>health_ SHAP</w:t>
              </w:r>
            </w:ins>
          </w:p>
        </w:tc>
        <w:tc>
          <w:tcPr>
            <w:tcW w:w="850" w:type="dxa"/>
            <w:tcPrChange w:id="1299" w:author="冯 晓涵" w:date="2021-08-29T01:38:00Z">
              <w:tcPr>
                <w:tcW w:w="850" w:type="dxa"/>
              </w:tcPr>
            </w:tcPrChange>
          </w:tcPr>
          <w:p w14:paraId="01891A2E" w14:textId="77777777" w:rsidR="0044415D" w:rsidRPr="002513AB" w:rsidRDefault="0044415D" w:rsidP="0044415D">
            <w:pPr>
              <w:spacing w:before="156"/>
              <w:rPr>
                <w:ins w:id="1300" w:author="冯 晓涵" w:date="2021-08-28T19:35:00Z"/>
                <w:rFonts w:ascii="Times New Roman" w:hAnsi="Times New Roman" w:cs="Times New Roman"/>
                <w:b/>
                <w:bCs/>
                <w:szCs w:val="21"/>
                <w:rPrChange w:id="1301" w:author="冯 晓涵" w:date="2021-08-29T17:27:00Z">
                  <w:rPr>
                    <w:ins w:id="1302" w:author="冯 晓涵" w:date="2021-08-28T19:35:00Z"/>
                    <w:rFonts w:ascii="Times New Roman" w:hAnsi="Times New Roman" w:cs="Times New Roman"/>
                    <w:sz w:val="20"/>
                    <w:szCs w:val="21"/>
                  </w:rPr>
                </w:rPrChange>
              </w:rPr>
            </w:pPr>
            <w:ins w:id="1303" w:author="冯 晓涵" w:date="2021-08-28T19:35:00Z">
              <w:r w:rsidRPr="002513AB">
                <w:rPr>
                  <w:rFonts w:ascii="Times New Roman" w:hAnsi="Times New Roman" w:cs="Times New Roman"/>
                  <w:b/>
                  <w:bCs/>
                  <w:szCs w:val="21"/>
                  <w:rPrChange w:id="1304" w:author="冯 晓涵" w:date="2021-08-29T17:27:00Z">
                    <w:rPr>
                      <w:rFonts w:ascii="Times New Roman" w:hAnsi="Times New Roman" w:cs="Times New Roman"/>
                      <w:sz w:val="20"/>
                      <w:szCs w:val="21"/>
                    </w:rPr>
                  </w:rPrChange>
                </w:rPr>
                <w:t>crime_</w:t>
              </w:r>
            </w:ins>
          </w:p>
          <w:p w14:paraId="03BE09E4" w14:textId="77777777" w:rsidR="0044415D" w:rsidRPr="002513AB" w:rsidRDefault="0044415D" w:rsidP="0044415D">
            <w:pPr>
              <w:spacing w:before="156"/>
              <w:rPr>
                <w:ins w:id="1305" w:author="冯 晓涵" w:date="2021-08-28T19:35:00Z"/>
                <w:rFonts w:ascii="Times New Roman" w:hAnsi="Times New Roman" w:cs="Times New Roman"/>
                <w:b/>
                <w:bCs/>
                <w:color w:val="000000"/>
                <w:szCs w:val="21"/>
                <w:shd w:val="clear" w:color="auto" w:fill="FFFFFF"/>
                <w:rPrChange w:id="1306" w:author="冯 晓涵" w:date="2021-08-29T17:27:00Z">
                  <w:rPr>
                    <w:ins w:id="1307" w:author="冯 晓涵" w:date="2021-08-28T19:35:00Z"/>
                    <w:rFonts w:ascii="Times New Roman" w:hAnsi="Times New Roman" w:cs="Times New Roman"/>
                    <w:color w:val="000000"/>
                    <w:sz w:val="20"/>
                    <w:szCs w:val="21"/>
                    <w:shd w:val="clear" w:color="auto" w:fill="FFFFFF"/>
                  </w:rPr>
                </w:rPrChange>
              </w:rPr>
            </w:pPr>
            <w:ins w:id="1308" w:author="冯 晓涵" w:date="2021-08-28T19:35:00Z">
              <w:r w:rsidRPr="002513AB">
                <w:rPr>
                  <w:rFonts w:ascii="Times New Roman" w:hAnsi="Times New Roman" w:cs="Times New Roman"/>
                  <w:b/>
                  <w:bCs/>
                  <w:szCs w:val="21"/>
                  <w:rPrChange w:id="1309" w:author="冯 晓涵" w:date="2021-08-29T17:27:00Z">
                    <w:rPr>
                      <w:rFonts w:ascii="Times New Roman" w:hAnsi="Times New Roman" w:cs="Times New Roman"/>
                      <w:sz w:val="20"/>
                      <w:szCs w:val="21"/>
                    </w:rPr>
                  </w:rPrChange>
                </w:rPr>
                <w:t>SHAP</w:t>
              </w:r>
            </w:ins>
          </w:p>
        </w:tc>
        <w:tc>
          <w:tcPr>
            <w:tcW w:w="992" w:type="dxa"/>
            <w:tcPrChange w:id="1310" w:author="冯 晓涵" w:date="2021-08-29T01:38:00Z">
              <w:tcPr>
                <w:tcW w:w="992" w:type="dxa"/>
              </w:tcPr>
            </w:tcPrChange>
          </w:tcPr>
          <w:p w14:paraId="2C8E25A1" w14:textId="77777777" w:rsidR="0044415D" w:rsidRPr="002513AB" w:rsidRDefault="0044415D" w:rsidP="0044415D">
            <w:pPr>
              <w:spacing w:before="156"/>
              <w:rPr>
                <w:ins w:id="1311" w:author="冯 晓涵" w:date="2021-08-28T19:35:00Z"/>
                <w:rFonts w:ascii="Times New Roman" w:hAnsi="Times New Roman" w:cs="Times New Roman"/>
                <w:b/>
                <w:bCs/>
                <w:color w:val="000000"/>
                <w:szCs w:val="21"/>
                <w:shd w:val="clear" w:color="auto" w:fill="FFFFFF"/>
                <w:rPrChange w:id="1312" w:author="冯 晓涵" w:date="2021-08-29T17:27:00Z">
                  <w:rPr>
                    <w:ins w:id="1313" w:author="冯 晓涵" w:date="2021-08-28T19:35:00Z"/>
                    <w:rFonts w:ascii="Times New Roman" w:hAnsi="Times New Roman" w:cs="Times New Roman"/>
                    <w:color w:val="000000"/>
                    <w:sz w:val="20"/>
                    <w:szCs w:val="21"/>
                    <w:shd w:val="clear" w:color="auto" w:fill="FFFFFF"/>
                  </w:rPr>
                </w:rPrChange>
              </w:rPr>
            </w:pPr>
            <w:ins w:id="1314" w:author="冯 晓涵" w:date="2021-08-28T19:35:00Z">
              <w:r w:rsidRPr="002513AB">
                <w:rPr>
                  <w:rFonts w:ascii="Times New Roman" w:hAnsi="Times New Roman" w:cs="Times New Roman"/>
                  <w:b/>
                  <w:bCs/>
                  <w:szCs w:val="21"/>
                  <w:rPrChange w:id="1315" w:author="冯 晓涵" w:date="2021-08-29T17:27:00Z">
                    <w:rPr>
                      <w:rFonts w:ascii="Times New Roman" w:hAnsi="Times New Roman" w:cs="Times New Roman"/>
                      <w:sz w:val="20"/>
                      <w:szCs w:val="21"/>
                    </w:rPr>
                  </w:rPrChange>
                </w:rPr>
                <w:t>house_ SHAP</w:t>
              </w:r>
            </w:ins>
          </w:p>
        </w:tc>
        <w:tc>
          <w:tcPr>
            <w:tcW w:w="903" w:type="dxa"/>
            <w:tcPrChange w:id="1316" w:author="冯 晓涵" w:date="2021-08-29T01:38:00Z">
              <w:tcPr>
                <w:tcW w:w="903" w:type="dxa"/>
              </w:tcPr>
            </w:tcPrChange>
          </w:tcPr>
          <w:p w14:paraId="6446607E" w14:textId="77777777" w:rsidR="0044415D" w:rsidRPr="002513AB" w:rsidRDefault="0044415D" w:rsidP="0044415D">
            <w:pPr>
              <w:spacing w:before="156"/>
              <w:rPr>
                <w:ins w:id="1317" w:author="冯 晓涵" w:date="2021-08-28T19:35:00Z"/>
                <w:rFonts w:ascii="Times New Roman" w:hAnsi="Times New Roman" w:cs="Times New Roman"/>
                <w:b/>
                <w:bCs/>
                <w:szCs w:val="21"/>
                <w:rPrChange w:id="1318" w:author="冯 晓涵" w:date="2021-08-29T17:27:00Z">
                  <w:rPr>
                    <w:ins w:id="1319" w:author="冯 晓涵" w:date="2021-08-28T19:35:00Z"/>
                    <w:rFonts w:ascii="Times New Roman" w:hAnsi="Times New Roman" w:cs="Times New Roman"/>
                    <w:sz w:val="20"/>
                    <w:szCs w:val="21"/>
                  </w:rPr>
                </w:rPrChange>
              </w:rPr>
            </w:pPr>
            <w:ins w:id="1320" w:author="冯 晓涵" w:date="2021-08-28T19:35:00Z">
              <w:r w:rsidRPr="002513AB">
                <w:rPr>
                  <w:rFonts w:ascii="Times New Roman" w:hAnsi="Times New Roman" w:cs="Times New Roman"/>
                  <w:b/>
                  <w:bCs/>
                  <w:szCs w:val="21"/>
                  <w:rPrChange w:id="1321" w:author="冯 晓涵" w:date="2021-08-29T17:27:00Z">
                    <w:rPr>
                      <w:rFonts w:ascii="Times New Roman" w:hAnsi="Times New Roman" w:cs="Times New Roman"/>
                      <w:sz w:val="20"/>
                      <w:szCs w:val="21"/>
                    </w:rPr>
                  </w:rPrChange>
                </w:rPr>
                <w:t>live_</w:t>
              </w:r>
            </w:ins>
          </w:p>
          <w:p w14:paraId="7AF0BBDE" w14:textId="77777777" w:rsidR="0044415D" w:rsidRPr="002513AB" w:rsidRDefault="0044415D" w:rsidP="0044415D">
            <w:pPr>
              <w:spacing w:before="156"/>
              <w:rPr>
                <w:ins w:id="1322" w:author="冯 晓涵" w:date="2021-08-28T19:35:00Z"/>
                <w:rFonts w:ascii="Times New Roman" w:hAnsi="Times New Roman" w:cs="Times New Roman"/>
                <w:b/>
                <w:bCs/>
                <w:color w:val="000000"/>
                <w:szCs w:val="21"/>
                <w:shd w:val="clear" w:color="auto" w:fill="FFFFFF"/>
                <w:rPrChange w:id="1323" w:author="冯 晓涵" w:date="2021-08-29T17:27:00Z">
                  <w:rPr>
                    <w:ins w:id="1324" w:author="冯 晓涵" w:date="2021-08-28T19:35:00Z"/>
                    <w:rFonts w:ascii="Times New Roman" w:hAnsi="Times New Roman" w:cs="Times New Roman"/>
                    <w:color w:val="000000"/>
                    <w:sz w:val="20"/>
                    <w:szCs w:val="21"/>
                    <w:shd w:val="clear" w:color="auto" w:fill="FFFFFF"/>
                  </w:rPr>
                </w:rPrChange>
              </w:rPr>
            </w:pPr>
            <w:ins w:id="1325" w:author="冯 晓涵" w:date="2021-08-28T19:35:00Z">
              <w:r w:rsidRPr="002513AB">
                <w:rPr>
                  <w:rFonts w:ascii="Times New Roman" w:hAnsi="Times New Roman" w:cs="Times New Roman"/>
                  <w:b/>
                  <w:bCs/>
                  <w:szCs w:val="21"/>
                  <w:rPrChange w:id="1326" w:author="冯 晓涵" w:date="2021-08-29T17:27:00Z">
                    <w:rPr>
                      <w:rFonts w:ascii="Times New Roman" w:hAnsi="Times New Roman" w:cs="Times New Roman"/>
                      <w:sz w:val="20"/>
                      <w:szCs w:val="21"/>
                    </w:rPr>
                  </w:rPrChange>
                </w:rPr>
                <w:t>SHAP</w:t>
              </w:r>
            </w:ins>
          </w:p>
        </w:tc>
      </w:tr>
      <w:tr w:rsidR="0044415D" w:rsidRPr="0044415D" w14:paraId="67765563" w14:textId="77777777" w:rsidTr="00716E88">
        <w:trPr>
          <w:trHeight w:val="285"/>
          <w:ins w:id="1327" w:author="冯 晓涵" w:date="2021-08-28T19:35:00Z"/>
          <w:trPrChange w:id="1328" w:author="冯 晓涵" w:date="2021-08-29T01:38:00Z">
            <w:trPr>
              <w:trHeight w:val="285"/>
              <w:jc w:val="center"/>
            </w:trPr>
          </w:trPrChange>
        </w:trPr>
        <w:tc>
          <w:tcPr>
            <w:tcW w:w="850" w:type="dxa"/>
            <w:tcPrChange w:id="1329" w:author="冯 晓涵" w:date="2021-08-29T01:38:00Z">
              <w:tcPr>
                <w:tcW w:w="850" w:type="dxa"/>
              </w:tcPr>
            </w:tcPrChange>
          </w:tcPr>
          <w:p w14:paraId="1C2C464A" w14:textId="77777777" w:rsidR="0044415D" w:rsidRPr="002E5505" w:rsidRDefault="0044415D" w:rsidP="0044415D">
            <w:pPr>
              <w:spacing w:before="156"/>
              <w:rPr>
                <w:ins w:id="1330" w:author="冯 晓涵" w:date="2021-08-28T19:35:00Z"/>
                <w:rFonts w:ascii="Times New Roman" w:hAnsi="Times New Roman" w:cs="Times New Roman"/>
                <w:sz w:val="22"/>
                <w:rPrChange w:id="1331" w:author="冯 晓涵" w:date="2021-08-29T22:56:00Z">
                  <w:rPr>
                    <w:ins w:id="1332" w:author="冯 晓涵" w:date="2021-08-28T19:35:00Z"/>
                    <w:rFonts w:ascii="Times New Roman" w:hAnsi="Times New Roman" w:cs="Times New Roman"/>
                  </w:rPr>
                </w:rPrChange>
              </w:rPr>
            </w:pPr>
            <w:ins w:id="1333" w:author="冯 晓涵" w:date="2021-08-28T19:35:00Z">
              <w:r w:rsidRPr="002E5505">
                <w:rPr>
                  <w:rFonts w:ascii="Times New Roman" w:hAnsi="Times New Roman" w:cs="Times New Roman"/>
                  <w:sz w:val="22"/>
                  <w:rPrChange w:id="1334" w:author="冯 晓涵" w:date="2021-08-29T22:56:00Z">
                    <w:rPr>
                      <w:rFonts w:ascii="Times New Roman" w:hAnsi="Times New Roman" w:cs="Times New Roman"/>
                    </w:rPr>
                  </w:rPrChange>
                </w:rPr>
                <w:t>0</w:t>
              </w:r>
            </w:ins>
          </w:p>
        </w:tc>
        <w:tc>
          <w:tcPr>
            <w:tcW w:w="1130" w:type="dxa"/>
            <w:noWrap/>
            <w:vAlign w:val="bottom"/>
            <w:tcPrChange w:id="1335" w:author="冯 晓涵" w:date="2021-08-29T01:38:00Z">
              <w:tcPr>
                <w:tcW w:w="1130" w:type="dxa"/>
                <w:noWrap/>
                <w:vAlign w:val="bottom"/>
              </w:tcPr>
            </w:tcPrChange>
          </w:tcPr>
          <w:p w14:paraId="699157C1" w14:textId="77777777" w:rsidR="0044415D" w:rsidRPr="00D14DF1" w:rsidRDefault="0044415D" w:rsidP="0044415D">
            <w:pPr>
              <w:spacing w:before="156"/>
              <w:rPr>
                <w:ins w:id="1336" w:author="冯 晓涵" w:date="2021-08-28T19:35:00Z"/>
                <w:rFonts w:ascii="Times New Roman" w:hAnsi="Times New Roman" w:cs="Times New Roman"/>
                <w:szCs w:val="21"/>
              </w:rPr>
            </w:pPr>
            <w:ins w:id="1337" w:author="冯 晓涵" w:date="2021-08-28T19:35:00Z">
              <w:r w:rsidRPr="002E5505">
                <w:rPr>
                  <w:rFonts w:ascii="Times New Roman" w:eastAsia="等线" w:hAnsi="Times New Roman" w:cs="Times New Roman"/>
                  <w:color w:val="000000"/>
                  <w:szCs w:val="21"/>
                  <w:rPrChange w:id="1338" w:author="冯 晓涵" w:date="2021-08-29T22:56:00Z">
                    <w:rPr>
                      <w:rFonts w:ascii="等线" w:eastAsia="等线" w:hAnsi="等线"/>
                      <w:color w:val="000000"/>
                      <w:sz w:val="22"/>
                    </w:rPr>
                  </w:rPrChange>
                </w:rPr>
                <w:t xml:space="preserve">0.213 </w:t>
              </w:r>
            </w:ins>
          </w:p>
        </w:tc>
        <w:tc>
          <w:tcPr>
            <w:tcW w:w="1422" w:type="dxa"/>
            <w:noWrap/>
            <w:vAlign w:val="bottom"/>
            <w:tcPrChange w:id="1339" w:author="冯 晓涵" w:date="2021-08-29T01:38:00Z">
              <w:tcPr>
                <w:tcW w:w="1422" w:type="dxa"/>
                <w:noWrap/>
                <w:vAlign w:val="bottom"/>
              </w:tcPr>
            </w:tcPrChange>
          </w:tcPr>
          <w:p w14:paraId="07E06B4C" w14:textId="77777777" w:rsidR="0044415D" w:rsidRPr="00D14DF1" w:rsidRDefault="0044415D" w:rsidP="0044415D">
            <w:pPr>
              <w:spacing w:before="156"/>
              <w:rPr>
                <w:ins w:id="1340" w:author="冯 晓涵" w:date="2021-08-28T19:35:00Z"/>
                <w:rFonts w:ascii="Times New Roman" w:hAnsi="Times New Roman" w:cs="Times New Roman"/>
                <w:szCs w:val="21"/>
              </w:rPr>
            </w:pPr>
            <w:ins w:id="1341" w:author="冯 晓涵" w:date="2021-08-28T19:35:00Z">
              <w:r w:rsidRPr="002E5505">
                <w:rPr>
                  <w:rFonts w:ascii="Times New Roman" w:eastAsia="等线" w:hAnsi="Times New Roman" w:cs="Times New Roman"/>
                  <w:color w:val="000000"/>
                  <w:szCs w:val="21"/>
                  <w:rPrChange w:id="1342" w:author="冯 晓涵" w:date="2021-08-29T22:56:00Z">
                    <w:rPr>
                      <w:rFonts w:ascii="等线" w:eastAsia="等线" w:hAnsi="等线"/>
                      <w:color w:val="000000"/>
                      <w:sz w:val="22"/>
                    </w:rPr>
                  </w:rPrChange>
                </w:rPr>
                <w:t xml:space="preserve">0.208 </w:t>
              </w:r>
            </w:ins>
          </w:p>
        </w:tc>
        <w:tc>
          <w:tcPr>
            <w:tcW w:w="850" w:type="dxa"/>
            <w:noWrap/>
            <w:vAlign w:val="bottom"/>
            <w:tcPrChange w:id="1343" w:author="冯 晓涵" w:date="2021-08-29T01:38:00Z">
              <w:tcPr>
                <w:tcW w:w="850" w:type="dxa"/>
                <w:noWrap/>
                <w:vAlign w:val="bottom"/>
              </w:tcPr>
            </w:tcPrChange>
          </w:tcPr>
          <w:p w14:paraId="4780F077" w14:textId="77777777" w:rsidR="0044415D" w:rsidRPr="00D14DF1" w:rsidRDefault="0044415D" w:rsidP="0044415D">
            <w:pPr>
              <w:spacing w:before="156"/>
              <w:rPr>
                <w:ins w:id="1344" w:author="冯 晓涵" w:date="2021-08-28T19:35:00Z"/>
                <w:rFonts w:ascii="Times New Roman" w:hAnsi="Times New Roman" w:cs="Times New Roman"/>
                <w:szCs w:val="21"/>
              </w:rPr>
            </w:pPr>
            <w:ins w:id="1345" w:author="冯 晓涵" w:date="2021-08-28T19:35:00Z">
              <w:r w:rsidRPr="002E5505">
                <w:rPr>
                  <w:rFonts w:ascii="Times New Roman" w:eastAsia="等线" w:hAnsi="Times New Roman" w:cs="Times New Roman"/>
                  <w:color w:val="000000"/>
                  <w:szCs w:val="21"/>
                  <w:rPrChange w:id="1346" w:author="冯 晓涵" w:date="2021-08-29T22:56:00Z">
                    <w:rPr>
                      <w:rFonts w:ascii="等线" w:eastAsia="等线" w:hAnsi="等线"/>
                      <w:color w:val="000000"/>
                      <w:sz w:val="22"/>
                    </w:rPr>
                  </w:rPrChange>
                </w:rPr>
                <w:t xml:space="preserve">0.087 </w:t>
              </w:r>
            </w:ins>
          </w:p>
        </w:tc>
        <w:tc>
          <w:tcPr>
            <w:tcW w:w="993" w:type="dxa"/>
            <w:noWrap/>
            <w:vAlign w:val="bottom"/>
            <w:tcPrChange w:id="1347" w:author="冯 晓涵" w:date="2021-08-29T01:38:00Z">
              <w:tcPr>
                <w:tcW w:w="993" w:type="dxa"/>
                <w:noWrap/>
                <w:vAlign w:val="bottom"/>
              </w:tcPr>
            </w:tcPrChange>
          </w:tcPr>
          <w:p w14:paraId="3895E55D" w14:textId="77777777" w:rsidR="0044415D" w:rsidRPr="00D14DF1" w:rsidRDefault="0044415D" w:rsidP="0044415D">
            <w:pPr>
              <w:spacing w:before="156"/>
              <w:rPr>
                <w:ins w:id="1348" w:author="冯 晓涵" w:date="2021-08-28T19:35:00Z"/>
                <w:rFonts w:ascii="Times New Roman" w:hAnsi="Times New Roman" w:cs="Times New Roman"/>
                <w:szCs w:val="21"/>
              </w:rPr>
            </w:pPr>
            <w:ins w:id="1349" w:author="冯 晓涵" w:date="2021-08-28T19:35:00Z">
              <w:r w:rsidRPr="002E5505">
                <w:rPr>
                  <w:rFonts w:ascii="Times New Roman" w:eastAsia="等线" w:hAnsi="Times New Roman" w:cs="Times New Roman"/>
                  <w:color w:val="000000"/>
                  <w:szCs w:val="21"/>
                  <w:rPrChange w:id="1350" w:author="冯 晓涵" w:date="2021-08-29T22:56:00Z">
                    <w:rPr>
                      <w:rFonts w:ascii="等线" w:eastAsia="等线" w:hAnsi="等线"/>
                      <w:color w:val="000000"/>
                      <w:sz w:val="22"/>
                    </w:rPr>
                  </w:rPrChange>
                </w:rPr>
                <w:t xml:space="preserve">0.168 </w:t>
              </w:r>
            </w:ins>
          </w:p>
        </w:tc>
        <w:tc>
          <w:tcPr>
            <w:tcW w:w="850" w:type="dxa"/>
            <w:noWrap/>
            <w:vAlign w:val="bottom"/>
            <w:tcPrChange w:id="1351" w:author="冯 晓涵" w:date="2021-08-29T01:38:00Z">
              <w:tcPr>
                <w:tcW w:w="850" w:type="dxa"/>
                <w:noWrap/>
                <w:vAlign w:val="bottom"/>
              </w:tcPr>
            </w:tcPrChange>
          </w:tcPr>
          <w:p w14:paraId="698CFC58" w14:textId="77777777" w:rsidR="0044415D" w:rsidRPr="00D14DF1" w:rsidRDefault="0044415D" w:rsidP="0044415D">
            <w:pPr>
              <w:spacing w:before="156"/>
              <w:rPr>
                <w:ins w:id="1352" w:author="冯 晓涵" w:date="2021-08-28T19:35:00Z"/>
                <w:rFonts w:ascii="Times New Roman" w:hAnsi="Times New Roman" w:cs="Times New Roman"/>
                <w:szCs w:val="21"/>
              </w:rPr>
            </w:pPr>
            <w:ins w:id="1353" w:author="冯 晓涵" w:date="2021-08-28T19:35:00Z">
              <w:r w:rsidRPr="002E5505">
                <w:rPr>
                  <w:rFonts w:ascii="Times New Roman" w:eastAsia="等线" w:hAnsi="Times New Roman" w:cs="Times New Roman"/>
                  <w:color w:val="000000"/>
                  <w:szCs w:val="21"/>
                  <w:rPrChange w:id="1354" w:author="冯 晓涵" w:date="2021-08-29T22:56:00Z">
                    <w:rPr>
                      <w:rFonts w:ascii="等线" w:eastAsia="等线" w:hAnsi="等线"/>
                      <w:color w:val="000000"/>
                      <w:sz w:val="22"/>
                    </w:rPr>
                  </w:rPrChange>
                </w:rPr>
                <w:t xml:space="preserve">0.200 </w:t>
              </w:r>
            </w:ins>
          </w:p>
        </w:tc>
        <w:tc>
          <w:tcPr>
            <w:tcW w:w="992" w:type="dxa"/>
            <w:noWrap/>
            <w:vAlign w:val="bottom"/>
            <w:tcPrChange w:id="1355" w:author="冯 晓涵" w:date="2021-08-29T01:38:00Z">
              <w:tcPr>
                <w:tcW w:w="992" w:type="dxa"/>
                <w:noWrap/>
                <w:vAlign w:val="bottom"/>
              </w:tcPr>
            </w:tcPrChange>
          </w:tcPr>
          <w:p w14:paraId="60B9BAD2" w14:textId="77777777" w:rsidR="0044415D" w:rsidRPr="00D14DF1" w:rsidRDefault="0044415D" w:rsidP="0044415D">
            <w:pPr>
              <w:spacing w:before="156"/>
              <w:rPr>
                <w:ins w:id="1356" w:author="冯 晓涵" w:date="2021-08-28T19:35:00Z"/>
                <w:rFonts w:ascii="Times New Roman" w:hAnsi="Times New Roman" w:cs="Times New Roman"/>
                <w:szCs w:val="21"/>
              </w:rPr>
            </w:pPr>
            <w:ins w:id="1357" w:author="冯 晓涵" w:date="2021-08-28T19:35:00Z">
              <w:r w:rsidRPr="002E5505">
                <w:rPr>
                  <w:rFonts w:ascii="Times New Roman" w:eastAsia="等线" w:hAnsi="Times New Roman" w:cs="Times New Roman"/>
                  <w:color w:val="000000"/>
                  <w:szCs w:val="21"/>
                  <w:rPrChange w:id="1358" w:author="冯 晓涵" w:date="2021-08-29T22:56:00Z">
                    <w:rPr>
                      <w:rFonts w:ascii="等线" w:eastAsia="等线" w:hAnsi="等线"/>
                      <w:color w:val="000000"/>
                      <w:sz w:val="22"/>
                    </w:rPr>
                  </w:rPrChange>
                </w:rPr>
                <w:t xml:space="preserve">0.021 </w:t>
              </w:r>
            </w:ins>
          </w:p>
        </w:tc>
        <w:tc>
          <w:tcPr>
            <w:tcW w:w="903" w:type="dxa"/>
            <w:noWrap/>
            <w:vAlign w:val="bottom"/>
            <w:tcPrChange w:id="1359" w:author="冯 晓涵" w:date="2021-08-29T01:38:00Z">
              <w:tcPr>
                <w:tcW w:w="903" w:type="dxa"/>
                <w:noWrap/>
                <w:vAlign w:val="bottom"/>
              </w:tcPr>
            </w:tcPrChange>
          </w:tcPr>
          <w:p w14:paraId="5040F7FC" w14:textId="77777777" w:rsidR="0044415D" w:rsidRPr="00D14DF1" w:rsidRDefault="0044415D" w:rsidP="0044415D">
            <w:pPr>
              <w:spacing w:before="156"/>
              <w:rPr>
                <w:ins w:id="1360" w:author="冯 晓涵" w:date="2021-08-28T19:35:00Z"/>
                <w:rFonts w:ascii="Times New Roman" w:hAnsi="Times New Roman" w:cs="Times New Roman"/>
                <w:szCs w:val="21"/>
              </w:rPr>
            </w:pPr>
            <w:ins w:id="1361" w:author="冯 晓涵" w:date="2021-08-28T19:35:00Z">
              <w:r w:rsidRPr="002E5505">
                <w:rPr>
                  <w:rFonts w:ascii="Times New Roman" w:eastAsia="等线" w:hAnsi="Times New Roman" w:cs="Times New Roman"/>
                  <w:color w:val="000000"/>
                  <w:szCs w:val="21"/>
                  <w:rPrChange w:id="1362" w:author="冯 晓涵" w:date="2021-08-29T22:56:00Z">
                    <w:rPr>
                      <w:rFonts w:ascii="等线" w:eastAsia="等线" w:hAnsi="等线"/>
                      <w:color w:val="000000"/>
                      <w:sz w:val="22"/>
                    </w:rPr>
                  </w:rPrChange>
                </w:rPr>
                <w:t xml:space="preserve">0.104 </w:t>
              </w:r>
            </w:ins>
          </w:p>
        </w:tc>
      </w:tr>
      <w:tr w:rsidR="0044415D" w:rsidRPr="0044415D" w14:paraId="6CD1D2E4" w14:textId="77777777" w:rsidTr="00716E88">
        <w:trPr>
          <w:trHeight w:val="285"/>
          <w:ins w:id="1363" w:author="冯 晓涵" w:date="2021-08-28T19:35:00Z"/>
          <w:trPrChange w:id="1364" w:author="冯 晓涵" w:date="2021-08-29T01:38:00Z">
            <w:trPr>
              <w:trHeight w:val="285"/>
              <w:jc w:val="center"/>
            </w:trPr>
          </w:trPrChange>
        </w:trPr>
        <w:tc>
          <w:tcPr>
            <w:tcW w:w="850" w:type="dxa"/>
            <w:tcPrChange w:id="1365" w:author="冯 晓涵" w:date="2021-08-29T01:38:00Z">
              <w:tcPr>
                <w:tcW w:w="850" w:type="dxa"/>
              </w:tcPr>
            </w:tcPrChange>
          </w:tcPr>
          <w:p w14:paraId="41B6A4CF" w14:textId="77777777" w:rsidR="0044415D" w:rsidRPr="002E5505" w:rsidRDefault="0044415D" w:rsidP="0044415D">
            <w:pPr>
              <w:spacing w:before="156"/>
              <w:rPr>
                <w:ins w:id="1366" w:author="冯 晓涵" w:date="2021-08-28T19:35:00Z"/>
                <w:rFonts w:ascii="Times New Roman" w:hAnsi="Times New Roman" w:cs="Times New Roman"/>
                <w:sz w:val="22"/>
                <w:rPrChange w:id="1367" w:author="冯 晓涵" w:date="2021-08-29T22:56:00Z">
                  <w:rPr>
                    <w:ins w:id="1368" w:author="冯 晓涵" w:date="2021-08-28T19:35:00Z"/>
                    <w:rFonts w:ascii="Times New Roman" w:hAnsi="Times New Roman" w:cs="Times New Roman"/>
                  </w:rPr>
                </w:rPrChange>
              </w:rPr>
            </w:pPr>
            <w:ins w:id="1369" w:author="冯 晓涵" w:date="2021-08-28T19:35:00Z">
              <w:r w:rsidRPr="002E5505">
                <w:rPr>
                  <w:rFonts w:ascii="Times New Roman" w:hAnsi="Times New Roman" w:cs="Times New Roman"/>
                  <w:sz w:val="22"/>
                  <w:rPrChange w:id="1370" w:author="冯 晓涵" w:date="2021-08-29T22:56:00Z">
                    <w:rPr>
                      <w:rFonts w:ascii="Times New Roman" w:hAnsi="Times New Roman" w:cs="Times New Roman"/>
                    </w:rPr>
                  </w:rPrChange>
                </w:rPr>
                <w:t>1</w:t>
              </w:r>
            </w:ins>
          </w:p>
        </w:tc>
        <w:tc>
          <w:tcPr>
            <w:tcW w:w="1130" w:type="dxa"/>
            <w:noWrap/>
            <w:vAlign w:val="bottom"/>
            <w:tcPrChange w:id="1371" w:author="冯 晓涵" w:date="2021-08-29T01:38:00Z">
              <w:tcPr>
                <w:tcW w:w="1130" w:type="dxa"/>
                <w:noWrap/>
                <w:vAlign w:val="bottom"/>
              </w:tcPr>
            </w:tcPrChange>
          </w:tcPr>
          <w:p w14:paraId="16DD7DFB" w14:textId="77777777" w:rsidR="0044415D" w:rsidRPr="00D14DF1" w:rsidRDefault="0044415D" w:rsidP="0044415D">
            <w:pPr>
              <w:spacing w:before="156"/>
              <w:rPr>
                <w:ins w:id="1372" w:author="冯 晓涵" w:date="2021-08-28T19:35:00Z"/>
                <w:rFonts w:ascii="Times New Roman" w:hAnsi="Times New Roman" w:cs="Times New Roman"/>
                <w:szCs w:val="21"/>
              </w:rPr>
            </w:pPr>
            <w:ins w:id="1373" w:author="冯 晓涵" w:date="2021-08-28T19:35:00Z">
              <w:r w:rsidRPr="002E5505">
                <w:rPr>
                  <w:rFonts w:ascii="Times New Roman" w:eastAsia="等线" w:hAnsi="Times New Roman" w:cs="Times New Roman"/>
                  <w:color w:val="000000"/>
                  <w:szCs w:val="21"/>
                  <w:rPrChange w:id="1374" w:author="冯 晓涵" w:date="2021-08-29T22:56:00Z">
                    <w:rPr>
                      <w:rFonts w:ascii="等线" w:eastAsia="等线" w:hAnsi="等线"/>
                      <w:color w:val="000000"/>
                      <w:sz w:val="22"/>
                    </w:rPr>
                  </w:rPrChange>
                </w:rPr>
                <w:t xml:space="preserve">0.201 </w:t>
              </w:r>
            </w:ins>
          </w:p>
        </w:tc>
        <w:tc>
          <w:tcPr>
            <w:tcW w:w="1422" w:type="dxa"/>
            <w:noWrap/>
            <w:vAlign w:val="bottom"/>
            <w:tcPrChange w:id="1375" w:author="冯 晓涵" w:date="2021-08-29T01:38:00Z">
              <w:tcPr>
                <w:tcW w:w="1422" w:type="dxa"/>
                <w:noWrap/>
                <w:vAlign w:val="bottom"/>
              </w:tcPr>
            </w:tcPrChange>
          </w:tcPr>
          <w:p w14:paraId="4A36C56C" w14:textId="77777777" w:rsidR="0044415D" w:rsidRPr="00D14DF1" w:rsidRDefault="0044415D" w:rsidP="0044415D">
            <w:pPr>
              <w:spacing w:before="156"/>
              <w:rPr>
                <w:ins w:id="1376" w:author="冯 晓涵" w:date="2021-08-28T19:35:00Z"/>
                <w:rFonts w:ascii="Times New Roman" w:hAnsi="Times New Roman" w:cs="Times New Roman"/>
                <w:szCs w:val="21"/>
              </w:rPr>
            </w:pPr>
            <w:ins w:id="1377" w:author="冯 晓涵" w:date="2021-08-28T19:35:00Z">
              <w:r w:rsidRPr="002E5505">
                <w:rPr>
                  <w:rFonts w:ascii="Times New Roman" w:eastAsia="等线" w:hAnsi="Times New Roman" w:cs="Times New Roman"/>
                  <w:color w:val="000000"/>
                  <w:szCs w:val="21"/>
                  <w:rPrChange w:id="1378" w:author="冯 晓涵" w:date="2021-08-29T22:56:00Z">
                    <w:rPr>
                      <w:rFonts w:ascii="等线" w:eastAsia="等线" w:hAnsi="等线"/>
                      <w:color w:val="000000"/>
                      <w:sz w:val="22"/>
                    </w:rPr>
                  </w:rPrChange>
                </w:rPr>
                <w:t xml:space="preserve">0.233 </w:t>
              </w:r>
            </w:ins>
          </w:p>
        </w:tc>
        <w:tc>
          <w:tcPr>
            <w:tcW w:w="850" w:type="dxa"/>
            <w:noWrap/>
            <w:vAlign w:val="bottom"/>
            <w:tcPrChange w:id="1379" w:author="冯 晓涵" w:date="2021-08-29T01:38:00Z">
              <w:tcPr>
                <w:tcW w:w="850" w:type="dxa"/>
                <w:noWrap/>
                <w:vAlign w:val="bottom"/>
              </w:tcPr>
            </w:tcPrChange>
          </w:tcPr>
          <w:p w14:paraId="3240A5C3" w14:textId="77777777" w:rsidR="0044415D" w:rsidRPr="00D14DF1" w:rsidRDefault="0044415D" w:rsidP="0044415D">
            <w:pPr>
              <w:spacing w:before="156"/>
              <w:rPr>
                <w:ins w:id="1380" w:author="冯 晓涵" w:date="2021-08-28T19:35:00Z"/>
                <w:rFonts w:ascii="Times New Roman" w:hAnsi="Times New Roman" w:cs="Times New Roman"/>
                <w:szCs w:val="21"/>
              </w:rPr>
            </w:pPr>
            <w:ins w:id="1381" w:author="冯 晓涵" w:date="2021-08-28T19:35:00Z">
              <w:r w:rsidRPr="002E5505">
                <w:rPr>
                  <w:rFonts w:ascii="Times New Roman" w:eastAsia="等线" w:hAnsi="Times New Roman" w:cs="Times New Roman"/>
                  <w:color w:val="000000"/>
                  <w:szCs w:val="21"/>
                  <w:rPrChange w:id="1382" w:author="冯 晓涵" w:date="2021-08-29T22:56:00Z">
                    <w:rPr>
                      <w:rFonts w:ascii="等线" w:eastAsia="等线" w:hAnsi="等线"/>
                      <w:color w:val="000000"/>
                      <w:sz w:val="22"/>
                    </w:rPr>
                  </w:rPrChange>
                </w:rPr>
                <w:t xml:space="preserve">0.124 </w:t>
              </w:r>
            </w:ins>
          </w:p>
        </w:tc>
        <w:tc>
          <w:tcPr>
            <w:tcW w:w="993" w:type="dxa"/>
            <w:noWrap/>
            <w:vAlign w:val="bottom"/>
            <w:tcPrChange w:id="1383" w:author="冯 晓涵" w:date="2021-08-29T01:38:00Z">
              <w:tcPr>
                <w:tcW w:w="993" w:type="dxa"/>
                <w:noWrap/>
                <w:vAlign w:val="bottom"/>
              </w:tcPr>
            </w:tcPrChange>
          </w:tcPr>
          <w:p w14:paraId="75240865" w14:textId="77777777" w:rsidR="0044415D" w:rsidRPr="00D14DF1" w:rsidRDefault="0044415D" w:rsidP="0044415D">
            <w:pPr>
              <w:spacing w:before="156"/>
              <w:rPr>
                <w:ins w:id="1384" w:author="冯 晓涵" w:date="2021-08-28T19:35:00Z"/>
                <w:rFonts w:ascii="Times New Roman" w:hAnsi="Times New Roman" w:cs="Times New Roman"/>
                <w:szCs w:val="21"/>
              </w:rPr>
            </w:pPr>
            <w:ins w:id="1385" w:author="冯 晓涵" w:date="2021-08-28T19:35:00Z">
              <w:r w:rsidRPr="002E5505">
                <w:rPr>
                  <w:rFonts w:ascii="Times New Roman" w:eastAsia="等线" w:hAnsi="Times New Roman" w:cs="Times New Roman"/>
                  <w:color w:val="000000"/>
                  <w:szCs w:val="21"/>
                  <w:rPrChange w:id="1386" w:author="冯 晓涵" w:date="2021-08-29T22:56:00Z">
                    <w:rPr>
                      <w:rFonts w:ascii="等线" w:eastAsia="等线" w:hAnsi="等线"/>
                      <w:color w:val="000000"/>
                      <w:sz w:val="22"/>
                    </w:rPr>
                  </w:rPrChange>
                </w:rPr>
                <w:t xml:space="preserve">0.086 </w:t>
              </w:r>
            </w:ins>
          </w:p>
        </w:tc>
        <w:tc>
          <w:tcPr>
            <w:tcW w:w="850" w:type="dxa"/>
            <w:noWrap/>
            <w:vAlign w:val="bottom"/>
            <w:tcPrChange w:id="1387" w:author="冯 晓涵" w:date="2021-08-29T01:38:00Z">
              <w:tcPr>
                <w:tcW w:w="850" w:type="dxa"/>
                <w:noWrap/>
                <w:vAlign w:val="bottom"/>
              </w:tcPr>
            </w:tcPrChange>
          </w:tcPr>
          <w:p w14:paraId="026313BD" w14:textId="77777777" w:rsidR="0044415D" w:rsidRPr="00D14DF1" w:rsidRDefault="0044415D" w:rsidP="0044415D">
            <w:pPr>
              <w:spacing w:before="156"/>
              <w:rPr>
                <w:ins w:id="1388" w:author="冯 晓涵" w:date="2021-08-28T19:35:00Z"/>
                <w:rFonts w:ascii="Times New Roman" w:hAnsi="Times New Roman" w:cs="Times New Roman"/>
                <w:szCs w:val="21"/>
              </w:rPr>
            </w:pPr>
            <w:ins w:id="1389" w:author="冯 晓涵" w:date="2021-08-28T19:35:00Z">
              <w:r w:rsidRPr="002E5505">
                <w:rPr>
                  <w:rFonts w:ascii="Times New Roman" w:eastAsia="等线" w:hAnsi="Times New Roman" w:cs="Times New Roman"/>
                  <w:color w:val="000000"/>
                  <w:szCs w:val="21"/>
                  <w:rPrChange w:id="1390" w:author="冯 晓涵" w:date="2021-08-29T22:56:00Z">
                    <w:rPr>
                      <w:rFonts w:ascii="等线" w:eastAsia="等线" w:hAnsi="等线"/>
                      <w:color w:val="000000"/>
                      <w:sz w:val="22"/>
                    </w:rPr>
                  </w:rPrChange>
                </w:rPr>
                <w:t xml:space="preserve">0.015 </w:t>
              </w:r>
            </w:ins>
          </w:p>
        </w:tc>
        <w:tc>
          <w:tcPr>
            <w:tcW w:w="992" w:type="dxa"/>
            <w:noWrap/>
            <w:vAlign w:val="bottom"/>
            <w:tcPrChange w:id="1391" w:author="冯 晓涵" w:date="2021-08-29T01:38:00Z">
              <w:tcPr>
                <w:tcW w:w="992" w:type="dxa"/>
                <w:noWrap/>
                <w:vAlign w:val="bottom"/>
              </w:tcPr>
            </w:tcPrChange>
          </w:tcPr>
          <w:p w14:paraId="2DF8F5AE" w14:textId="77777777" w:rsidR="0044415D" w:rsidRPr="00D14DF1" w:rsidRDefault="0044415D" w:rsidP="0044415D">
            <w:pPr>
              <w:spacing w:before="156"/>
              <w:rPr>
                <w:ins w:id="1392" w:author="冯 晓涵" w:date="2021-08-28T19:35:00Z"/>
                <w:rFonts w:ascii="Times New Roman" w:hAnsi="Times New Roman" w:cs="Times New Roman"/>
                <w:szCs w:val="21"/>
              </w:rPr>
            </w:pPr>
            <w:ins w:id="1393" w:author="冯 晓涵" w:date="2021-08-28T19:35:00Z">
              <w:r w:rsidRPr="002E5505">
                <w:rPr>
                  <w:rFonts w:ascii="Times New Roman" w:eastAsia="等线" w:hAnsi="Times New Roman" w:cs="Times New Roman"/>
                  <w:color w:val="000000"/>
                  <w:szCs w:val="21"/>
                  <w:rPrChange w:id="1394" w:author="冯 晓涵" w:date="2021-08-29T22:56:00Z">
                    <w:rPr>
                      <w:rFonts w:ascii="等线" w:eastAsia="等线" w:hAnsi="等线"/>
                      <w:color w:val="000000"/>
                      <w:sz w:val="22"/>
                    </w:rPr>
                  </w:rPrChange>
                </w:rPr>
                <w:t xml:space="preserve">0.202 </w:t>
              </w:r>
            </w:ins>
          </w:p>
        </w:tc>
        <w:tc>
          <w:tcPr>
            <w:tcW w:w="903" w:type="dxa"/>
            <w:noWrap/>
            <w:vAlign w:val="bottom"/>
            <w:tcPrChange w:id="1395" w:author="冯 晓涵" w:date="2021-08-29T01:38:00Z">
              <w:tcPr>
                <w:tcW w:w="903" w:type="dxa"/>
                <w:noWrap/>
                <w:vAlign w:val="bottom"/>
              </w:tcPr>
            </w:tcPrChange>
          </w:tcPr>
          <w:p w14:paraId="42F5DAA5" w14:textId="77777777" w:rsidR="0044415D" w:rsidRPr="00D14DF1" w:rsidRDefault="0044415D" w:rsidP="0044415D">
            <w:pPr>
              <w:spacing w:before="156"/>
              <w:rPr>
                <w:ins w:id="1396" w:author="冯 晓涵" w:date="2021-08-28T19:35:00Z"/>
                <w:rFonts w:ascii="Times New Roman" w:hAnsi="Times New Roman" w:cs="Times New Roman"/>
                <w:szCs w:val="21"/>
              </w:rPr>
            </w:pPr>
            <w:ins w:id="1397" w:author="冯 晓涵" w:date="2021-08-28T19:35:00Z">
              <w:r w:rsidRPr="002E5505">
                <w:rPr>
                  <w:rFonts w:ascii="Times New Roman" w:eastAsia="等线" w:hAnsi="Times New Roman" w:cs="Times New Roman"/>
                  <w:color w:val="000000"/>
                  <w:szCs w:val="21"/>
                  <w:rPrChange w:id="1398" w:author="冯 晓涵" w:date="2021-08-29T22:56:00Z">
                    <w:rPr>
                      <w:rFonts w:ascii="等线" w:eastAsia="等线" w:hAnsi="等线"/>
                      <w:color w:val="000000"/>
                      <w:sz w:val="22"/>
                    </w:rPr>
                  </w:rPrChange>
                </w:rPr>
                <w:t xml:space="preserve">0.138 </w:t>
              </w:r>
            </w:ins>
          </w:p>
        </w:tc>
      </w:tr>
      <w:tr w:rsidR="0044415D" w:rsidRPr="0044415D" w14:paraId="1083F2D3" w14:textId="77777777" w:rsidTr="00716E88">
        <w:trPr>
          <w:trHeight w:val="285"/>
          <w:ins w:id="1399" w:author="冯 晓涵" w:date="2021-08-28T19:35:00Z"/>
          <w:trPrChange w:id="1400" w:author="冯 晓涵" w:date="2021-08-29T01:38:00Z">
            <w:trPr>
              <w:trHeight w:val="285"/>
              <w:jc w:val="center"/>
            </w:trPr>
          </w:trPrChange>
        </w:trPr>
        <w:tc>
          <w:tcPr>
            <w:tcW w:w="850" w:type="dxa"/>
            <w:tcPrChange w:id="1401" w:author="冯 晓涵" w:date="2021-08-29T01:38:00Z">
              <w:tcPr>
                <w:tcW w:w="850" w:type="dxa"/>
              </w:tcPr>
            </w:tcPrChange>
          </w:tcPr>
          <w:p w14:paraId="489464B2" w14:textId="77777777" w:rsidR="0044415D" w:rsidRPr="002E5505" w:rsidRDefault="0044415D" w:rsidP="0044415D">
            <w:pPr>
              <w:spacing w:before="156"/>
              <w:rPr>
                <w:ins w:id="1402" w:author="冯 晓涵" w:date="2021-08-28T19:35:00Z"/>
                <w:rFonts w:ascii="Times New Roman" w:hAnsi="Times New Roman" w:cs="Times New Roman"/>
                <w:sz w:val="22"/>
                <w:rPrChange w:id="1403" w:author="冯 晓涵" w:date="2021-08-29T22:56:00Z">
                  <w:rPr>
                    <w:ins w:id="1404" w:author="冯 晓涵" w:date="2021-08-28T19:35:00Z"/>
                    <w:rFonts w:ascii="Times New Roman" w:hAnsi="Times New Roman" w:cs="Times New Roman"/>
                  </w:rPr>
                </w:rPrChange>
              </w:rPr>
            </w:pPr>
            <w:ins w:id="1405" w:author="冯 晓涵" w:date="2021-08-28T19:35:00Z">
              <w:r w:rsidRPr="002E5505">
                <w:rPr>
                  <w:rFonts w:ascii="Times New Roman" w:hAnsi="Times New Roman" w:cs="Times New Roman"/>
                  <w:sz w:val="22"/>
                  <w:rPrChange w:id="1406" w:author="冯 晓涵" w:date="2021-08-29T22:56:00Z">
                    <w:rPr>
                      <w:rFonts w:ascii="Times New Roman" w:hAnsi="Times New Roman" w:cs="Times New Roman"/>
                    </w:rPr>
                  </w:rPrChange>
                </w:rPr>
                <w:t>2</w:t>
              </w:r>
            </w:ins>
          </w:p>
        </w:tc>
        <w:tc>
          <w:tcPr>
            <w:tcW w:w="1130" w:type="dxa"/>
            <w:noWrap/>
            <w:vAlign w:val="bottom"/>
            <w:tcPrChange w:id="1407" w:author="冯 晓涵" w:date="2021-08-29T01:38:00Z">
              <w:tcPr>
                <w:tcW w:w="1130" w:type="dxa"/>
                <w:noWrap/>
                <w:vAlign w:val="bottom"/>
              </w:tcPr>
            </w:tcPrChange>
          </w:tcPr>
          <w:p w14:paraId="7FE7E1D8" w14:textId="77777777" w:rsidR="0044415D" w:rsidRPr="00D14DF1" w:rsidRDefault="0044415D" w:rsidP="0044415D">
            <w:pPr>
              <w:spacing w:before="156"/>
              <w:rPr>
                <w:ins w:id="1408" w:author="冯 晓涵" w:date="2021-08-28T19:35:00Z"/>
                <w:rFonts w:ascii="Times New Roman" w:hAnsi="Times New Roman" w:cs="Times New Roman"/>
                <w:szCs w:val="21"/>
              </w:rPr>
            </w:pPr>
            <w:ins w:id="1409" w:author="冯 晓涵" w:date="2021-08-28T19:35:00Z">
              <w:r w:rsidRPr="002E5505">
                <w:rPr>
                  <w:rFonts w:ascii="Times New Roman" w:eastAsia="等线" w:hAnsi="Times New Roman" w:cs="Times New Roman"/>
                  <w:color w:val="000000"/>
                  <w:szCs w:val="21"/>
                  <w:rPrChange w:id="1410" w:author="冯 晓涵" w:date="2021-08-29T22:56:00Z">
                    <w:rPr>
                      <w:rFonts w:ascii="等线" w:eastAsia="等线" w:hAnsi="等线"/>
                      <w:color w:val="000000"/>
                      <w:sz w:val="22"/>
                    </w:rPr>
                  </w:rPrChange>
                </w:rPr>
                <w:t xml:space="preserve">0.303 </w:t>
              </w:r>
            </w:ins>
          </w:p>
        </w:tc>
        <w:tc>
          <w:tcPr>
            <w:tcW w:w="1422" w:type="dxa"/>
            <w:noWrap/>
            <w:vAlign w:val="bottom"/>
            <w:tcPrChange w:id="1411" w:author="冯 晓涵" w:date="2021-08-29T01:38:00Z">
              <w:tcPr>
                <w:tcW w:w="1422" w:type="dxa"/>
                <w:noWrap/>
                <w:vAlign w:val="bottom"/>
              </w:tcPr>
            </w:tcPrChange>
          </w:tcPr>
          <w:p w14:paraId="7DD00BDC" w14:textId="77777777" w:rsidR="0044415D" w:rsidRPr="00D14DF1" w:rsidRDefault="0044415D" w:rsidP="0044415D">
            <w:pPr>
              <w:spacing w:before="156"/>
              <w:rPr>
                <w:ins w:id="1412" w:author="冯 晓涵" w:date="2021-08-28T19:35:00Z"/>
                <w:rFonts w:ascii="Times New Roman" w:hAnsi="Times New Roman" w:cs="Times New Roman"/>
                <w:szCs w:val="21"/>
              </w:rPr>
            </w:pPr>
            <w:ins w:id="1413" w:author="冯 晓涵" w:date="2021-08-28T19:35:00Z">
              <w:r w:rsidRPr="002E5505">
                <w:rPr>
                  <w:rFonts w:ascii="Times New Roman" w:eastAsia="等线" w:hAnsi="Times New Roman" w:cs="Times New Roman"/>
                  <w:color w:val="000000"/>
                  <w:szCs w:val="21"/>
                  <w:rPrChange w:id="1414" w:author="冯 晓涵" w:date="2021-08-29T22:56:00Z">
                    <w:rPr>
                      <w:rFonts w:ascii="等线" w:eastAsia="等线" w:hAnsi="等线"/>
                      <w:color w:val="000000"/>
                      <w:sz w:val="22"/>
                    </w:rPr>
                  </w:rPrChange>
                </w:rPr>
                <w:t xml:space="preserve">0.297 </w:t>
              </w:r>
            </w:ins>
          </w:p>
        </w:tc>
        <w:tc>
          <w:tcPr>
            <w:tcW w:w="850" w:type="dxa"/>
            <w:noWrap/>
            <w:vAlign w:val="bottom"/>
            <w:tcPrChange w:id="1415" w:author="冯 晓涵" w:date="2021-08-29T01:38:00Z">
              <w:tcPr>
                <w:tcW w:w="850" w:type="dxa"/>
                <w:noWrap/>
                <w:vAlign w:val="bottom"/>
              </w:tcPr>
            </w:tcPrChange>
          </w:tcPr>
          <w:p w14:paraId="3163E272" w14:textId="77777777" w:rsidR="0044415D" w:rsidRPr="00D14DF1" w:rsidRDefault="0044415D" w:rsidP="0044415D">
            <w:pPr>
              <w:spacing w:before="156"/>
              <w:rPr>
                <w:ins w:id="1416" w:author="冯 晓涵" w:date="2021-08-28T19:35:00Z"/>
                <w:rFonts w:ascii="Times New Roman" w:hAnsi="Times New Roman" w:cs="Times New Roman"/>
                <w:szCs w:val="21"/>
              </w:rPr>
            </w:pPr>
            <w:ins w:id="1417" w:author="冯 晓涵" w:date="2021-08-28T19:35:00Z">
              <w:r w:rsidRPr="002E5505">
                <w:rPr>
                  <w:rFonts w:ascii="Times New Roman" w:eastAsia="等线" w:hAnsi="Times New Roman" w:cs="Times New Roman"/>
                  <w:color w:val="000000"/>
                  <w:szCs w:val="21"/>
                  <w:rPrChange w:id="1418" w:author="冯 晓涵" w:date="2021-08-29T22:56:00Z">
                    <w:rPr>
                      <w:rFonts w:ascii="等线" w:eastAsia="等线" w:hAnsi="等线"/>
                      <w:color w:val="000000"/>
                      <w:sz w:val="22"/>
                    </w:rPr>
                  </w:rPrChange>
                </w:rPr>
                <w:t xml:space="preserve">0.157 </w:t>
              </w:r>
            </w:ins>
          </w:p>
        </w:tc>
        <w:tc>
          <w:tcPr>
            <w:tcW w:w="993" w:type="dxa"/>
            <w:noWrap/>
            <w:vAlign w:val="bottom"/>
            <w:tcPrChange w:id="1419" w:author="冯 晓涵" w:date="2021-08-29T01:38:00Z">
              <w:tcPr>
                <w:tcW w:w="993" w:type="dxa"/>
                <w:noWrap/>
                <w:vAlign w:val="bottom"/>
              </w:tcPr>
            </w:tcPrChange>
          </w:tcPr>
          <w:p w14:paraId="5FF2FC10" w14:textId="77777777" w:rsidR="0044415D" w:rsidRPr="00D14DF1" w:rsidRDefault="0044415D" w:rsidP="0044415D">
            <w:pPr>
              <w:spacing w:before="156"/>
              <w:rPr>
                <w:ins w:id="1420" w:author="冯 晓涵" w:date="2021-08-28T19:35:00Z"/>
                <w:rFonts w:ascii="Times New Roman" w:hAnsi="Times New Roman" w:cs="Times New Roman"/>
                <w:szCs w:val="21"/>
              </w:rPr>
            </w:pPr>
            <w:ins w:id="1421" w:author="冯 晓涵" w:date="2021-08-28T19:35:00Z">
              <w:r w:rsidRPr="002E5505">
                <w:rPr>
                  <w:rFonts w:ascii="Times New Roman" w:eastAsia="等线" w:hAnsi="Times New Roman" w:cs="Times New Roman"/>
                  <w:color w:val="000000"/>
                  <w:szCs w:val="21"/>
                  <w:rPrChange w:id="1422" w:author="冯 晓涵" w:date="2021-08-29T22:56:00Z">
                    <w:rPr>
                      <w:rFonts w:ascii="等线" w:eastAsia="等线" w:hAnsi="等线"/>
                      <w:color w:val="000000"/>
                      <w:sz w:val="22"/>
                    </w:rPr>
                  </w:rPrChange>
                </w:rPr>
                <w:t xml:space="preserve">0.100 </w:t>
              </w:r>
            </w:ins>
          </w:p>
        </w:tc>
        <w:tc>
          <w:tcPr>
            <w:tcW w:w="850" w:type="dxa"/>
            <w:noWrap/>
            <w:vAlign w:val="bottom"/>
            <w:tcPrChange w:id="1423" w:author="冯 晓涵" w:date="2021-08-29T01:38:00Z">
              <w:tcPr>
                <w:tcW w:w="850" w:type="dxa"/>
                <w:noWrap/>
                <w:vAlign w:val="bottom"/>
              </w:tcPr>
            </w:tcPrChange>
          </w:tcPr>
          <w:p w14:paraId="07BCEB0D" w14:textId="77777777" w:rsidR="0044415D" w:rsidRPr="00D14DF1" w:rsidRDefault="0044415D" w:rsidP="0044415D">
            <w:pPr>
              <w:spacing w:before="156"/>
              <w:rPr>
                <w:ins w:id="1424" w:author="冯 晓涵" w:date="2021-08-28T19:35:00Z"/>
                <w:rFonts w:ascii="Times New Roman" w:hAnsi="Times New Roman" w:cs="Times New Roman"/>
                <w:szCs w:val="21"/>
              </w:rPr>
            </w:pPr>
            <w:ins w:id="1425" w:author="冯 晓涵" w:date="2021-08-28T19:35:00Z">
              <w:r w:rsidRPr="002E5505">
                <w:rPr>
                  <w:rFonts w:ascii="Times New Roman" w:eastAsia="等线" w:hAnsi="Times New Roman" w:cs="Times New Roman"/>
                  <w:color w:val="000000"/>
                  <w:szCs w:val="21"/>
                  <w:rPrChange w:id="1426" w:author="冯 晓涵" w:date="2021-08-29T22:56:00Z">
                    <w:rPr>
                      <w:rFonts w:ascii="等线" w:eastAsia="等线" w:hAnsi="等线"/>
                      <w:color w:val="000000"/>
                      <w:sz w:val="22"/>
                    </w:rPr>
                  </w:rPrChange>
                </w:rPr>
                <w:t xml:space="preserve">0.048 </w:t>
              </w:r>
            </w:ins>
          </w:p>
        </w:tc>
        <w:tc>
          <w:tcPr>
            <w:tcW w:w="992" w:type="dxa"/>
            <w:noWrap/>
            <w:vAlign w:val="bottom"/>
            <w:tcPrChange w:id="1427" w:author="冯 晓涵" w:date="2021-08-29T01:38:00Z">
              <w:tcPr>
                <w:tcW w:w="992" w:type="dxa"/>
                <w:noWrap/>
                <w:vAlign w:val="bottom"/>
              </w:tcPr>
            </w:tcPrChange>
          </w:tcPr>
          <w:p w14:paraId="75920126" w14:textId="77777777" w:rsidR="0044415D" w:rsidRPr="00D14DF1" w:rsidRDefault="0044415D" w:rsidP="0044415D">
            <w:pPr>
              <w:spacing w:before="156"/>
              <w:rPr>
                <w:ins w:id="1428" w:author="冯 晓涵" w:date="2021-08-28T19:35:00Z"/>
                <w:rFonts w:ascii="Times New Roman" w:hAnsi="Times New Roman" w:cs="Times New Roman"/>
                <w:szCs w:val="21"/>
              </w:rPr>
            </w:pPr>
            <w:ins w:id="1429" w:author="冯 晓涵" w:date="2021-08-28T19:35:00Z">
              <w:r w:rsidRPr="002E5505">
                <w:rPr>
                  <w:rFonts w:ascii="Times New Roman" w:eastAsia="等线" w:hAnsi="Times New Roman" w:cs="Times New Roman"/>
                  <w:color w:val="000000"/>
                  <w:szCs w:val="21"/>
                  <w:rPrChange w:id="1430" w:author="冯 晓涵" w:date="2021-08-29T22:56:00Z">
                    <w:rPr>
                      <w:rFonts w:ascii="等线" w:eastAsia="等线" w:hAnsi="等线"/>
                      <w:color w:val="000000"/>
                      <w:sz w:val="22"/>
                    </w:rPr>
                  </w:rPrChange>
                </w:rPr>
                <w:t xml:space="preserve">0.029 </w:t>
              </w:r>
            </w:ins>
          </w:p>
        </w:tc>
        <w:tc>
          <w:tcPr>
            <w:tcW w:w="903" w:type="dxa"/>
            <w:noWrap/>
            <w:vAlign w:val="bottom"/>
            <w:tcPrChange w:id="1431" w:author="冯 晓涵" w:date="2021-08-29T01:38:00Z">
              <w:tcPr>
                <w:tcW w:w="903" w:type="dxa"/>
                <w:noWrap/>
                <w:vAlign w:val="bottom"/>
              </w:tcPr>
            </w:tcPrChange>
          </w:tcPr>
          <w:p w14:paraId="7D430E2E" w14:textId="77777777" w:rsidR="0044415D" w:rsidRPr="00D14DF1" w:rsidRDefault="0044415D" w:rsidP="0044415D">
            <w:pPr>
              <w:spacing w:before="156"/>
              <w:rPr>
                <w:ins w:id="1432" w:author="冯 晓涵" w:date="2021-08-28T19:35:00Z"/>
                <w:rFonts w:ascii="Times New Roman" w:hAnsi="Times New Roman" w:cs="Times New Roman"/>
                <w:szCs w:val="21"/>
              </w:rPr>
            </w:pPr>
            <w:ins w:id="1433" w:author="冯 晓涵" w:date="2021-08-28T19:35:00Z">
              <w:r w:rsidRPr="002E5505">
                <w:rPr>
                  <w:rFonts w:ascii="Times New Roman" w:eastAsia="等线" w:hAnsi="Times New Roman" w:cs="Times New Roman"/>
                  <w:color w:val="000000"/>
                  <w:szCs w:val="21"/>
                  <w:rPrChange w:id="1434" w:author="冯 晓涵" w:date="2021-08-29T22:56:00Z">
                    <w:rPr>
                      <w:rFonts w:ascii="等线" w:eastAsia="等线" w:hAnsi="等线"/>
                      <w:color w:val="000000"/>
                      <w:sz w:val="22"/>
                    </w:rPr>
                  </w:rPrChange>
                </w:rPr>
                <w:t xml:space="preserve">0.066 </w:t>
              </w:r>
            </w:ins>
          </w:p>
        </w:tc>
      </w:tr>
      <w:tr w:rsidR="0044415D" w:rsidRPr="0044415D" w14:paraId="6D21AE4B" w14:textId="77777777" w:rsidTr="00716E88">
        <w:trPr>
          <w:trHeight w:val="285"/>
          <w:ins w:id="1435" w:author="冯 晓涵" w:date="2021-08-28T19:35:00Z"/>
          <w:trPrChange w:id="1436" w:author="冯 晓涵" w:date="2021-08-29T01:38:00Z">
            <w:trPr>
              <w:trHeight w:val="285"/>
              <w:jc w:val="center"/>
            </w:trPr>
          </w:trPrChange>
        </w:trPr>
        <w:tc>
          <w:tcPr>
            <w:tcW w:w="850" w:type="dxa"/>
            <w:tcPrChange w:id="1437" w:author="冯 晓涵" w:date="2021-08-29T01:38:00Z">
              <w:tcPr>
                <w:tcW w:w="850" w:type="dxa"/>
              </w:tcPr>
            </w:tcPrChange>
          </w:tcPr>
          <w:p w14:paraId="310742B9" w14:textId="77777777" w:rsidR="0044415D" w:rsidRPr="002E5505" w:rsidRDefault="0044415D" w:rsidP="0044415D">
            <w:pPr>
              <w:spacing w:before="156"/>
              <w:rPr>
                <w:ins w:id="1438" w:author="冯 晓涵" w:date="2021-08-28T19:35:00Z"/>
                <w:rFonts w:ascii="Times New Roman" w:hAnsi="Times New Roman" w:cs="Times New Roman"/>
                <w:sz w:val="22"/>
                <w:rPrChange w:id="1439" w:author="冯 晓涵" w:date="2021-08-29T22:56:00Z">
                  <w:rPr>
                    <w:ins w:id="1440" w:author="冯 晓涵" w:date="2021-08-28T19:35:00Z"/>
                    <w:rFonts w:ascii="Times New Roman" w:hAnsi="Times New Roman" w:cs="Times New Roman"/>
                  </w:rPr>
                </w:rPrChange>
              </w:rPr>
            </w:pPr>
            <w:ins w:id="1441" w:author="冯 晓涵" w:date="2021-08-28T19:35:00Z">
              <w:r w:rsidRPr="002E5505">
                <w:rPr>
                  <w:rFonts w:ascii="Times New Roman" w:hAnsi="Times New Roman" w:cs="Times New Roman"/>
                  <w:sz w:val="22"/>
                  <w:rPrChange w:id="1442" w:author="冯 晓涵" w:date="2021-08-29T22:56:00Z">
                    <w:rPr>
                      <w:rFonts w:ascii="Times New Roman" w:hAnsi="Times New Roman" w:cs="Times New Roman"/>
                    </w:rPr>
                  </w:rPrChange>
                </w:rPr>
                <w:t xml:space="preserve">3 </w:t>
              </w:r>
            </w:ins>
          </w:p>
        </w:tc>
        <w:tc>
          <w:tcPr>
            <w:tcW w:w="1130" w:type="dxa"/>
            <w:noWrap/>
            <w:vAlign w:val="bottom"/>
            <w:tcPrChange w:id="1443" w:author="冯 晓涵" w:date="2021-08-29T01:38:00Z">
              <w:tcPr>
                <w:tcW w:w="1130" w:type="dxa"/>
                <w:noWrap/>
                <w:vAlign w:val="bottom"/>
              </w:tcPr>
            </w:tcPrChange>
          </w:tcPr>
          <w:p w14:paraId="7E978447" w14:textId="77777777" w:rsidR="0044415D" w:rsidRPr="00D14DF1" w:rsidRDefault="0044415D" w:rsidP="0044415D">
            <w:pPr>
              <w:spacing w:before="156"/>
              <w:rPr>
                <w:ins w:id="1444" w:author="冯 晓涵" w:date="2021-08-28T19:35:00Z"/>
                <w:rFonts w:ascii="Times New Roman" w:hAnsi="Times New Roman" w:cs="Times New Roman"/>
                <w:szCs w:val="21"/>
              </w:rPr>
            </w:pPr>
            <w:ins w:id="1445" w:author="冯 晓涵" w:date="2021-08-28T19:35:00Z">
              <w:r w:rsidRPr="002E5505">
                <w:rPr>
                  <w:rFonts w:ascii="Times New Roman" w:eastAsia="等线" w:hAnsi="Times New Roman" w:cs="Times New Roman"/>
                  <w:color w:val="000000"/>
                  <w:szCs w:val="21"/>
                  <w:rPrChange w:id="1446" w:author="冯 晓涵" w:date="2021-08-29T22:56:00Z">
                    <w:rPr>
                      <w:rFonts w:ascii="等线" w:eastAsia="等线" w:hAnsi="等线"/>
                      <w:color w:val="000000"/>
                      <w:sz w:val="22"/>
                    </w:rPr>
                  </w:rPrChange>
                </w:rPr>
                <w:t xml:space="preserve">0.264 </w:t>
              </w:r>
            </w:ins>
          </w:p>
        </w:tc>
        <w:tc>
          <w:tcPr>
            <w:tcW w:w="1422" w:type="dxa"/>
            <w:noWrap/>
            <w:vAlign w:val="bottom"/>
            <w:tcPrChange w:id="1447" w:author="冯 晓涵" w:date="2021-08-29T01:38:00Z">
              <w:tcPr>
                <w:tcW w:w="1422" w:type="dxa"/>
                <w:noWrap/>
                <w:vAlign w:val="bottom"/>
              </w:tcPr>
            </w:tcPrChange>
          </w:tcPr>
          <w:p w14:paraId="15BA862A" w14:textId="77777777" w:rsidR="0044415D" w:rsidRPr="00D14DF1" w:rsidRDefault="0044415D" w:rsidP="0044415D">
            <w:pPr>
              <w:spacing w:before="156"/>
              <w:rPr>
                <w:ins w:id="1448" w:author="冯 晓涵" w:date="2021-08-28T19:35:00Z"/>
                <w:rFonts w:ascii="Times New Roman" w:hAnsi="Times New Roman" w:cs="Times New Roman"/>
                <w:szCs w:val="21"/>
              </w:rPr>
            </w:pPr>
            <w:ins w:id="1449" w:author="冯 晓涵" w:date="2021-08-28T19:35:00Z">
              <w:r w:rsidRPr="002E5505">
                <w:rPr>
                  <w:rFonts w:ascii="Times New Roman" w:eastAsia="等线" w:hAnsi="Times New Roman" w:cs="Times New Roman"/>
                  <w:color w:val="000000"/>
                  <w:szCs w:val="21"/>
                  <w:rPrChange w:id="1450" w:author="冯 晓涵" w:date="2021-08-29T22:56:00Z">
                    <w:rPr>
                      <w:rFonts w:ascii="等线" w:eastAsia="等线" w:hAnsi="等线"/>
                      <w:color w:val="000000"/>
                      <w:sz w:val="22"/>
                    </w:rPr>
                  </w:rPrChange>
                </w:rPr>
                <w:t xml:space="preserve">0.267 </w:t>
              </w:r>
            </w:ins>
          </w:p>
        </w:tc>
        <w:tc>
          <w:tcPr>
            <w:tcW w:w="850" w:type="dxa"/>
            <w:noWrap/>
            <w:vAlign w:val="bottom"/>
            <w:tcPrChange w:id="1451" w:author="冯 晓涵" w:date="2021-08-29T01:38:00Z">
              <w:tcPr>
                <w:tcW w:w="850" w:type="dxa"/>
                <w:noWrap/>
                <w:vAlign w:val="bottom"/>
              </w:tcPr>
            </w:tcPrChange>
          </w:tcPr>
          <w:p w14:paraId="2FB9C22A" w14:textId="77777777" w:rsidR="0044415D" w:rsidRPr="00D14DF1" w:rsidRDefault="0044415D" w:rsidP="0044415D">
            <w:pPr>
              <w:spacing w:before="156"/>
              <w:rPr>
                <w:ins w:id="1452" w:author="冯 晓涵" w:date="2021-08-28T19:35:00Z"/>
                <w:rFonts w:ascii="Times New Roman" w:hAnsi="Times New Roman" w:cs="Times New Roman"/>
                <w:szCs w:val="21"/>
              </w:rPr>
            </w:pPr>
            <w:ins w:id="1453" w:author="冯 晓涵" w:date="2021-08-28T19:35:00Z">
              <w:r w:rsidRPr="002E5505">
                <w:rPr>
                  <w:rFonts w:ascii="Times New Roman" w:eastAsia="等线" w:hAnsi="Times New Roman" w:cs="Times New Roman"/>
                  <w:color w:val="000000"/>
                  <w:szCs w:val="21"/>
                  <w:rPrChange w:id="1454" w:author="冯 晓涵" w:date="2021-08-29T22:56:00Z">
                    <w:rPr>
                      <w:rFonts w:ascii="等线" w:eastAsia="等线" w:hAnsi="等线"/>
                      <w:color w:val="000000"/>
                      <w:sz w:val="22"/>
                    </w:rPr>
                  </w:rPrChange>
                </w:rPr>
                <w:t xml:space="preserve">0.149 </w:t>
              </w:r>
            </w:ins>
          </w:p>
        </w:tc>
        <w:tc>
          <w:tcPr>
            <w:tcW w:w="993" w:type="dxa"/>
            <w:noWrap/>
            <w:vAlign w:val="bottom"/>
            <w:tcPrChange w:id="1455" w:author="冯 晓涵" w:date="2021-08-29T01:38:00Z">
              <w:tcPr>
                <w:tcW w:w="993" w:type="dxa"/>
                <w:noWrap/>
                <w:vAlign w:val="bottom"/>
              </w:tcPr>
            </w:tcPrChange>
          </w:tcPr>
          <w:p w14:paraId="045A94FC" w14:textId="77777777" w:rsidR="0044415D" w:rsidRPr="00D14DF1" w:rsidRDefault="0044415D" w:rsidP="0044415D">
            <w:pPr>
              <w:spacing w:before="156"/>
              <w:rPr>
                <w:ins w:id="1456" w:author="冯 晓涵" w:date="2021-08-28T19:35:00Z"/>
                <w:rFonts w:ascii="Times New Roman" w:hAnsi="Times New Roman" w:cs="Times New Roman"/>
                <w:szCs w:val="21"/>
              </w:rPr>
            </w:pPr>
            <w:ins w:id="1457" w:author="冯 晓涵" w:date="2021-08-28T19:35:00Z">
              <w:r w:rsidRPr="002E5505">
                <w:rPr>
                  <w:rFonts w:ascii="Times New Roman" w:eastAsia="等线" w:hAnsi="Times New Roman" w:cs="Times New Roman"/>
                  <w:color w:val="000000"/>
                  <w:szCs w:val="21"/>
                  <w:rPrChange w:id="1458" w:author="冯 晓涵" w:date="2021-08-29T22:56:00Z">
                    <w:rPr>
                      <w:rFonts w:ascii="等线" w:eastAsia="等线" w:hAnsi="等线"/>
                      <w:color w:val="000000"/>
                      <w:sz w:val="22"/>
                    </w:rPr>
                  </w:rPrChange>
                </w:rPr>
                <w:t xml:space="preserve">0.185 </w:t>
              </w:r>
            </w:ins>
          </w:p>
        </w:tc>
        <w:tc>
          <w:tcPr>
            <w:tcW w:w="850" w:type="dxa"/>
            <w:noWrap/>
            <w:vAlign w:val="bottom"/>
            <w:tcPrChange w:id="1459" w:author="冯 晓涵" w:date="2021-08-29T01:38:00Z">
              <w:tcPr>
                <w:tcW w:w="850" w:type="dxa"/>
                <w:noWrap/>
                <w:vAlign w:val="bottom"/>
              </w:tcPr>
            </w:tcPrChange>
          </w:tcPr>
          <w:p w14:paraId="22124537" w14:textId="77777777" w:rsidR="0044415D" w:rsidRPr="00D14DF1" w:rsidRDefault="0044415D" w:rsidP="0044415D">
            <w:pPr>
              <w:spacing w:before="156"/>
              <w:rPr>
                <w:ins w:id="1460" w:author="冯 晓涵" w:date="2021-08-28T19:35:00Z"/>
                <w:rFonts w:ascii="Times New Roman" w:hAnsi="Times New Roman" w:cs="Times New Roman"/>
                <w:szCs w:val="21"/>
              </w:rPr>
            </w:pPr>
            <w:ins w:id="1461" w:author="冯 晓涵" w:date="2021-08-28T19:35:00Z">
              <w:r w:rsidRPr="002E5505">
                <w:rPr>
                  <w:rFonts w:ascii="Times New Roman" w:eastAsia="等线" w:hAnsi="Times New Roman" w:cs="Times New Roman"/>
                  <w:color w:val="000000"/>
                  <w:szCs w:val="21"/>
                  <w:rPrChange w:id="1462" w:author="冯 晓涵" w:date="2021-08-29T22:56:00Z">
                    <w:rPr>
                      <w:rFonts w:ascii="等线" w:eastAsia="等线" w:hAnsi="等线"/>
                      <w:color w:val="000000"/>
                      <w:sz w:val="22"/>
                    </w:rPr>
                  </w:rPrChange>
                </w:rPr>
                <w:t xml:space="preserve">0.103 </w:t>
              </w:r>
            </w:ins>
          </w:p>
        </w:tc>
        <w:tc>
          <w:tcPr>
            <w:tcW w:w="992" w:type="dxa"/>
            <w:noWrap/>
            <w:vAlign w:val="bottom"/>
            <w:tcPrChange w:id="1463" w:author="冯 晓涵" w:date="2021-08-29T01:38:00Z">
              <w:tcPr>
                <w:tcW w:w="992" w:type="dxa"/>
                <w:noWrap/>
                <w:vAlign w:val="bottom"/>
              </w:tcPr>
            </w:tcPrChange>
          </w:tcPr>
          <w:p w14:paraId="31F61544" w14:textId="77777777" w:rsidR="0044415D" w:rsidRPr="00D14DF1" w:rsidRDefault="0044415D" w:rsidP="0044415D">
            <w:pPr>
              <w:spacing w:before="156"/>
              <w:rPr>
                <w:ins w:id="1464" w:author="冯 晓涵" w:date="2021-08-28T19:35:00Z"/>
                <w:rFonts w:ascii="Times New Roman" w:hAnsi="Times New Roman" w:cs="Times New Roman"/>
                <w:szCs w:val="21"/>
              </w:rPr>
            </w:pPr>
            <w:ins w:id="1465" w:author="冯 晓涵" w:date="2021-08-28T19:35:00Z">
              <w:r w:rsidRPr="002E5505">
                <w:rPr>
                  <w:rFonts w:ascii="Times New Roman" w:eastAsia="等线" w:hAnsi="Times New Roman" w:cs="Times New Roman"/>
                  <w:color w:val="000000"/>
                  <w:szCs w:val="21"/>
                  <w:rPrChange w:id="1466" w:author="冯 晓涵" w:date="2021-08-29T22:56:00Z">
                    <w:rPr>
                      <w:rFonts w:ascii="等线" w:eastAsia="等线" w:hAnsi="等线"/>
                      <w:color w:val="000000"/>
                      <w:sz w:val="22"/>
                    </w:rPr>
                  </w:rPrChange>
                </w:rPr>
                <w:t xml:space="preserve">0.010 </w:t>
              </w:r>
            </w:ins>
          </w:p>
        </w:tc>
        <w:tc>
          <w:tcPr>
            <w:tcW w:w="903" w:type="dxa"/>
            <w:noWrap/>
            <w:vAlign w:val="bottom"/>
            <w:tcPrChange w:id="1467" w:author="冯 晓涵" w:date="2021-08-29T01:38:00Z">
              <w:tcPr>
                <w:tcW w:w="903" w:type="dxa"/>
                <w:noWrap/>
                <w:vAlign w:val="bottom"/>
              </w:tcPr>
            </w:tcPrChange>
          </w:tcPr>
          <w:p w14:paraId="489A93B7" w14:textId="77777777" w:rsidR="0044415D" w:rsidRPr="00D14DF1" w:rsidRDefault="0044415D" w:rsidP="0044415D">
            <w:pPr>
              <w:spacing w:before="156"/>
              <w:rPr>
                <w:ins w:id="1468" w:author="冯 晓涵" w:date="2021-08-28T19:35:00Z"/>
                <w:rFonts w:ascii="Times New Roman" w:hAnsi="Times New Roman" w:cs="Times New Roman"/>
                <w:szCs w:val="21"/>
              </w:rPr>
            </w:pPr>
            <w:ins w:id="1469" w:author="冯 晓涵" w:date="2021-08-28T19:35:00Z">
              <w:r w:rsidRPr="002E5505">
                <w:rPr>
                  <w:rFonts w:ascii="Times New Roman" w:eastAsia="等线" w:hAnsi="Times New Roman" w:cs="Times New Roman"/>
                  <w:color w:val="000000"/>
                  <w:szCs w:val="21"/>
                  <w:rPrChange w:id="1470" w:author="冯 晓涵" w:date="2021-08-29T22:56:00Z">
                    <w:rPr>
                      <w:rFonts w:ascii="等线" w:eastAsia="等线" w:hAnsi="等线"/>
                      <w:color w:val="000000"/>
                      <w:sz w:val="22"/>
                    </w:rPr>
                  </w:rPrChange>
                </w:rPr>
                <w:t xml:space="preserve">0.022 </w:t>
              </w:r>
            </w:ins>
          </w:p>
        </w:tc>
      </w:tr>
    </w:tbl>
    <w:p w14:paraId="3C5A0EB6" w14:textId="77777777" w:rsidR="0044415D" w:rsidRPr="00B03EEC" w:rsidRDefault="0044415D" w:rsidP="00B03EEC">
      <w:pPr>
        <w:spacing w:before="156"/>
        <w:rPr>
          <w:rFonts w:ascii="Tahoma" w:hAnsi="Tahoma" w:cs="Tahoma"/>
        </w:rPr>
      </w:pPr>
    </w:p>
    <w:p w14:paraId="2F2A58F7" w14:textId="3CA42F4F" w:rsidR="00495A6F" w:rsidRDefault="00495A6F" w:rsidP="002E5505">
      <w:pPr>
        <w:pStyle w:val="Heading5"/>
        <w:numPr>
          <w:ilvl w:val="0"/>
          <w:numId w:val="21"/>
        </w:numPr>
        <w:spacing w:before="156"/>
      </w:pPr>
      <w:r w:rsidRPr="00196341">
        <w:t xml:space="preserve">Clustering analysis for </w:t>
      </w:r>
      <w:r>
        <w:t>Score</w:t>
      </w:r>
    </w:p>
    <w:p w14:paraId="30A31B63" w14:textId="3424CEEB" w:rsidR="0015488C" w:rsidRPr="00D857B2" w:rsidRDefault="0038664A" w:rsidP="0015488C">
      <w:pPr>
        <w:spacing w:before="156"/>
        <w:rPr>
          <w:rFonts w:ascii="Tahoma" w:hAnsi="Tahoma" w:cs="Tahoma"/>
        </w:rPr>
      </w:pPr>
      <w:r>
        <w:rPr>
          <w:noProof/>
        </w:rPr>
        <mc:AlternateContent>
          <mc:Choice Requires="wpg">
            <w:drawing>
              <wp:anchor distT="0" distB="0" distL="114300" distR="114300" simplePos="0" relativeHeight="251653632" behindDoc="0" locked="0" layoutInCell="1" allowOverlap="1" wp14:anchorId="1343FFFE" wp14:editId="47608C86">
                <wp:simplePos x="0" y="0"/>
                <wp:positionH relativeFrom="column">
                  <wp:posOffset>2552700</wp:posOffset>
                </wp:positionH>
                <wp:positionV relativeFrom="paragraph">
                  <wp:posOffset>1473200</wp:posOffset>
                </wp:positionV>
                <wp:extent cx="3009900" cy="1990725"/>
                <wp:effectExtent l="0" t="0" r="0" b="9525"/>
                <wp:wrapTopAndBottom/>
                <wp:docPr id="92" name="Group 92"/>
                <wp:cNvGraphicFramePr/>
                <a:graphic xmlns:a="http://schemas.openxmlformats.org/drawingml/2006/main">
                  <a:graphicData uri="http://schemas.microsoft.com/office/word/2010/wordprocessingGroup">
                    <wpg:wgp>
                      <wpg:cNvGrpSpPr/>
                      <wpg:grpSpPr>
                        <a:xfrm>
                          <a:off x="0" y="0"/>
                          <a:ext cx="3009900" cy="1990725"/>
                          <a:chOff x="-148602" y="1"/>
                          <a:chExt cx="3171870" cy="1951317"/>
                        </a:xfrm>
                      </wpg:grpSpPr>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1"/>
                            <a:ext cx="2797805" cy="1637816"/>
                          </a:xfrm>
                          <a:prstGeom prst="rect">
                            <a:avLst/>
                          </a:prstGeom>
                        </pic:spPr>
                      </pic:pic>
                      <wps:wsp>
                        <wps:cNvPr id="90" name="Text Box 90"/>
                        <wps:cNvSpPr txBox="1"/>
                        <wps:spPr>
                          <a:xfrm>
                            <a:off x="-148602" y="1655239"/>
                            <a:ext cx="3171870" cy="296079"/>
                          </a:xfrm>
                          <a:prstGeom prst="rect">
                            <a:avLst/>
                          </a:prstGeom>
                          <a:solidFill>
                            <a:prstClr val="white"/>
                          </a:solidFill>
                          <a:ln>
                            <a:noFill/>
                          </a:ln>
                        </wps:spPr>
                        <wps:txbx>
                          <w:txbxContent>
                            <w:p w14:paraId="66D3DD16" w14:textId="4884C35A" w:rsidR="000C11D1" w:rsidRPr="002B702F" w:rsidRDefault="000C11D1" w:rsidP="004568F6">
                              <w:pPr>
                                <w:pStyle w:val="Caption"/>
                                <w:spacing w:before="156"/>
                                <w:rPr>
                                  <w:noProof/>
                                  <w:sz w:val="21"/>
                                </w:rPr>
                              </w:pPr>
                              <w:bookmarkStart w:id="1471" w:name="_Toc81214187"/>
                              <w:r w:rsidRPr="00B9773B">
                                <w:rPr>
                                  <w:szCs w:val="22"/>
                                </w:rPr>
                                <w:t xml:space="preserve">Figure </w:t>
                              </w:r>
                              <w:r w:rsidR="00AC478A" w:rsidRPr="00B9773B">
                                <w:rPr>
                                  <w:szCs w:val="22"/>
                                </w:rPr>
                                <w:fldChar w:fldCharType="begin"/>
                              </w:r>
                              <w:r w:rsidR="00AC478A" w:rsidRPr="002513AB">
                                <w:rPr>
                                  <w:szCs w:val="22"/>
                                  <w:rPrChange w:id="1472" w:author="冯 晓涵" w:date="2021-08-29T17:29:00Z">
                                    <w:rPr/>
                                  </w:rPrChange>
                                </w:rPr>
                                <w:instrText xml:space="preserve"> SEQ Figure \* ARABIC </w:instrText>
                              </w:r>
                              <w:r w:rsidR="00AC478A" w:rsidRPr="00B9773B">
                                <w:rPr>
                                  <w:szCs w:val="22"/>
                                  <w:rPrChange w:id="1473" w:author="冯 晓涵" w:date="2021-08-29T17:29:00Z">
                                    <w:rPr>
                                      <w:noProof/>
                                      <w:szCs w:val="22"/>
                                    </w:rPr>
                                  </w:rPrChange>
                                </w:rPr>
                                <w:fldChar w:fldCharType="separate"/>
                              </w:r>
                              <w:ins w:id="1474" w:author="冯 晓涵" w:date="2021-08-29T18:15:00Z">
                                <w:r w:rsidR="00BB3AFC">
                                  <w:rPr>
                                    <w:noProof/>
                                    <w:szCs w:val="22"/>
                                  </w:rPr>
                                  <w:t>17</w:t>
                                </w:r>
                              </w:ins>
                              <w:del w:id="1475" w:author="冯 晓涵" w:date="2021-08-29T11:20:00Z">
                                <w:r w:rsidR="0091208A" w:rsidRPr="002513AB" w:rsidDel="00814262">
                                  <w:rPr>
                                    <w:noProof/>
                                    <w:szCs w:val="22"/>
                                    <w:rPrChange w:id="1476" w:author="冯 晓涵" w:date="2021-08-29T17:29:00Z">
                                      <w:rPr>
                                        <w:noProof/>
                                      </w:rPr>
                                    </w:rPrChange>
                                  </w:rPr>
                                  <w:delText>17</w:delText>
                                </w:r>
                              </w:del>
                              <w:r w:rsidR="00AC478A" w:rsidRPr="00B9773B">
                                <w:rPr>
                                  <w:noProof/>
                                  <w:szCs w:val="22"/>
                                </w:rPr>
                                <w:fldChar w:fldCharType="end"/>
                              </w:r>
                              <w:r w:rsidRPr="00B9773B">
                                <w:rPr>
                                  <w:szCs w:val="22"/>
                                </w:rPr>
                                <w:t xml:space="preserve"> Silhouette Coefficient line plots for sco</w:t>
                              </w:r>
                              <w:r w:rsidRPr="008A2B18">
                                <w:t>re</w:t>
                              </w:r>
                            </w:p>
                            <w:p w14:paraId="68D58E60" w14:textId="77777777" w:rsidR="00000000" w:rsidRDefault="003F5C6C">
                              <w:pPr>
                                <w:spacing w:before="156"/>
                              </w:pPr>
                            </w:p>
                            <w:p w14:paraId="0ECB3A8E" w14:textId="63C3DC9A" w:rsidR="000C11D1" w:rsidRPr="002B702F" w:rsidRDefault="000C11D1" w:rsidP="004568F6">
                              <w:pPr>
                                <w:pStyle w:val="Caption"/>
                                <w:spacing w:before="156"/>
                                <w:rPr>
                                  <w:noProof/>
                                  <w:sz w:val="21"/>
                                </w:rPr>
                              </w:pPr>
                              <w:r w:rsidRPr="00B9773B">
                                <w:rPr>
                                  <w:szCs w:val="22"/>
                                </w:rPr>
                                <w:t xml:space="preserve">Figure </w:t>
                              </w:r>
                              <w:r w:rsidR="00AC478A" w:rsidRPr="00B9773B">
                                <w:rPr>
                                  <w:szCs w:val="22"/>
                                </w:rPr>
                                <w:fldChar w:fldCharType="begin"/>
                              </w:r>
                              <w:r w:rsidR="00AC478A" w:rsidRPr="002513AB">
                                <w:rPr>
                                  <w:szCs w:val="22"/>
                                  <w:rPrChange w:id="1477" w:author="冯 晓涵" w:date="2021-08-29T17:29:00Z">
                                    <w:rPr/>
                                  </w:rPrChange>
                                </w:rPr>
                                <w:instrText xml:space="preserve"> SEQ Figure \* ARABIC </w:instrText>
                              </w:r>
                              <w:r w:rsidR="00AC478A" w:rsidRPr="00B9773B">
                                <w:rPr>
                                  <w:szCs w:val="22"/>
                                  <w:rPrChange w:id="1478" w:author="冯 晓涵" w:date="2021-08-29T17:29:00Z">
                                    <w:rPr>
                                      <w:noProof/>
                                      <w:szCs w:val="22"/>
                                    </w:rPr>
                                  </w:rPrChange>
                                </w:rPr>
                                <w:fldChar w:fldCharType="separate"/>
                              </w:r>
                              <w:ins w:id="1479" w:author="冯 晓涵" w:date="2021-08-29T18:15:00Z">
                                <w:r w:rsidR="00BB3AFC">
                                  <w:rPr>
                                    <w:noProof/>
                                    <w:szCs w:val="22"/>
                                  </w:rPr>
                                  <w:t>16</w:t>
                                </w:r>
                              </w:ins>
                              <w:del w:id="1480" w:author="冯 晓涵" w:date="2021-08-29T11:20:00Z">
                                <w:r w:rsidR="0091208A" w:rsidRPr="002513AB" w:rsidDel="00814262">
                                  <w:rPr>
                                    <w:noProof/>
                                    <w:szCs w:val="22"/>
                                    <w:rPrChange w:id="1481" w:author="冯 晓涵" w:date="2021-08-29T17:29:00Z">
                                      <w:rPr>
                                        <w:noProof/>
                                      </w:rPr>
                                    </w:rPrChange>
                                  </w:rPr>
                                  <w:delText>16</w:delText>
                                </w:r>
                              </w:del>
                              <w:r w:rsidR="00AC478A" w:rsidRPr="00B9773B">
                                <w:rPr>
                                  <w:noProof/>
                                  <w:szCs w:val="22"/>
                                </w:rPr>
                                <w:fldChar w:fldCharType="end"/>
                              </w:r>
                              <w:r w:rsidRPr="00B9773B">
                                <w:rPr>
                                  <w:szCs w:val="22"/>
                                </w:rPr>
                                <w:t xml:space="preserve"> SSE elbow plot for scoreFigure </w:t>
                              </w:r>
                              <w:r w:rsidR="00AC478A" w:rsidRPr="00B9773B">
                                <w:rPr>
                                  <w:szCs w:val="22"/>
                                </w:rPr>
                                <w:fldChar w:fldCharType="begin"/>
                              </w:r>
                              <w:r w:rsidR="00AC478A" w:rsidRPr="002513AB">
                                <w:rPr>
                                  <w:szCs w:val="22"/>
                                  <w:rPrChange w:id="1482" w:author="冯 晓涵" w:date="2021-08-29T17:29:00Z">
                                    <w:rPr/>
                                  </w:rPrChange>
                                </w:rPr>
                                <w:instrText xml:space="preserve"> SEQ Figure \* ARABIC </w:instrText>
                              </w:r>
                              <w:r w:rsidR="00AC478A" w:rsidRPr="00B9773B">
                                <w:rPr>
                                  <w:szCs w:val="22"/>
                                  <w:rPrChange w:id="1483" w:author="冯 晓涵" w:date="2021-08-29T17:29:00Z">
                                    <w:rPr>
                                      <w:noProof/>
                                      <w:szCs w:val="22"/>
                                    </w:rPr>
                                  </w:rPrChange>
                                </w:rPr>
                                <w:fldChar w:fldCharType="separate"/>
                              </w:r>
                              <w:ins w:id="1484" w:author="冯 晓涵" w:date="2021-08-29T18:15:00Z">
                                <w:r w:rsidR="00BB3AFC">
                                  <w:rPr>
                                    <w:noProof/>
                                    <w:szCs w:val="22"/>
                                  </w:rPr>
                                  <w:t>17</w:t>
                                </w:r>
                              </w:ins>
                              <w:del w:id="1485" w:author="冯 晓涵" w:date="2021-08-29T11:20:00Z">
                                <w:r w:rsidR="0091208A" w:rsidRPr="002513AB" w:rsidDel="00814262">
                                  <w:rPr>
                                    <w:noProof/>
                                    <w:szCs w:val="22"/>
                                    <w:rPrChange w:id="1486" w:author="冯 晓涵" w:date="2021-08-29T17:29:00Z">
                                      <w:rPr>
                                        <w:noProof/>
                                      </w:rPr>
                                    </w:rPrChange>
                                  </w:rPr>
                                  <w:delText>17</w:delText>
                                </w:r>
                              </w:del>
                              <w:r w:rsidR="00AC478A" w:rsidRPr="00B9773B">
                                <w:rPr>
                                  <w:noProof/>
                                  <w:szCs w:val="22"/>
                                </w:rPr>
                                <w:fldChar w:fldCharType="end"/>
                              </w:r>
                              <w:r w:rsidRPr="00B9773B">
                                <w:rPr>
                                  <w:szCs w:val="22"/>
                                </w:rPr>
                                <w:t xml:space="preserve"> Silhouette Coefficient line plots for sco</w:t>
                              </w:r>
                              <w:r w:rsidRPr="008A2B18">
                                <w:t>re</w:t>
                              </w:r>
                              <w:bookmarkEnd w:id="14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43FFFE" id="Group 92" o:spid="_x0000_s1070" style="position:absolute;left:0;text-align:left;margin-left:201pt;margin-top:116pt;width:237pt;height:156.75pt;z-index:251653632;mso-width-relative:margin;mso-height-relative:margin" coordorigin="-1486" coordsize="31718,19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">
                <v:shape id="Picture 19" o:spid="_x0000_s1071" type="#_x0000_t75" style="position:absolute;width:27978;height:16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">
                  <v:imagedata r:id="rId48" o:title=""/>
                </v:shape>
                <v:shape id="Text Box 90" o:spid="_x0000_s1072" type="#_x0000_t202" style="position:absolute;left:-1486;top:16552;width:31718;height:2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14:paraId="66D3DD16" w14:textId="4884C35A" w:rsidR="000C11D1" w:rsidRPr="002B702F" w:rsidRDefault="000C11D1" w:rsidP="004568F6">
                        <w:pPr>
                          <w:pStyle w:val="Caption"/>
                          <w:spacing w:before="156"/>
                          <w:rPr>
                            <w:noProof/>
                            <w:sz w:val="21"/>
                          </w:rPr>
                        </w:pPr>
                        <w:bookmarkStart w:id="1487" w:name="_Toc81214187"/>
                        <w:r w:rsidRPr="00B9773B">
                          <w:rPr>
                            <w:szCs w:val="22"/>
                          </w:rPr>
                          <w:t xml:space="preserve">Figure </w:t>
                        </w:r>
                        <w:r w:rsidR="00AC478A" w:rsidRPr="00B9773B">
                          <w:rPr>
                            <w:szCs w:val="22"/>
                          </w:rPr>
                          <w:fldChar w:fldCharType="begin"/>
                        </w:r>
                        <w:r w:rsidR="00AC478A" w:rsidRPr="002513AB">
                          <w:rPr>
                            <w:szCs w:val="22"/>
                            <w:rPrChange w:id="1488" w:author="冯 晓涵" w:date="2021-08-29T17:29:00Z">
                              <w:rPr/>
                            </w:rPrChange>
                          </w:rPr>
                          <w:instrText xml:space="preserve"> SEQ Figure \* ARABIC </w:instrText>
                        </w:r>
                        <w:r w:rsidR="00AC478A" w:rsidRPr="00B9773B">
                          <w:rPr>
                            <w:szCs w:val="22"/>
                            <w:rPrChange w:id="1489" w:author="冯 晓涵" w:date="2021-08-29T17:29:00Z">
                              <w:rPr>
                                <w:noProof/>
                                <w:szCs w:val="22"/>
                              </w:rPr>
                            </w:rPrChange>
                          </w:rPr>
                          <w:fldChar w:fldCharType="separate"/>
                        </w:r>
                        <w:ins w:id="1490" w:author="冯 晓涵" w:date="2021-08-29T18:15:00Z">
                          <w:r w:rsidR="00BB3AFC">
                            <w:rPr>
                              <w:noProof/>
                              <w:szCs w:val="22"/>
                            </w:rPr>
                            <w:t>17</w:t>
                          </w:r>
                        </w:ins>
                        <w:del w:id="1491" w:author="冯 晓涵" w:date="2021-08-29T11:20:00Z">
                          <w:r w:rsidR="0091208A" w:rsidRPr="002513AB" w:rsidDel="00814262">
                            <w:rPr>
                              <w:noProof/>
                              <w:szCs w:val="22"/>
                              <w:rPrChange w:id="1492" w:author="冯 晓涵" w:date="2021-08-29T17:29:00Z">
                                <w:rPr>
                                  <w:noProof/>
                                </w:rPr>
                              </w:rPrChange>
                            </w:rPr>
                            <w:delText>17</w:delText>
                          </w:r>
                        </w:del>
                        <w:r w:rsidR="00AC478A" w:rsidRPr="00B9773B">
                          <w:rPr>
                            <w:noProof/>
                            <w:szCs w:val="22"/>
                          </w:rPr>
                          <w:fldChar w:fldCharType="end"/>
                        </w:r>
                        <w:r w:rsidRPr="00B9773B">
                          <w:rPr>
                            <w:szCs w:val="22"/>
                          </w:rPr>
                          <w:t xml:space="preserve"> Silhouette Coefficient line plots for sco</w:t>
                        </w:r>
                        <w:r w:rsidRPr="008A2B18">
                          <w:t>re</w:t>
                        </w:r>
                      </w:p>
                      <w:p w14:paraId="68D58E60" w14:textId="77777777" w:rsidR="00000000" w:rsidRDefault="003F5C6C">
                        <w:pPr>
                          <w:spacing w:before="156"/>
                        </w:pPr>
                      </w:p>
                      <w:p w14:paraId="0ECB3A8E" w14:textId="63C3DC9A" w:rsidR="000C11D1" w:rsidRPr="002B702F" w:rsidRDefault="000C11D1" w:rsidP="004568F6">
                        <w:pPr>
                          <w:pStyle w:val="Caption"/>
                          <w:spacing w:before="156"/>
                          <w:rPr>
                            <w:noProof/>
                            <w:sz w:val="21"/>
                          </w:rPr>
                        </w:pPr>
                        <w:r w:rsidRPr="00B9773B">
                          <w:rPr>
                            <w:szCs w:val="22"/>
                          </w:rPr>
                          <w:t xml:space="preserve">Figure </w:t>
                        </w:r>
                        <w:r w:rsidR="00AC478A" w:rsidRPr="00B9773B">
                          <w:rPr>
                            <w:szCs w:val="22"/>
                          </w:rPr>
                          <w:fldChar w:fldCharType="begin"/>
                        </w:r>
                        <w:r w:rsidR="00AC478A" w:rsidRPr="002513AB">
                          <w:rPr>
                            <w:szCs w:val="22"/>
                            <w:rPrChange w:id="1493" w:author="冯 晓涵" w:date="2021-08-29T17:29:00Z">
                              <w:rPr/>
                            </w:rPrChange>
                          </w:rPr>
                          <w:instrText xml:space="preserve"> SEQ Figure \* ARABIC </w:instrText>
                        </w:r>
                        <w:r w:rsidR="00AC478A" w:rsidRPr="00B9773B">
                          <w:rPr>
                            <w:szCs w:val="22"/>
                            <w:rPrChange w:id="1494" w:author="冯 晓涵" w:date="2021-08-29T17:29:00Z">
                              <w:rPr>
                                <w:noProof/>
                                <w:szCs w:val="22"/>
                              </w:rPr>
                            </w:rPrChange>
                          </w:rPr>
                          <w:fldChar w:fldCharType="separate"/>
                        </w:r>
                        <w:ins w:id="1495" w:author="冯 晓涵" w:date="2021-08-29T18:15:00Z">
                          <w:r w:rsidR="00BB3AFC">
                            <w:rPr>
                              <w:noProof/>
                              <w:szCs w:val="22"/>
                            </w:rPr>
                            <w:t>16</w:t>
                          </w:r>
                        </w:ins>
                        <w:del w:id="1496" w:author="冯 晓涵" w:date="2021-08-29T11:20:00Z">
                          <w:r w:rsidR="0091208A" w:rsidRPr="002513AB" w:rsidDel="00814262">
                            <w:rPr>
                              <w:noProof/>
                              <w:szCs w:val="22"/>
                              <w:rPrChange w:id="1497" w:author="冯 晓涵" w:date="2021-08-29T17:29:00Z">
                                <w:rPr>
                                  <w:noProof/>
                                </w:rPr>
                              </w:rPrChange>
                            </w:rPr>
                            <w:delText>16</w:delText>
                          </w:r>
                        </w:del>
                        <w:r w:rsidR="00AC478A" w:rsidRPr="00B9773B">
                          <w:rPr>
                            <w:noProof/>
                            <w:szCs w:val="22"/>
                          </w:rPr>
                          <w:fldChar w:fldCharType="end"/>
                        </w:r>
                        <w:r w:rsidRPr="00B9773B">
                          <w:rPr>
                            <w:szCs w:val="22"/>
                          </w:rPr>
                          <w:t xml:space="preserve"> SSE elbow plot for scoreFigure </w:t>
                        </w:r>
                        <w:r w:rsidR="00AC478A" w:rsidRPr="00B9773B">
                          <w:rPr>
                            <w:szCs w:val="22"/>
                          </w:rPr>
                          <w:fldChar w:fldCharType="begin"/>
                        </w:r>
                        <w:r w:rsidR="00AC478A" w:rsidRPr="002513AB">
                          <w:rPr>
                            <w:szCs w:val="22"/>
                            <w:rPrChange w:id="1498" w:author="冯 晓涵" w:date="2021-08-29T17:29:00Z">
                              <w:rPr/>
                            </w:rPrChange>
                          </w:rPr>
                          <w:instrText xml:space="preserve"> SEQ Figure \* ARABIC </w:instrText>
                        </w:r>
                        <w:r w:rsidR="00AC478A" w:rsidRPr="00B9773B">
                          <w:rPr>
                            <w:szCs w:val="22"/>
                            <w:rPrChange w:id="1499" w:author="冯 晓涵" w:date="2021-08-29T17:29:00Z">
                              <w:rPr>
                                <w:noProof/>
                                <w:szCs w:val="22"/>
                              </w:rPr>
                            </w:rPrChange>
                          </w:rPr>
                          <w:fldChar w:fldCharType="separate"/>
                        </w:r>
                        <w:ins w:id="1500" w:author="冯 晓涵" w:date="2021-08-29T18:15:00Z">
                          <w:r w:rsidR="00BB3AFC">
                            <w:rPr>
                              <w:noProof/>
                              <w:szCs w:val="22"/>
                            </w:rPr>
                            <w:t>17</w:t>
                          </w:r>
                        </w:ins>
                        <w:del w:id="1501" w:author="冯 晓涵" w:date="2021-08-29T11:20:00Z">
                          <w:r w:rsidR="0091208A" w:rsidRPr="002513AB" w:rsidDel="00814262">
                            <w:rPr>
                              <w:noProof/>
                              <w:szCs w:val="22"/>
                              <w:rPrChange w:id="1502" w:author="冯 晓涵" w:date="2021-08-29T17:29:00Z">
                                <w:rPr>
                                  <w:noProof/>
                                </w:rPr>
                              </w:rPrChange>
                            </w:rPr>
                            <w:delText>17</w:delText>
                          </w:r>
                        </w:del>
                        <w:r w:rsidR="00AC478A" w:rsidRPr="00B9773B">
                          <w:rPr>
                            <w:noProof/>
                            <w:szCs w:val="22"/>
                          </w:rPr>
                          <w:fldChar w:fldCharType="end"/>
                        </w:r>
                        <w:r w:rsidRPr="00B9773B">
                          <w:rPr>
                            <w:szCs w:val="22"/>
                          </w:rPr>
                          <w:t xml:space="preserve"> Silhouette Coefficient line plots for sco</w:t>
                        </w:r>
                        <w:r w:rsidRPr="008A2B18">
                          <w:t>re</w:t>
                        </w:r>
                        <w:bookmarkEnd w:id="1487"/>
                      </w:p>
                    </w:txbxContent>
                  </v:textbox>
                </v:shape>
                <w10:wrap type="topAndBottom"/>
              </v:group>
            </w:pict>
          </mc:Fallback>
        </mc:AlternateContent>
      </w:r>
      <w:r>
        <w:rPr>
          <w:noProof/>
        </w:rPr>
        <mc:AlternateContent>
          <mc:Choice Requires="wpg">
            <w:drawing>
              <wp:anchor distT="0" distB="0" distL="114300" distR="114300" simplePos="0" relativeHeight="251652608" behindDoc="0" locked="0" layoutInCell="1" allowOverlap="1" wp14:anchorId="5812B66D" wp14:editId="5DFBBC22">
                <wp:simplePos x="0" y="0"/>
                <wp:positionH relativeFrom="column">
                  <wp:posOffset>-44450</wp:posOffset>
                </wp:positionH>
                <wp:positionV relativeFrom="paragraph">
                  <wp:posOffset>1492250</wp:posOffset>
                </wp:positionV>
                <wp:extent cx="2762250" cy="1965325"/>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2762250" cy="1965325"/>
                          <a:chOff x="0" y="0"/>
                          <a:chExt cx="2656840" cy="1965559"/>
                        </a:xfrm>
                      </wpg:grpSpPr>
                      <pic:pic xmlns:pic="http://schemas.openxmlformats.org/drawingml/2006/picture">
                        <pic:nvPicPr>
                          <pic:cNvPr id="18" name="Picture 18"/>
                          <pic:cNvPicPr>
                            <a:picLocks noChangeAspect="1"/>
                          </pic:cNvPicPr>
                        </pic:nvPicPr>
                        <pic:blipFill rotWithShape="1">
                          <a:blip r:embed="rId49" cstate="print">
                            <a:extLst>
                              <a:ext uri="{28A0092B-C50C-407E-A947-70E740481C1C}">
                                <a14:useLocalDpi xmlns:a14="http://schemas.microsoft.com/office/drawing/2010/main" val="0"/>
                              </a:ext>
                            </a:extLst>
                          </a:blip>
                          <a:srcRect l="2309"/>
                          <a:stretch/>
                        </pic:blipFill>
                        <pic:spPr bwMode="auto">
                          <a:xfrm>
                            <a:off x="0" y="0"/>
                            <a:ext cx="2575560" cy="1633855"/>
                          </a:xfrm>
                          <a:prstGeom prst="rect">
                            <a:avLst/>
                          </a:prstGeom>
                          <a:ln>
                            <a:noFill/>
                          </a:ln>
                          <a:extLst>
                            <a:ext uri="{53640926-AAD7-44D8-BBD7-CCE9431645EC}">
                              <a14:shadowObscured xmlns:a14="http://schemas.microsoft.com/office/drawing/2010/main"/>
                            </a:ext>
                          </a:extLst>
                        </pic:spPr>
                      </pic:pic>
                      <wps:wsp>
                        <wps:cNvPr id="89" name="Text Box 89"/>
                        <wps:cNvSpPr txBox="1"/>
                        <wps:spPr>
                          <a:xfrm>
                            <a:off x="81280" y="1668347"/>
                            <a:ext cx="2575560" cy="297212"/>
                          </a:xfrm>
                          <a:prstGeom prst="rect">
                            <a:avLst/>
                          </a:prstGeom>
                          <a:solidFill>
                            <a:prstClr val="white"/>
                          </a:solidFill>
                          <a:ln>
                            <a:noFill/>
                          </a:ln>
                        </wps:spPr>
                        <wps:txbx>
                          <w:txbxContent>
                            <w:p w14:paraId="4D2E491E" w14:textId="373052C5" w:rsidR="000C11D1" w:rsidRPr="002513AB" w:rsidRDefault="000C11D1" w:rsidP="004568F6">
                              <w:pPr>
                                <w:pStyle w:val="Caption"/>
                                <w:spacing w:before="156"/>
                                <w:rPr>
                                  <w:rFonts w:ascii="Tahoma" w:hAnsi="Tahoma" w:cs="Tahoma"/>
                                  <w:noProof/>
                                  <w:szCs w:val="22"/>
                                  <w:rPrChange w:id="1503" w:author="冯 晓涵" w:date="2021-08-29T17:29:00Z">
                                    <w:rPr>
                                      <w:rFonts w:ascii="Tahoma" w:hAnsi="Tahoma" w:cs="Tahoma"/>
                                      <w:noProof/>
                                      <w:sz w:val="21"/>
                                    </w:rPr>
                                  </w:rPrChange>
                                </w:rPr>
                              </w:pPr>
                              <w:bookmarkStart w:id="1504" w:name="_Toc81214188"/>
                              <w:r w:rsidRPr="00B9773B">
                                <w:rPr>
                                  <w:szCs w:val="22"/>
                                </w:rPr>
                                <w:t xml:space="preserve">Figure </w:t>
                              </w:r>
                              <w:r w:rsidR="00AC478A" w:rsidRPr="00B9773B">
                                <w:rPr>
                                  <w:szCs w:val="22"/>
                                </w:rPr>
                                <w:fldChar w:fldCharType="begin"/>
                              </w:r>
                              <w:r w:rsidR="00AC478A" w:rsidRPr="002513AB">
                                <w:rPr>
                                  <w:szCs w:val="22"/>
                                  <w:rPrChange w:id="1505" w:author="冯 晓涵" w:date="2021-08-29T17:29:00Z">
                                    <w:rPr/>
                                  </w:rPrChange>
                                </w:rPr>
                                <w:instrText xml:space="preserve"> SEQ Figure \* ARABIC </w:instrText>
                              </w:r>
                              <w:r w:rsidR="00AC478A" w:rsidRPr="00B9773B">
                                <w:rPr>
                                  <w:szCs w:val="22"/>
                                  <w:rPrChange w:id="1506" w:author="冯 晓涵" w:date="2021-08-29T17:29:00Z">
                                    <w:rPr>
                                      <w:noProof/>
                                      <w:szCs w:val="22"/>
                                    </w:rPr>
                                  </w:rPrChange>
                                </w:rPr>
                                <w:fldChar w:fldCharType="separate"/>
                              </w:r>
                              <w:ins w:id="1507" w:author="冯 晓涵" w:date="2021-08-29T18:15:00Z">
                                <w:r w:rsidR="00BB3AFC">
                                  <w:rPr>
                                    <w:noProof/>
                                    <w:szCs w:val="22"/>
                                  </w:rPr>
                                  <w:t>16</w:t>
                                </w:r>
                              </w:ins>
                              <w:del w:id="1508" w:author="冯 晓涵" w:date="2021-08-29T11:20:00Z">
                                <w:r w:rsidR="0091208A" w:rsidRPr="002513AB" w:rsidDel="00814262">
                                  <w:rPr>
                                    <w:noProof/>
                                    <w:szCs w:val="22"/>
                                    <w:rPrChange w:id="1509" w:author="冯 晓涵" w:date="2021-08-29T17:29:00Z">
                                      <w:rPr>
                                        <w:noProof/>
                                      </w:rPr>
                                    </w:rPrChange>
                                  </w:rPr>
                                  <w:delText>16</w:delText>
                                </w:r>
                              </w:del>
                              <w:r w:rsidR="00AC478A" w:rsidRPr="00B9773B">
                                <w:rPr>
                                  <w:noProof/>
                                  <w:szCs w:val="22"/>
                                </w:rPr>
                                <w:fldChar w:fldCharType="end"/>
                              </w:r>
                              <w:r w:rsidRPr="00B9773B">
                                <w:rPr>
                                  <w:szCs w:val="22"/>
                                </w:rPr>
                                <w:t xml:space="preserve"> SSE elbow plot for score</w:t>
                              </w:r>
                            </w:p>
                            <w:p w14:paraId="03B7E4DC" w14:textId="77777777" w:rsidR="00000000" w:rsidRDefault="003F5C6C">
                              <w:pPr>
                                <w:spacing w:before="156"/>
                              </w:pPr>
                            </w:p>
                            <w:p w14:paraId="14F19FE3" w14:textId="40D3810C" w:rsidR="000C11D1" w:rsidRPr="002513AB" w:rsidRDefault="004A2948" w:rsidP="004568F6">
                              <w:pPr>
                                <w:pStyle w:val="Caption"/>
                                <w:spacing w:before="156"/>
                                <w:rPr>
                                  <w:rFonts w:ascii="Tahoma" w:hAnsi="Tahoma" w:cs="Tahoma"/>
                                  <w:noProof/>
                                  <w:szCs w:val="22"/>
                                  <w:rPrChange w:id="1510" w:author="冯 晓涵" w:date="2021-08-29T17:29:00Z">
                                    <w:rPr>
                                      <w:rFonts w:ascii="Tahoma" w:hAnsi="Tahoma" w:cs="Tahoma"/>
                                      <w:noProof/>
                                      <w:sz w:val="21"/>
                                    </w:rPr>
                                  </w:rPrChange>
                                </w:rPr>
                              </w:pPr>
                              <w:r w:rsidRPr="00D14DF1">
                                <w:t xml:space="preserve">Figure </w:t>
                              </w:r>
                              <w:r w:rsidRPr="00D14DF1">
                                <w:fldChar w:fldCharType="begin"/>
                              </w:r>
                              <w:r w:rsidRPr="00F94B79">
                                <w:rPr>
                                  <w:rPrChange w:id="1511" w:author="冯 晓涵" w:date="2021-08-29T17:54:00Z">
                                    <w:rPr>
                                      <w:rFonts w:asciiTheme="minorHAnsi" w:eastAsia="Tahoma" w:hAnsiTheme="minorHAnsi" w:cstheme="minorBidi"/>
                                      <w:sz w:val="21"/>
                                      <w:szCs w:val="22"/>
                                    </w:rPr>
                                  </w:rPrChange>
                                </w:rPr>
                                <w:instrText xml:space="preserve"> SEQ Figure \* ARABIC </w:instrText>
                              </w:r>
                              <w:r w:rsidRPr="00D14DF1">
                                <w:rPr>
                                  <w:rPrChange w:id="1512" w:author="冯 晓涵" w:date="2021-08-29T17:54:00Z">
                                    <w:rPr/>
                                  </w:rPrChange>
                                </w:rPr>
                                <w:fldChar w:fldCharType="separate"/>
                              </w:r>
                              <w:r w:rsidR="0038664A">
                                <w:rPr>
                                  <w:noProof/>
                                </w:rPr>
                                <w:t>18</w:t>
                              </w:r>
                              <w:r w:rsidRPr="00D14DF1">
                                <w:fldChar w:fldCharType="end"/>
                              </w:r>
                              <w:r w:rsidRPr="00D14DF1">
                                <w:t xml:space="preserve"> Distribution of clusters from score</w:t>
                              </w:r>
                              <w:r w:rsidR="000C11D1" w:rsidRPr="00B9773B">
                                <w:rPr>
                                  <w:szCs w:val="22"/>
                                </w:rPr>
                                <w:t xml:space="preserve">Figure </w:t>
                              </w:r>
                              <w:r w:rsidR="00AC478A" w:rsidRPr="00B9773B">
                                <w:rPr>
                                  <w:szCs w:val="22"/>
                                </w:rPr>
                                <w:fldChar w:fldCharType="begin"/>
                              </w:r>
                              <w:r w:rsidR="00AC478A" w:rsidRPr="002513AB">
                                <w:rPr>
                                  <w:szCs w:val="22"/>
                                  <w:rPrChange w:id="1513" w:author="冯 晓涵" w:date="2021-08-29T17:29:00Z">
                                    <w:rPr/>
                                  </w:rPrChange>
                                </w:rPr>
                                <w:instrText xml:space="preserve"> SEQ Figure \* ARABIC </w:instrText>
                              </w:r>
                              <w:r w:rsidR="00AC478A" w:rsidRPr="00B9773B">
                                <w:rPr>
                                  <w:szCs w:val="22"/>
                                  <w:rPrChange w:id="1514" w:author="冯 晓涵" w:date="2021-08-29T17:29:00Z">
                                    <w:rPr>
                                      <w:noProof/>
                                      <w:szCs w:val="22"/>
                                    </w:rPr>
                                  </w:rPrChange>
                                </w:rPr>
                                <w:fldChar w:fldCharType="separate"/>
                              </w:r>
                              <w:ins w:id="1515" w:author="冯 晓涵" w:date="2021-08-29T18:15:00Z">
                                <w:r w:rsidR="00BB3AFC">
                                  <w:rPr>
                                    <w:noProof/>
                                    <w:szCs w:val="22"/>
                                  </w:rPr>
                                  <w:t>16</w:t>
                                </w:r>
                              </w:ins>
                              <w:del w:id="1516" w:author="冯 晓涵" w:date="2021-08-29T11:20:00Z">
                                <w:r w:rsidR="0091208A" w:rsidRPr="002513AB" w:rsidDel="00814262">
                                  <w:rPr>
                                    <w:noProof/>
                                    <w:szCs w:val="22"/>
                                    <w:rPrChange w:id="1517" w:author="冯 晓涵" w:date="2021-08-29T17:29:00Z">
                                      <w:rPr>
                                        <w:noProof/>
                                      </w:rPr>
                                    </w:rPrChange>
                                  </w:rPr>
                                  <w:delText>16</w:delText>
                                </w:r>
                              </w:del>
                              <w:r w:rsidR="00AC478A" w:rsidRPr="00B9773B">
                                <w:rPr>
                                  <w:noProof/>
                                  <w:szCs w:val="22"/>
                                </w:rPr>
                                <w:fldChar w:fldCharType="end"/>
                              </w:r>
                              <w:r w:rsidR="000C11D1" w:rsidRPr="00B9773B">
                                <w:rPr>
                                  <w:szCs w:val="22"/>
                                </w:rPr>
                                <w:t xml:space="preserve"> SSE elbow plot for score</w:t>
                              </w:r>
                              <w:bookmarkEnd w:id="15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12B66D" id="Group 91" o:spid="_x0000_s1073" style="position:absolute;left:0;text-align:left;margin-left:-3.5pt;margin-top:117.5pt;width:217.5pt;height:154.75pt;z-index:251652608;mso-width-relative:margin;mso-height-relative:margin" coordsize="26568,19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">
                <v:shape id="Picture 18" o:spid="_x0000_s1074" type="#_x0000_t75" style="position:absolute;width:25755;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">
                  <v:imagedata r:id="rId50" o:title="" cropleft="1513f"/>
                </v:shape>
                <v:shape id="Text Box 89" o:spid="_x0000_s1075" type="#_x0000_t202" style="position:absolute;left:812;top:16683;width:25756;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14:paraId="4D2E491E" w14:textId="373052C5" w:rsidR="000C11D1" w:rsidRPr="002513AB" w:rsidRDefault="000C11D1" w:rsidP="004568F6">
                        <w:pPr>
                          <w:pStyle w:val="Caption"/>
                          <w:spacing w:before="156"/>
                          <w:rPr>
                            <w:rFonts w:ascii="Tahoma" w:hAnsi="Tahoma" w:cs="Tahoma"/>
                            <w:noProof/>
                            <w:szCs w:val="22"/>
                            <w:rPrChange w:id="1518" w:author="冯 晓涵" w:date="2021-08-29T17:29:00Z">
                              <w:rPr>
                                <w:rFonts w:ascii="Tahoma" w:hAnsi="Tahoma" w:cs="Tahoma"/>
                                <w:noProof/>
                                <w:sz w:val="21"/>
                              </w:rPr>
                            </w:rPrChange>
                          </w:rPr>
                        </w:pPr>
                        <w:bookmarkStart w:id="1519" w:name="_Toc81214188"/>
                        <w:r w:rsidRPr="00B9773B">
                          <w:rPr>
                            <w:szCs w:val="22"/>
                          </w:rPr>
                          <w:t xml:space="preserve">Figure </w:t>
                        </w:r>
                        <w:r w:rsidR="00AC478A" w:rsidRPr="00B9773B">
                          <w:rPr>
                            <w:szCs w:val="22"/>
                          </w:rPr>
                          <w:fldChar w:fldCharType="begin"/>
                        </w:r>
                        <w:r w:rsidR="00AC478A" w:rsidRPr="002513AB">
                          <w:rPr>
                            <w:szCs w:val="22"/>
                            <w:rPrChange w:id="1520" w:author="冯 晓涵" w:date="2021-08-29T17:29:00Z">
                              <w:rPr/>
                            </w:rPrChange>
                          </w:rPr>
                          <w:instrText xml:space="preserve"> SEQ Figure \* ARABIC </w:instrText>
                        </w:r>
                        <w:r w:rsidR="00AC478A" w:rsidRPr="00B9773B">
                          <w:rPr>
                            <w:szCs w:val="22"/>
                            <w:rPrChange w:id="1521" w:author="冯 晓涵" w:date="2021-08-29T17:29:00Z">
                              <w:rPr>
                                <w:noProof/>
                                <w:szCs w:val="22"/>
                              </w:rPr>
                            </w:rPrChange>
                          </w:rPr>
                          <w:fldChar w:fldCharType="separate"/>
                        </w:r>
                        <w:ins w:id="1522" w:author="冯 晓涵" w:date="2021-08-29T18:15:00Z">
                          <w:r w:rsidR="00BB3AFC">
                            <w:rPr>
                              <w:noProof/>
                              <w:szCs w:val="22"/>
                            </w:rPr>
                            <w:t>16</w:t>
                          </w:r>
                        </w:ins>
                        <w:del w:id="1523" w:author="冯 晓涵" w:date="2021-08-29T11:20:00Z">
                          <w:r w:rsidR="0091208A" w:rsidRPr="002513AB" w:rsidDel="00814262">
                            <w:rPr>
                              <w:noProof/>
                              <w:szCs w:val="22"/>
                              <w:rPrChange w:id="1524" w:author="冯 晓涵" w:date="2021-08-29T17:29:00Z">
                                <w:rPr>
                                  <w:noProof/>
                                </w:rPr>
                              </w:rPrChange>
                            </w:rPr>
                            <w:delText>16</w:delText>
                          </w:r>
                        </w:del>
                        <w:r w:rsidR="00AC478A" w:rsidRPr="00B9773B">
                          <w:rPr>
                            <w:noProof/>
                            <w:szCs w:val="22"/>
                          </w:rPr>
                          <w:fldChar w:fldCharType="end"/>
                        </w:r>
                        <w:r w:rsidRPr="00B9773B">
                          <w:rPr>
                            <w:szCs w:val="22"/>
                          </w:rPr>
                          <w:t xml:space="preserve"> SSE elbow plot for score</w:t>
                        </w:r>
                      </w:p>
                      <w:p w14:paraId="03B7E4DC" w14:textId="77777777" w:rsidR="00000000" w:rsidRDefault="003F5C6C">
                        <w:pPr>
                          <w:spacing w:before="156"/>
                        </w:pPr>
                      </w:p>
                      <w:p w14:paraId="14F19FE3" w14:textId="40D3810C" w:rsidR="000C11D1" w:rsidRPr="002513AB" w:rsidRDefault="004A2948" w:rsidP="004568F6">
                        <w:pPr>
                          <w:pStyle w:val="Caption"/>
                          <w:spacing w:before="156"/>
                          <w:rPr>
                            <w:rFonts w:ascii="Tahoma" w:hAnsi="Tahoma" w:cs="Tahoma"/>
                            <w:noProof/>
                            <w:szCs w:val="22"/>
                            <w:rPrChange w:id="1525" w:author="冯 晓涵" w:date="2021-08-29T17:29:00Z">
                              <w:rPr>
                                <w:rFonts w:ascii="Tahoma" w:hAnsi="Tahoma" w:cs="Tahoma"/>
                                <w:noProof/>
                                <w:sz w:val="21"/>
                              </w:rPr>
                            </w:rPrChange>
                          </w:rPr>
                        </w:pPr>
                        <w:r w:rsidRPr="00D14DF1">
                          <w:t xml:space="preserve">Figure </w:t>
                        </w:r>
                        <w:r w:rsidRPr="00D14DF1">
                          <w:fldChar w:fldCharType="begin"/>
                        </w:r>
                        <w:r w:rsidRPr="00F94B79">
                          <w:rPr>
                            <w:rPrChange w:id="1526" w:author="冯 晓涵" w:date="2021-08-29T17:54:00Z">
                              <w:rPr>
                                <w:rFonts w:asciiTheme="minorHAnsi" w:eastAsia="Tahoma" w:hAnsiTheme="minorHAnsi" w:cstheme="minorBidi"/>
                                <w:sz w:val="21"/>
                                <w:szCs w:val="22"/>
                              </w:rPr>
                            </w:rPrChange>
                          </w:rPr>
                          <w:instrText xml:space="preserve"> SEQ Figure \* ARABIC </w:instrText>
                        </w:r>
                        <w:r w:rsidRPr="00D14DF1">
                          <w:rPr>
                            <w:rPrChange w:id="1527" w:author="冯 晓涵" w:date="2021-08-29T17:54:00Z">
                              <w:rPr/>
                            </w:rPrChange>
                          </w:rPr>
                          <w:fldChar w:fldCharType="separate"/>
                        </w:r>
                        <w:r w:rsidR="0038664A">
                          <w:rPr>
                            <w:noProof/>
                          </w:rPr>
                          <w:t>18</w:t>
                        </w:r>
                        <w:r w:rsidRPr="00D14DF1">
                          <w:fldChar w:fldCharType="end"/>
                        </w:r>
                        <w:r w:rsidRPr="00D14DF1">
                          <w:t xml:space="preserve"> Distribution of clusters from score</w:t>
                        </w:r>
                        <w:r w:rsidR="000C11D1" w:rsidRPr="00B9773B">
                          <w:rPr>
                            <w:szCs w:val="22"/>
                          </w:rPr>
                          <w:t xml:space="preserve">Figure </w:t>
                        </w:r>
                        <w:r w:rsidR="00AC478A" w:rsidRPr="00B9773B">
                          <w:rPr>
                            <w:szCs w:val="22"/>
                          </w:rPr>
                          <w:fldChar w:fldCharType="begin"/>
                        </w:r>
                        <w:r w:rsidR="00AC478A" w:rsidRPr="002513AB">
                          <w:rPr>
                            <w:szCs w:val="22"/>
                            <w:rPrChange w:id="1528" w:author="冯 晓涵" w:date="2021-08-29T17:29:00Z">
                              <w:rPr/>
                            </w:rPrChange>
                          </w:rPr>
                          <w:instrText xml:space="preserve"> SEQ Figure \* ARABIC </w:instrText>
                        </w:r>
                        <w:r w:rsidR="00AC478A" w:rsidRPr="00B9773B">
                          <w:rPr>
                            <w:szCs w:val="22"/>
                            <w:rPrChange w:id="1529" w:author="冯 晓涵" w:date="2021-08-29T17:29:00Z">
                              <w:rPr>
                                <w:noProof/>
                                <w:szCs w:val="22"/>
                              </w:rPr>
                            </w:rPrChange>
                          </w:rPr>
                          <w:fldChar w:fldCharType="separate"/>
                        </w:r>
                        <w:ins w:id="1530" w:author="冯 晓涵" w:date="2021-08-29T18:15:00Z">
                          <w:r w:rsidR="00BB3AFC">
                            <w:rPr>
                              <w:noProof/>
                              <w:szCs w:val="22"/>
                            </w:rPr>
                            <w:t>16</w:t>
                          </w:r>
                        </w:ins>
                        <w:del w:id="1531" w:author="冯 晓涵" w:date="2021-08-29T11:20:00Z">
                          <w:r w:rsidR="0091208A" w:rsidRPr="002513AB" w:rsidDel="00814262">
                            <w:rPr>
                              <w:noProof/>
                              <w:szCs w:val="22"/>
                              <w:rPrChange w:id="1532" w:author="冯 晓涵" w:date="2021-08-29T17:29:00Z">
                                <w:rPr>
                                  <w:noProof/>
                                </w:rPr>
                              </w:rPrChange>
                            </w:rPr>
                            <w:delText>16</w:delText>
                          </w:r>
                        </w:del>
                        <w:r w:rsidR="00AC478A" w:rsidRPr="00B9773B">
                          <w:rPr>
                            <w:noProof/>
                            <w:szCs w:val="22"/>
                          </w:rPr>
                          <w:fldChar w:fldCharType="end"/>
                        </w:r>
                        <w:r w:rsidR="000C11D1" w:rsidRPr="00B9773B">
                          <w:rPr>
                            <w:szCs w:val="22"/>
                          </w:rPr>
                          <w:t xml:space="preserve"> SSE elbow plot for score</w:t>
                        </w:r>
                        <w:bookmarkEnd w:id="1519"/>
                      </w:p>
                    </w:txbxContent>
                  </v:textbox>
                </v:shape>
                <w10:wrap type="topAndBottom"/>
              </v:group>
            </w:pict>
          </mc:Fallback>
        </mc:AlternateContent>
      </w:r>
      <w:r w:rsidR="00C46BEB" w:rsidRPr="00D857B2">
        <w:rPr>
          <w:rFonts w:ascii="Tahoma" w:hAnsi="Tahoma" w:cs="Tahoma"/>
        </w:rPr>
        <w:t xml:space="preserve">Instead of </w:t>
      </w:r>
      <w:r w:rsidR="001C7F2F" w:rsidRPr="00D857B2">
        <w:rPr>
          <w:rFonts w:ascii="Tahoma" w:hAnsi="Tahoma" w:cs="Tahoma"/>
        </w:rPr>
        <w:t>using</w:t>
      </w:r>
      <w:r w:rsidR="00A31D3C" w:rsidRPr="00D857B2">
        <w:rPr>
          <w:rFonts w:ascii="Tahoma" w:hAnsi="Tahoma" w:cs="Tahoma"/>
        </w:rPr>
        <w:t xml:space="preserve"> </w:t>
      </w:r>
      <w:r w:rsidR="00B1209D">
        <w:rPr>
          <w:rFonts w:ascii="Tahoma" w:hAnsi="Tahoma" w:cs="Tahoma"/>
        </w:rPr>
        <w:t xml:space="preserve">the </w:t>
      </w:r>
      <w:r w:rsidR="00A31D3C" w:rsidRPr="00D857B2">
        <w:rPr>
          <w:rFonts w:ascii="Tahoma" w:hAnsi="Tahoma" w:cs="Tahoma"/>
        </w:rPr>
        <w:t>K-mean clustering method on the seven domain</w:t>
      </w:r>
      <w:r w:rsidR="009A3F3E" w:rsidRPr="00D857B2">
        <w:rPr>
          <w:rFonts w:ascii="Tahoma" w:hAnsi="Tahoma" w:cs="Tahoma"/>
        </w:rPr>
        <w:t xml:space="preserve"> scores</w:t>
      </w:r>
      <w:r w:rsidR="00A31D3C" w:rsidRPr="00D857B2">
        <w:rPr>
          <w:rFonts w:ascii="Tahoma" w:hAnsi="Tahoma" w:cs="Tahoma"/>
        </w:rPr>
        <w:t xml:space="preserve"> directly</w:t>
      </w:r>
      <w:r w:rsidR="001C7F2F" w:rsidRPr="00D857B2">
        <w:rPr>
          <w:rFonts w:ascii="Tahoma" w:hAnsi="Tahoma" w:cs="Tahoma"/>
        </w:rPr>
        <w:t>, we s</w:t>
      </w:r>
      <w:r w:rsidR="009A3F3E" w:rsidRPr="00D857B2">
        <w:rPr>
          <w:rFonts w:ascii="Tahoma" w:hAnsi="Tahoma" w:cs="Tahoma"/>
        </w:rPr>
        <w:t xml:space="preserve">tandardized </w:t>
      </w:r>
      <w:r w:rsidR="001C7F2F" w:rsidRPr="00D857B2">
        <w:rPr>
          <w:rFonts w:ascii="Tahoma" w:hAnsi="Tahoma" w:cs="Tahoma"/>
        </w:rPr>
        <w:t xml:space="preserve">the data </w:t>
      </w:r>
      <w:r w:rsidR="009A3F3E" w:rsidRPr="00D857B2">
        <w:rPr>
          <w:rFonts w:ascii="Tahoma" w:hAnsi="Tahoma" w:cs="Tahoma"/>
        </w:rPr>
        <w:t>(</w:t>
      </w:r>
      <w:r w:rsidR="001C7F2F" w:rsidRPr="00D857B2">
        <w:rPr>
          <w:rFonts w:ascii="Tahoma" w:hAnsi="Tahoma" w:cs="Tahoma"/>
        </w:rPr>
        <w:t>so that the mean is their center and component</w:t>
      </w:r>
      <w:r w:rsidR="00B1209D">
        <w:rPr>
          <w:rFonts w:ascii="Tahoma" w:hAnsi="Tahoma" w:cs="Tahoma"/>
        </w:rPr>
        <w:t>-</w:t>
      </w:r>
      <w:r w:rsidR="001C7F2F" w:rsidRPr="00D857B2">
        <w:rPr>
          <w:rFonts w:ascii="Tahoma" w:hAnsi="Tahoma" w:cs="Tahoma"/>
        </w:rPr>
        <w:t>wise scale to unit variance</w:t>
      </w:r>
      <w:r w:rsidR="009A3F3E" w:rsidRPr="00D857B2">
        <w:rPr>
          <w:rFonts w:ascii="Tahoma" w:hAnsi="Tahoma" w:cs="Tahoma"/>
        </w:rPr>
        <w:t>) to eliminate the influence on the judgment of distance caused by the difference in dimension and order of magnitude.</w:t>
      </w:r>
      <w:r w:rsidR="00A31D3C" w:rsidRPr="00D857B2">
        <w:rPr>
          <w:rFonts w:ascii="Tahoma" w:hAnsi="Tahoma" w:cs="Tahoma"/>
        </w:rPr>
        <w:t xml:space="preserve"> For the selection of K, </w:t>
      </w:r>
      <w:r w:rsidR="00E56799" w:rsidRPr="00D857B2">
        <w:rPr>
          <w:rFonts w:ascii="Tahoma" w:hAnsi="Tahoma" w:cs="Tahoma"/>
        </w:rPr>
        <w:t>t</w:t>
      </w:r>
      <w:r w:rsidR="00A31D3C" w:rsidRPr="00D857B2">
        <w:rPr>
          <w:rFonts w:ascii="Tahoma" w:hAnsi="Tahoma" w:cs="Tahoma"/>
        </w:rPr>
        <w:t xml:space="preserve">he “elbow point” </w:t>
      </w:r>
      <w:r w:rsidR="006155E9" w:rsidRPr="00D857B2">
        <w:rPr>
          <w:rFonts w:ascii="Tahoma" w:hAnsi="Tahoma" w:cs="Tahoma" w:hint="eastAsia"/>
        </w:rPr>
        <w:t>also</w:t>
      </w:r>
      <w:r w:rsidR="006155E9" w:rsidRPr="00D857B2">
        <w:rPr>
          <w:rFonts w:ascii="Tahoma" w:hAnsi="Tahoma" w:cs="Tahoma"/>
        </w:rPr>
        <w:t xml:space="preserve"> </w:t>
      </w:r>
      <w:r w:rsidR="00A31D3C" w:rsidRPr="00D857B2">
        <w:rPr>
          <w:rFonts w:ascii="Tahoma" w:hAnsi="Tahoma" w:cs="Tahoma"/>
        </w:rPr>
        <w:t>happens when k equals 4. The silhouette coefficient is the largest when k = 2, but is hig</w:t>
      </w:r>
      <w:r w:rsidR="006155E9" w:rsidRPr="00D857B2">
        <w:rPr>
          <w:rFonts w:ascii="Tahoma" w:hAnsi="Tahoma" w:cs="Tahoma" w:hint="eastAsia"/>
        </w:rPr>
        <w:t>h</w:t>
      </w:r>
      <w:r w:rsidR="00A31D3C" w:rsidRPr="00D857B2">
        <w:rPr>
          <w:rFonts w:ascii="Tahoma" w:hAnsi="Tahoma" w:cs="Tahoma"/>
        </w:rPr>
        <w:t xml:space="preserve">er in k = 4 than in k = 3. We choose K=4 as our final answer. </w:t>
      </w:r>
    </w:p>
    <w:p w14:paraId="7D6C9023" w14:textId="72CA703A" w:rsidR="00B9773B" w:rsidRDefault="004A2948" w:rsidP="00C91343">
      <w:pPr>
        <w:spacing w:before="156"/>
        <w:rPr>
          <w:rFonts w:ascii="Tahoma" w:hAnsi="Tahoma" w:cs="Tahoma"/>
        </w:rPr>
      </w:pPr>
      <w:ins w:id="1533" w:author="冯 晓涵" w:date="2021-08-29T17:50:00Z">
        <w:r>
          <w:rPr>
            <w:rFonts w:ascii="Tahoma" w:hAnsi="Tahoma" w:cs="Tahoma"/>
          </w:rPr>
          <w:t>In figure 18, t</w:t>
        </w:r>
      </w:ins>
      <w:del w:id="1534" w:author="冯 晓涵" w:date="2021-08-29T17:50:00Z">
        <w:r w:rsidR="00462F43" w:rsidRPr="00462F43" w:rsidDel="004A2948">
          <w:rPr>
            <w:rFonts w:ascii="Tahoma" w:hAnsi="Tahoma" w:cs="Tahoma"/>
          </w:rPr>
          <w:delText>T</w:delText>
        </w:r>
      </w:del>
      <w:r w:rsidR="00462F43" w:rsidRPr="00462F43">
        <w:rPr>
          <w:rFonts w:ascii="Tahoma" w:hAnsi="Tahoma" w:cs="Tahoma"/>
        </w:rPr>
        <w:t xml:space="preserve">he major land of the map is </w:t>
      </w:r>
      <w:r w:rsidR="00DD731A">
        <w:rPr>
          <w:rFonts w:ascii="Tahoma" w:hAnsi="Tahoma" w:cs="Tahoma"/>
        </w:rPr>
        <w:t>red</w:t>
      </w:r>
      <w:r w:rsidR="00462F43" w:rsidRPr="00462F43">
        <w:rPr>
          <w:rFonts w:ascii="Tahoma" w:hAnsi="Tahoma" w:cs="Tahoma"/>
        </w:rPr>
        <w:t xml:space="preserve"> (cluster </w:t>
      </w:r>
      <w:r w:rsidR="00DD731A">
        <w:rPr>
          <w:rFonts w:ascii="Tahoma" w:hAnsi="Tahoma" w:cs="Tahoma"/>
        </w:rPr>
        <w:t>2</w:t>
      </w:r>
      <w:r w:rsidR="00462F43" w:rsidRPr="00462F43">
        <w:rPr>
          <w:rFonts w:ascii="Tahoma" w:hAnsi="Tahoma" w:cs="Tahoma"/>
        </w:rPr>
        <w:t xml:space="preserve">), which pervades all around England. Cluster </w:t>
      </w:r>
      <w:r w:rsidR="003C1003">
        <w:rPr>
          <w:rFonts w:ascii="Tahoma" w:hAnsi="Tahoma" w:cs="Tahoma" w:hint="eastAsia"/>
        </w:rPr>
        <w:t>3</w:t>
      </w:r>
      <w:del w:id="1535" w:author="冯 晓涵" w:date="2021-08-29T17:31:00Z">
        <w:r w:rsidR="00462F43" w:rsidRPr="00462F43" w:rsidDel="002513AB">
          <w:rPr>
            <w:rFonts w:ascii="Tahoma" w:hAnsi="Tahoma" w:cs="Tahoma"/>
          </w:rPr>
          <w:delText xml:space="preserve"> (</w:delText>
        </w:r>
        <w:r w:rsidR="003C1003" w:rsidDel="002513AB">
          <w:rPr>
            <w:rFonts w:ascii="Tahoma" w:hAnsi="Tahoma" w:cs="Tahoma" w:hint="eastAsia"/>
          </w:rPr>
          <w:delText>blue</w:delText>
        </w:r>
        <w:r w:rsidR="00462F43" w:rsidRPr="00462F43" w:rsidDel="002513AB">
          <w:rPr>
            <w:rFonts w:ascii="Tahoma" w:hAnsi="Tahoma" w:cs="Tahoma"/>
          </w:rPr>
          <w:delText xml:space="preserve"> area)</w:delText>
        </w:r>
      </w:del>
      <w:r w:rsidR="00462F43" w:rsidRPr="00462F43">
        <w:rPr>
          <w:rFonts w:ascii="Tahoma" w:hAnsi="Tahoma" w:cs="Tahoma"/>
        </w:rPr>
        <w:t xml:space="preserve"> </w:t>
      </w:r>
      <w:r w:rsidR="0045641A">
        <w:rPr>
          <w:rFonts w:ascii="Tahoma" w:hAnsi="Tahoma" w:cs="Tahoma"/>
        </w:rPr>
        <w:t xml:space="preserve">and cluster </w:t>
      </w:r>
      <w:r w:rsidR="003C1003">
        <w:rPr>
          <w:rFonts w:ascii="Tahoma" w:hAnsi="Tahoma" w:cs="Tahoma" w:hint="eastAsia"/>
        </w:rPr>
        <w:t>1</w:t>
      </w:r>
      <w:del w:id="1536" w:author="冯 晓涵" w:date="2021-08-29T17:31:00Z">
        <w:r w:rsidR="0045641A" w:rsidDel="002513AB">
          <w:rPr>
            <w:rFonts w:ascii="Tahoma" w:hAnsi="Tahoma" w:cs="Tahoma"/>
          </w:rPr>
          <w:delText xml:space="preserve"> (</w:delText>
        </w:r>
        <w:r w:rsidR="003C1003" w:rsidDel="002513AB">
          <w:rPr>
            <w:rFonts w:ascii="Tahoma" w:hAnsi="Tahoma" w:cs="Tahoma" w:hint="eastAsia"/>
          </w:rPr>
          <w:delText>purple</w:delText>
        </w:r>
        <w:r w:rsidR="0045641A" w:rsidDel="002513AB">
          <w:rPr>
            <w:rFonts w:ascii="Tahoma" w:hAnsi="Tahoma" w:cs="Tahoma"/>
          </w:rPr>
          <w:delText>)</w:delText>
        </w:r>
      </w:del>
      <w:r w:rsidR="0045641A">
        <w:rPr>
          <w:rFonts w:ascii="Tahoma" w:hAnsi="Tahoma" w:cs="Tahoma"/>
        </w:rPr>
        <w:t xml:space="preserve"> are</w:t>
      </w:r>
      <w:r w:rsidR="00462F43" w:rsidRPr="00462F43">
        <w:rPr>
          <w:rFonts w:ascii="Tahoma" w:hAnsi="Tahoma" w:cs="Tahoma"/>
        </w:rPr>
        <w:t xml:space="preserve"> the second</w:t>
      </w:r>
      <w:r w:rsidR="0045641A">
        <w:rPr>
          <w:rFonts w:ascii="Tahoma" w:hAnsi="Tahoma" w:cs="Tahoma"/>
        </w:rPr>
        <w:t xml:space="preserve"> and the third</w:t>
      </w:r>
      <w:r w:rsidR="00462F43" w:rsidRPr="00462F43">
        <w:rPr>
          <w:rFonts w:ascii="Tahoma" w:hAnsi="Tahoma" w:cs="Tahoma"/>
        </w:rPr>
        <w:t xml:space="preserve"> </w:t>
      </w:r>
      <w:r w:rsidR="0045641A">
        <w:rPr>
          <w:rFonts w:ascii="Tahoma" w:hAnsi="Tahoma" w:cs="Tahoma"/>
        </w:rPr>
        <w:t>largest</w:t>
      </w:r>
      <w:r w:rsidR="00462F43" w:rsidRPr="00462F43">
        <w:rPr>
          <w:rFonts w:ascii="Tahoma" w:hAnsi="Tahoma" w:cs="Tahoma"/>
        </w:rPr>
        <w:t xml:space="preserve"> cluster</w:t>
      </w:r>
      <w:r w:rsidR="0045641A">
        <w:rPr>
          <w:rFonts w:ascii="Tahoma" w:hAnsi="Tahoma" w:cs="Tahoma"/>
        </w:rPr>
        <w:t xml:space="preserve"> in </w:t>
      </w:r>
      <w:r w:rsidR="0045641A" w:rsidRPr="0045641A">
        <w:rPr>
          <w:rFonts w:ascii="Tahoma" w:hAnsi="Tahoma" w:cs="Tahoma"/>
        </w:rPr>
        <w:t>acreage</w:t>
      </w:r>
      <w:r w:rsidR="00462F43" w:rsidRPr="00462F43">
        <w:rPr>
          <w:rFonts w:ascii="Tahoma" w:hAnsi="Tahoma" w:cs="Tahoma"/>
        </w:rPr>
        <w:t xml:space="preserve"> </w:t>
      </w:r>
      <w:r w:rsidR="0045641A">
        <w:rPr>
          <w:rFonts w:ascii="Tahoma" w:hAnsi="Tahoma" w:cs="Tahoma"/>
        </w:rPr>
        <w:t>o</w:t>
      </w:r>
      <w:r w:rsidR="00462F43" w:rsidRPr="00462F43">
        <w:rPr>
          <w:rFonts w:ascii="Tahoma" w:hAnsi="Tahoma" w:cs="Tahoma"/>
        </w:rPr>
        <w:t>n this map</w:t>
      </w:r>
      <w:r w:rsidR="003C1003">
        <w:rPr>
          <w:rFonts w:ascii="Tahoma" w:hAnsi="Tahoma" w:cs="Tahoma"/>
        </w:rPr>
        <w:t>, and</w:t>
      </w:r>
      <w:r w:rsidR="00462F43" w:rsidRPr="00462F43">
        <w:rPr>
          <w:rFonts w:ascii="Tahoma" w:hAnsi="Tahoma" w:cs="Tahoma"/>
        </w:rPr>
        <w:t xml:space="preserve"> </w:t>
      </w:r>
      <w:r w:rsidR="003C1003">
        <w:rPr>
          <w:rFonts w:ascii="Tahoma" w:hAnsi="Tahoma" w:cs="Tahoma"/>
        </w:rPr>
        <w:t xml:space="preserve">areas in </w:t>
      </w:r>
      <w:r w:rsidR="003C1003">
        <w:rPr>
          <w:rFonts w:ascii="Tahoma" w:hAnsi="Tahoma" w:cs="Tahoma" w:hint="eastAsia"/>
        </w:rPr>
        <w:t>yellow</w:t>
      </w:r>
      <w:r w:rsidR="003C1003">
        <w:rPr>
          <w:rFonts w:ascii="Tahoma" w:hAnsi="Tahoma" w:cs="Tahoma"/>
        </w:rPr>
        <w:t xml:space="preserve"> </w:t>
      </w:r>
      <w:r w:rsidR="003C1003" w:rsidRPr="00462F43">
        <w:rPr>
          <w:rFonts w:ascii="Tahoma" w:hAnsi="Tahoma" w:cs="Tahoma"/>
        </w:rPr>
        <w:t>which represents</w:t>
      </w:r>
      <w:r w:rsidR="003C1003">
        <w:rPr>
          <w:rFonts w:ascii="Tahoma" w:hAnsi="Tahoma" w:cs="Tahoma"/>
        </w:rPr>
        <w:t xml:space="preserve"> cluster </w:t>
      </w:r>
      <w:r w:rsidR="003C1003">
        <w:rPr>
          <w:rFonts w:ascii="Tahoma" w:hAnsi="Tahoma" w:cs="Tahoma" w:hint="eastAsia"/>
        </w:rPr>
        <w:t>0</w:t>
      </w:r>
      <w:r w:rsidR="003C1003">
        <w:rPr>
          <w:rFonts w:ascii="Tahoma" w:hAnsi="Tahoma" w:cs="Tahoma"/>
        </w:rPr>
        <w:t xml:space="preserve"> </w:t>
      </w:r>
      <w:r w:rsidR="00B1209D">
        <w:rPr>
          <w:rFonts w:ascii="Tahoma" w:hAnsi="Tahoma" w:cs="Tahoma"/>
        </w:rPr>
        <w:t>are</w:t>
      </w:r>
      <w:r w:rsidR="003C1003">
        <w:rPr>
          <w:rFonts w:ascii="Tahoma" w:hAnsi="Tahoma" w:cs="Tahoma"/>
        </w:rPr>
        <w:t xml:space="preserve"> the smallest. </w:t>
      </w:r>
      <w:commentRangeStart w:id="1537"/>
      <w:del w:id="1538" w:author="冯 晓涵" w:date="2021-08-29T17:32:00Z">
        <w:r w:rsidR="005B673C" w:rsidDel="0056285A">
          <w:rPr>
            <w:rFonts w:ascii="Tahoma" w:hAnsi="Tahoma" w:cs="Tahoma"/>
          </w:rPr>
          <w:delText>T</w:delText>
        </w:r>
        <w:r w:rsidR="005B673C" w:rsidDel="0056285A">
          <w:rPr>
            <w:rFonts w:ascii="Tahoma" w:hAnsi="Tahoma" w:cs="Tahoma" w:hint="eastAsia"/>
          </w:rPr>
          <w:delText>h</w:delText>
        </w:r>
        <w:r w:rsidR="005B673C" w:rsidDel="0056285A">
          <w:rPr>
            <w:rFonts w:ascii="Tahoma" w:hAnsi="Tahoma" w:cs="Tahoma"/>
          </w:rPr>
          <w:delText>e distribution of these</w:delText>
        </w:r>
        <w:r w:rsidR="003C1003" w:rsidDel="0056285A">
          <w:rPr>
            <w:rFonts w:ascii="Tahoma" w:hAnsi="Tahoma" w:cs="Tahoma"/>
          </w:rPr>
          <w:delText xml:space="preserve"> four</w:delText>
        </w:r>
        <w:r w:rsidR="005B673C" w:rsidDel="0056285A">
          <w:rPr>
            <w:rFonts w:ascii="Tahoma" w:hAnsi="Tahoma" w:cs="Tahoma"/>
          </w:rPr>
          <w:delText xml:space="preserve"> clusters</w:delText>
        </w:r>
        <w:r w:rsidR="008745AF" w:rsidDel="0056285A">
          <w:rPr>
            <w:rFonts w:ascii="Tahoma" w:hAnsi="Tahoma" w:cs="Tahoma"/>
          </w:rPr>
          <w:delText xml:space="preserve"> in </w:delText>
        </w:r>
        <w:r w:rsidR="00B1209D" w:rsidDel="0056285A">
          <w:rPr>
            <w:rFonts w:ascii="Tahoma" w:hAnsi="Tahoma" w:cs="Tahoma"/>
          </w:rPr>
          <w:delText xml:space="preserve">the </w:delText>
        </w:r>
        <w:r w:rsidR="008745AF" w:rsidDel="0056285A">
          <w:rPr>
            <w:rFonts w:ascii="Tahoma" w:hAnsi="Tahoma" w:cs="Tahoma"/>
          </w:rPr>
          <w:delText>sequence</w:delText>
        </w:r>
        <w:r w:rsidR="005B673C" w:rsidDel="0056285A">
          <w:rPr>
            <w:rFonts w:ascii="Tahoma" w:hAnsi="Tahoma" w:cs="Tahoma"/>
          </w:rPr>
          <w:delText xml:space="preserve"> </w:delText>
        </w:r>
        <w:r w:rsidR="00DD5864" w:rsidDel="0056285A">
          <w:rPr>
            <w:rFonts w:ascii="Tahoma" w:hAnsi="Tahoma" w:cs="Tahoma"/>
          </w:rPr>
          <w:delText>is</w:delText>
        </w:r>
        <w:r w:rsidR="005B673C" w:rsidDel="0056285A">
          <w:rPr>
            <w:rFonts w:ascii="Tahoma" w:hAnsi="Tahoma" w:cs="Tahoma"/>
          </w:rPr>
          <w:delText xml:space="preserve"> likely to correspond to cluster</w:delText>
        </w:r>
        <w:r w:rsidR="00B1209D" w:rsidDel="0056285A">
          <w:rPr>
            <w:rFonts w:ascii="Tahoma" w:hAnsi="Tahoma" w:cs="Tahoma"/>
          </w:rPr>
          <w:delText>s</w:delText>
        </w:r>
        <w:r w:rsidR="005B673C" w:rsidDel="0056285A">
          <w:rPr>
            <w:rFonts w:ascii="Tahoma" w:hAnsi="Tahoma" w:cs="Tahoma"/>
          </w:rPr>
          <w:delText xml:space="preserve"> </w:delText>
        </w:r>
        <w:r w:rsidR="008745AF" w:rsidDel="0056285A">
          <w:rPr>
            <w:rFonts w:ascii="Tahoma" w:hAnsi="Tahoma" w:cs="Tahoma"/>
          </w:rPr>
          <w:delText>1,2,0 and 3</w:delText>
        </w:r>
        <w:r w:rsidR="005B673C" w:rsidDel="0056285A">
          <w:rPr>
            <w:rFonts w:ascii="Tahoma" w:hAnsi="Tahoma" w:cs="Tahoma"/>
          </w:rPr>
          <w:delText xml:space="preserve"> </w:delText>
        </w:r>
        <w:r w:rsidR="00DD5864" w:rsidDel="0056285A">
          <w:rPr>
            <w:rFonts w:ascii="Tahoma" w:hAnsi="Tahoma" w:cs="Tahoma"/>
          </w:rPr>
          <w:delText>o</w:delText>
        </w:r>
        <w:r w:rsidR="005B673C" w:rsidDel="0056285A">
          <w:rPr>
            <w:rFonts w:ascii="Tahoma" w:hAnsi="Tahoma" w:cs="Tahoma"/>
          </w:rPr>
          <w:delText xml:space="preserve">n </w:delText>
        </w:r>
        <w:r w:rsidR="00B1209D" w:rsidDel="0056285A">
          <w:rPr>
            <w:rFonts w:ascii="Tahoma" w:hAnsi="Tahoma" w:cs="Tahoma"/>
          </w:rPr>
          <w:delText xml:space="preserve">the </w:delText>
        </w:r>
        <w:r w:rsidR="005B673C" w:rsidDel="0056285A">
          <w:rPr>
            <w:rFonts w:ascii="Tahoma" w:hAnsi="Tahoma" w:cs="Tahoma"/>
          </w:rPr>
          <w:delText>above map</w:delText>
        </w:r>
        <w:r w:rsidR="00425A5F" w:rsidDel="0056285A">
          <w:rPr>
            <w:rFonts w:ascii="Tahoma" w:hAnsi="Tahoma" w:cs="Tahoma" w:hint="eastAsia"/>
          </w:rPr>
          <w:delText>.</w:delText>
        </w:r>
        <w:r w:rsidR="00425A5F" w:rsidDel="0056285A">
          <w:rPr>
            <w:rFonts w:ascii="Tahoma" w:hAnsi="Tahoma" w:cs="Tahoma"/>
          </w:rPr>
          <w:delText xml:space="preserve"> </w:delText>
        </w:r>
      </w:del>
      <w:commentRangeEnd w:id="1537"/>
      <w:r w:rsidR="00851A9D">
        <w:rPr>
          <w:rStyle w:val="CommentReference"/>
        </w:rPr>
        <w:commentReference w:id="1537"/>
      </w:r>
      <w:r w:rsidR="00425A5F" w:rsidRPr="00462F43">
        <w:rPr>
          <w:rFonts w:ascii="Tahoma" w:hAnsi="Tahoma" w:cs="Tahoma"/>
        </w:rPr>
        <w:t xml:space="preserve">Take a look at </w:t>
      </w:r>
      <w:r w:rsidR="00425A5F" w:rsidRPr="00462F43">
        <w:rPr>
          <w:rFonts w:ascii="Tahoma" w:hAnsi="Tahoma" w:cs="Tahoma"/>
        </w:rPr>
        <w:lastRenderedPageBreak/>
        <w:t xml:space="preserve">London alone. The proportional relationship of the four clusters is similar to the whole </w:t>
      </w:r>
      <w:r w:rsidR="00B1209D">
        <w:rPr>
          <w:rFonts w:ascii="Tahoma" w:hAnsi="Tahoma" w:cs="Tahoma"/>
        </w:rPr>
        <w:t xml:space="preserve">of </w:t>
      </w:r>
      <w:r w:rsidR="00425A5F" w:rsidRPr="00462F43">
        <w:rPr>
          <w:rFonts w:ascii="Tahoma" w:hAnsi="Tahoma" w:cs="Tahoma"/>
        </w:rPr>
        <w:t xml:space="preserve">England. </w:t>
      </w:r>
      <w:r w:rsidR="00E25142">
        <w:rPr>
          <w:rFonts w:ascii="Tahoma" w:hAnsi="Tahoma" w:cs="Tahoma"/>
        </w:rPr>
        <w:t>C</w:t>
      </w:r>
      <w:r w:rsidR="00425A5F" w:rsidRPr="00462F43">
        <w:rPr>
          <w:rFonts w:ascii="Tahoma" w:hAnsi="Tahoma" w:cs="Tahoma"/>
        </w:rPr>
        <w:t xml:space="preserve">luster </w:t>
      </w:r>
      <w:r w:rsidR="008745AF">
        <w:rPr>
          <w:rFonts w:ascii="Tahoma" w:hAnsi="Tahoma" w:cs="Tahoma"/>
        </w:rPr>
        <w:t>1</w:t>
      </w:r>
      <w:r w:rsidR="00425A5F" w:rsidRPr="00462F43">
        <w:rPr>
          <w:rFonts w:ascii="Tahoma" w:hAnsi="Tahoma" w:cs="Tahoma"/>
        </w:rPr>
        <w:t xml:space="preserve"> and </w:t>
      </w:r>
      <w:r w:rsidR="008745AF">
        <w:rPr>
          <w:rFonts w:ascii="Tahoma" w:hAnsi="Tahoma" w:cs="Tahoma"/>
        </w:rPr>
        <w:t>3</w:t>
      </w:r>
      <w:r w:rsidR="00425A5F" w:rsidRPr="00462F43">
        <w:rPr>
          <w:rFonts w:ascii="Tahoma" w:hAnsi="Tahoma" w:cs="Tahoma"/>
        </w:rPr>
        <w:t xml:space="preserve"> gather around the boundary of Lond</w:t>
      </w:r>
      <w:r w:rsidR="00E25142">
        <w:rPr>
          <w:rFonts w:ascii="Tahoma" w:hAnsi="Tahoma" w:cs="Tahoma"/>
        </w:rPr>
        <w:t>on. O</w:t>
      </w:r>
      <w:r w:rsidR="00E25142">
        <w:rPr>
          <w:rFonts w:ascii="Tahoma" w:hAnsi="Tahoma" w:cs="Tahoma" w:hint="eastAsia"/>
        </w:rPr>
        <w:t>ther</w:t>
      </w:r>
      <w:r w:rsidR="00E25142">
        <w:rPr>
          <w:rFonts w:ascii="Tahoma" w:hAnsi="Tahoma" w:cs="Tahoma"/>
        </w:rPr>
        <w:t xml:space="preserve"> </w:t>
      </w:r>
      <w:r w:rsidR="00E25142">
        <w:rPr>
          <w:rFonts w:ascii="Tahoma" w:hAnsi="Tahoma" w:cs="Tahoma" w:hint="eastAsia"/>
        </w:rPr>
        <w:t>areas</w:t>
      </w:r>
      <w:r w:rsidR="00E25142">
        <w:rPr>
          <w:rFonts w:ascii="Tahoma" w:hAnsi="Tahoma" w:cs="Tahoma"/>
        </w:rPr>
        <w:t xml:space="preserve"> are almost all belong to </w:t>
      </w:r>
      <w:r w:rsidR="00E25142" w:rsidRPr="00462F43">
        <w:rPr>
          <w:rFonts w:ascii="Tahoma" w:hAnsi="Tahoma" w:cs="Tahoma"/>
        </w:rPr>
        <w:t xml:space="preserve">Cluster </w:t>
      </w:r>
      <w:r w:rsidR="008745AF">
        <w:rPr>
          <w:rFonts w:ascii="Tahoma" w:hAnsi="Tahoma" w:cs="Tahoma"/>
        </w:rPr>
        <w:t>2</w:t>
      </w:r>
      <w:r w:rsidR="00E25142">
        <w:rPr>
          <w:rFonts w:ascii="Tahoma" w:hAnsi="Tahoma" w:cs="Tahoma"/>
        </w:rPr>
        <w:t>, as areas for c</w:t>
      </w:r>
      <w:r w:rsidR="00425A5F" w:rsidRPr="00462F43">
        <w:rPr>
          <w:rFonts w:ascii="Tahoma" w:hAnsi="Tahoma" w:cs="Tahoma"/>
        </w:rPr>
        <w:t xml:space="preserve">luster </w:t>
      </w:r>
      <w:r w:rsidR="008745AF">
        <w:rPr>
          <w:rFonts w:ascii="Tahoma" w:hAnsi="Tahoma" w:cs="Tahoma"/>
        </w:rPr>
        <w:t>0</w:t>
      </w:r>
      <w:r w:rsidR="00425A5F" w:rsidRPr="00462F43">
        <w:rPr>
          <w:rFonts w:ascii="Tahoma" w:hAnsi="Tahoma" w:cs="Tahoma"/>
        </w:rPr>
        <w:t xml:space="preserve"> a</w:t>
      </w:r>
      <w:r w:rsidR="00E25142">
        <w:rPr>
          <w:rFonts w:ascii="Tahoma" w:hAnsi="Tahoma" w:cs="Tahoma"/>
        </w:rPr>
        <w:t xml:space="preserve">re rare and </w:t>
      </w:r>
      <w:r w:rsidR="00E25142" w:rsidRPr="00462F43">
        <w:rPr>
          <w:rFonts w:ascii="Tahoma" w:hAnsi="Tahoma" w:cs="Tahoma"/>
        </w:rPr>
        <w:t>scatter</w:t>
      </w:r>
      <w:r w:rsidR="00E25142">
        <w:rPr>
          <w:rFonts w:ascii="Tahoma" w:hAnsi="Tahoma" w:cs="Tahoma"/>
        </w:rPr>
        <w:t xml:space="preserve"> randomly in London</w:t>
      </w:r>
      <w:r w:rsidR="00425A5F" w:rsidRPr="00462F43">
        <w:rPr>
          <w:rFonts w:ascii="Tahoma" w:hAnsi="Tahoma" w:cs="Tahoma"/>
        </w:rPr>
        <w:t>.</w:t>
      </w:r>
      <w:r w:rsidR="00462F43" w:rsidRPr="00462F43">
        <w:rPr>
          <w:rFonts w:ascii="Tahoma" w:hAnsi="Tahoma" w:cs="Tahoma"/>
        </w:rPr>
        <w:t xml:space="preserve"> </w:t>
      </w:r>
    </w:p>
    <w:p w14:paraId="25C09FAD" w14:textId="5B405668" w:rsidR="0038664A" w:rsidRDefault="0038664A" w:rsidP="00C91343">
      <w:pPr>
        <w:spacing w:before="156"/>
        <w:rPr>
          <w:ins w:id="1539" w:author="冯 晓涵" w:date="2021-08-30T00:00:00Z"/>
          <w:rFonts w:ascii="Tahoma" w:hAnsi="Tahoma" w:cs="Tahoma"/>
        </w:rPr>
      </w:pPr>
      <w:r>
        <w:rPr>
          <w:rFonts w:ascii="Tahoma" w:hAnsi="Tahoma" w:cs="Tahoma"/>
          <w:noProof/>
        </w:rPr>
        <mc:AlternateContent>
          <mc:Choice Requires="wpg">
            <w:drawing>
              <wp:anchor distT="0" distB="0" distL="114300" distR="114300" simplePos="0" relativeHeight="251680256" behindDoc="0" locked="0" layoutInCell="1" allowOverlap="1" wp14:anchorId="0097E578" wp14:editId="1D6D3AD2">
                <wp:simplePos x="0" y="0"/>
                <wp:positionH relativeFrom="margin">
                  <wp:posOffset>260350</wp:posOffset>
                </wp:positionH>
                <wp:positionV relativeFrom="paragraph">
                  <wp:posOffset>358775</wp:posOffset>
                </wp:positionV>
                <wp:extent cx="4701852" cy="5220336"/>
                <wp:effectExtent l="0" t="0" r="3810" b="0"/>
                <wp:wrapTopAndBottom/>
                <wp:docPr id="10" name="Group 10"/>
                <wp:cNvGraphicFramePr/>
                <a:graphic xmlns:a="http://schemas.openxmlformats.org/drawingml/2006/main">
                  <a:graphicData uri="http://schemas.microsoft.com/office/word/2010/wordprocessingGroup">
                    <wpg:wgp>
                      <wpg:cNvGrpSpPr/>
                      <wpg:grpSpPr>
                        <a:xfrm>
                          <a:off x="0" y="0"/>
                          <a:ext cx="4701852" cy="5220336"/>
                          <a:chOff x="0" y="0"/>
                          <a:chExt cx="4701852" cy="5220336"/>
                        </a:xfrm>
                      </wpg:grpSpPr>
                      <pic:pic xmlns:pic="http://schemas.openxmlformats.org/drawingml/2006/picture">
                        <pic:nvPicPr>
                          <pic:cNvPr id="11" name="Picture 11"/>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8045" cy="4368800"/>
                          </a:xfrm>
                          <a:prstGeom prst="rect">
                            <a:avLst/>
                          </a:prstGeom>
                          <a:noFill/>
                          <a:ln>
                            <a:noFill/>
                          </a:ln>
                        </pic:spPr>
                      </pic:pic>
                      <wps:wsp>
                        <wps:cNvPr id="12" name="Text Box 12"/>
                        <wps:cNvSpPr txBox="1"/>
                        <wps:spPr>
                          <a:xfrm>
                            <a:off x="23807" y="4328796"/>
                            <a:ext cx="4678045" cy="891540"/>
                          </a:xfrm>
                          <a:prstGeom prst="rect">
                            <a:avLst/>
                          </a:prstGeom>
                          <a:solidFill>
                            <a:prstClr val="white"/>
                          </a:solidFill>
                          <a:ln>
                            <a:noFill/>
                          </a:ln>
                        </wps:spPr>
                        <wps:txbx>
                          <w:txbxContent>
                            <w:p w14:paraId="4D550292" w14:textId="3DD9B93B" w:rsidR="004A2948" w:rsidRPr="007B38A0" w:rsidRDefault="004A2948" w:rsidP="0038664A">
                              <w:pPr>
                                <w:pStyle w:val="Caption"/>
                                <w:spacing w:before="156"/>
                                <w:rPr>
                                  <w:rFonts w:ascii="Tahoma" w:hAnsi="Tahoma" w:cs="Tahoma"/>
                                  <w:noProof/>
                                </w:rPr>
                              </w:pPr>
                              <w:bookmarkStart w:id="1540" w:name="_Toc81214189"/>
                              <w:r w:rsidRPr="00D14DF1">
                                <w:t xml:space="preserve">Figure </w:t>
                              </w:r>
                              <w:r w:rsidRPr="00D14DF1">
                                <w:fldChar w:fldCharType="begin"/>
                              </w:r>
                              <w:r w:rsidRPr="00F94B79">
                                <w:rPr>
                                  <w:rPrChange w:id="1541" w:author="冯 晓涵" w:date="2021-08-29T17:54:00Z">
                                    <w:rPr>
                                      <w:rFonts w:asciiTheme="minorHAnsi" w:eastAsia="Tahoma" w:hAnsiTheme="minorHAnsi" w:cstheme="minorBidi"/>
                                      <w:sz w:val="21"/>
                                      <w:szCs w:val="22"/>
                                    </w:rPr>
                                  </w:rPrChange>
                                </w:rPr>
                                <w:instrText xml:space="preserve"> SEQ Figure \* ARABIC </w:instrText>
                              </w:r>
                              <w:r w:rsidRPr="00D14DF1">
                                <w:rPr>
                                  <w:rPrChange w:id="1542" w:author="冯 晓涵" w:date="2021-08-29T17:54:00Z">
                                    <w:rPr/>
                                  </w:rPrChange>
                                </w:rPr>
                                <w:fldChar w:fldCharType="separate"/>
                              </w:r>
                              <w:r w:rsidR="0038664A">
                                <w:rPr>
                                  <w:noProof/>
                                </w:rPr>
                                <w:t>18</w:t>
                              </w:r>
                              <w:r w:rsidRPr="00D14DF1">
                                <w:fldChar w:fldCharType="end"/>
                              </w:r>
                              <w:r w:rsidRPr="00D14DF1">
                                <w:t xml:space="preserve"> Distribution of clusters from score</w:t>
                              </w:r>
                            </w:p>
                            <w:p w14:paraId="51506871" w14:textId="77777777" w:rsidR="00000000" w:rsidRDefault="003F5C6C">
                              <w:pPr>
                                <w:spacing w:before="156"/>
                              </w:pPr>
                            </w:p>
                            <w:p w14:paraId="1EFABAD7" w14:textId="14C399E2" w:rsidR="004A2948" w:rsidRPr="007B38A0" w:rsidRDefault="004A2948" w:rsidP="0038664A">
                              <w:pPr>
                                <w:pStyle w:val="Caption"/>
                                <w:spacing w:before="156"/>
                                <w:rPr>
                                  <w:rFonts w:ascii="Tahoma" w:hAnsi="Tahoma" w:cs="Tahoma"/>
                                  <w:noProof/>
                                </w:rPr>
                              </w:pPr>
                              <w:r w:rsidRPr="00D14DF1">
                                <w:t xml:space="preserve">Figure </w:t>
                              </w:r>
                              <w:r w:rsidRPr="00D14DF1">
                                <w:fldChar w:fldCharType="begin"/>
                              </w:r>
                              <w:r w:rsidRPr="00F94B79">
                                <w:rPr>
                                  <w:rPrChange w:id="1543" w:author="冯 晓涵" w:date="2021-08-29T17:54:00Z">
                                    <w:rPr>
                                      <w:rFonts w:asciiTheme="minorHAnsi" w:eastAsia="Tahoma" w:hAnsiTheme="minorHAnsi" w:cstheme="minorBidi"/>
                                      <w:sz w:val="21"/>
                                      <w:szCs w:val="22"/>
                                    </w:rPr>
                                  </w:rPrChange>
                                </w:rPr>
                                <w:instrText xml:space="preserve"> SEQ Figure \* ARABIC </w:instrText>
                              </w:r>
                              <w:r w:rsidRPr="00D14DF1">
                                <w:rPr>
                                  <w:rPrChange w:id="1544" w:author="冯 晓涵" w:date="2021-08-29T17:54:00Z">
                                    <w:rPr/>
                                  </w:rPrChange>
                                </w:rPr>
                                <w:fldChar w:fldCharType="separate"/>
                              </w:r>
                              <w:r w:rsidR="0038664A">
                                <w:rPr>
                                  <w:noProof/>
                                </w:rPr>
                                <w:t>18</w:t>
                              </w:r>
                              <w:r w:rsidRPr="00D14DF1">
                                <w:fldChar w:fldCharType="end"/>
                              </w:r>
                              <w:r w:rsidRPr="00D14DF1">
                                <w:t xml:space="preserve"> Distribution of clusters from score</w:t>
                              </w:r>
                              <w:bookmarkEnd w:id="15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97E578" id="Group 10" o:spid="_x0000_s1076" style="position:absolute;left:0;text-align:left;margin-left:20.5pt;margin-top:28.25pt;width:370.2pt;height:411.05pt;z-index:251680256;mso-position-horizontal-relative:margin" coordsize="47018,52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">
                <v:shape id="Picture 11" o:spid="_x0000_s1077" type="#_x0000_t75" style="position:absolute;width:46780;height:43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">
                  <v:imagedata r:id="rId52" o:title=""/>
                </v:shape>
                <v:shape id="Text Box 12" o:spid="_x0000_s1078" type="#_x0000_t202" style="position:absolute;left:238;top:43287;width:46780;height:8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4D550292" w14:textId="3DD9B93B" w:rsidR="004A2948" w:rsidRPr="007B38A0" w:rsidRDefault="004A2948" w:rsidP="0038664A">
                        <w:pPr>
                          <w:pStyle w:val="Caption"/>
                          <w:spacing w:before="156"/>
                          <w:rPr>
                            <w:rFonts w:ascii="Tahoma" w:hAnsi="Tahoma" w:cs="Tahoma"/>
                            <w:noProof/>
                          </w:rPr>
                        </w:pPr>
                        <w:bookmarkStart w:id="1545" w:name="_Toc81214189"/>
                        <w:r w:rsidRPr="00D14DF1">
                          <w:t xml:space="preserve">Figure </w:t>
                        </w:r>
                        <w:r w:rsidRPr="00D14DF1">
                          <w:fldChar w:fldCharType="begin"/>
                        </w:r>
                        <w:r w:rsidRPr="00F94B79">
                          <w:rPr>
                            <w:rPrChange w:id="1546" w:author="冯 晓涵" w:date="2021-08-29T17:54:00Z">
                              <w:rPr>
                                <w:rFonts w:asciiTheme="minorHAnsi" w:eastAsia="Tahoma" w:hAnsiTheme="minorHAnsi" w:cstheme="minorBidi"/>
                                <w:sz w:val="21"/>
                                <w:szCs w:val="22"/>
                              </w:rPr>
                            </w:rPrChange>
                          </w:rPr>
                          <w:instrText xml:space="preserve"> SEQ Figure \* ARABIC </w:instrText>
                        </w:r>
                        <w:r w:rsidRPr="00D14DF1">
                          <w:rPr>
                            <w:rPrChange w:id="1547" w:author="冯 晓涵" w:date="2021-08-29T17:54:00Z">
                              <w:rPr/>
                            </w:rPrChange>
                          </w:rPr>
                          <w:fldChar w:fldCharType="separate"/>
                        </w:r>
                        <w:r w:rsidR="0038664A">
                          <w:rPr>
                            <w:noProof/>
                          </w:rPr>
                          <w:t>18</w:t>
                        </w:r>
                        <w:r w:rsidRPr="00D14DF1">
                          <w:fldChar w:fldCharType="end"/>
                        </w:r>
                        <w:r w:rsidRPr="00D14DF1">
                          <w:t xml:space="preserve"> Distribution of clusters from score</w:t>
                        </w:r>
                      </w:p>
                      <w:p w14:paraId="51506871" w14:textId="77777777" w:rsidR="00000000" w:rsidRDefault="003F5C6C">
                        <w:pPr>
                          <w:spacing w:before="156"/>
                        </w:pPr>
                      </w:p>
                      <w:p w14:paraId="1EFABAD7" w14:textId="14C399E2" w:rsidR="004A2948" w:rsidRPr="007B38A0" w:rsidRDefault="004A2948" w:rsidP="0038664A">
                        <w:pPr>
                          <w:pStyle w:val="Caption"/>
                          <w:spacing w:before="156"/>
                          <w:rPr>
                            <w:rFonts w:ascii="Tahoma" w:hAnsi="Tahoma" w:cs="Tahoma"/>
                            <w:noProof/>
                          </w:rPr>
                        </w:pPr>
                        <w:r w:rsidRPr="00D14DF1">
                          <w:t xml:space="preserve">Figure </w:t>
                        </w:r>
                        <w:r w:rsidRPr="00D14DF1">
                          <w:fldChar w:fldCharType="begin"/>
                        </w:r>
                        <w:r w:rsidRPr="00F94B79">
                          <w:rPr>
                            <w:rPrChange w:id="1548" w:author="冯 晓涵" w:date="2021-08-29T17:54:00Z">
                              <w:rPr>
                                <w:rFonts w:asciiTheme="minorHAnsi" w:eastAsia="Tahoma" w:hAnsiTheme="minorHAnsi" w:cstheme="minorBidi"/>
                                <w:sz w:val="21"/>
                                <w:szCs w:val="22"/>
                              </w:rPr>
                            </w:rPrChange>
                          </w:rPr>
                          <w:instrText xml:space="preserve"> SEQ Figure \* ARABIC </w:instrText>
                        </w:r>
                        <w:r w:rsidRPr="00D14DF1">
                          <w:rPr>
                            <w:rPrChange w:id="1549" w:author="冯 晓涵" w:date="2021-08-29T17:54:00Z">
                              <w:rPr/>
                            </w:rPrChange>
                          </w:rPr>
                          <w:fldChar w:fldCharType="separate"/>
                        </w:r>
                        <w:r w:rsidR="0038664A">
                          <w:rPr>
                            <w:noProof/>
                          </w:rPr>
                          <w:t>18</w:t>
                        </w:r>
                        <w:r w:rsidRPr="00D14DF1">
                          <w:fldChar w:fldCharType="end"/>
                        </w:r>
                        <w:r w:rsidRPr="00D14DF1">
                          <w:t xml:space="preserve"> Distribution of clusters from score</w:t>
                        </w:r>
                        <w:bookmarkEnd w:id="1545"/>
                      </w:p>
                    </w:txbxContent>
                  </v:textbox>
                </v:shape>
                <w10:wrap type="topAndBottom" anchorx="margin"/>
              </v:group>
            </w:pict>
          </mc:Fallback>
        </mc:AlternateContent>
      </w:r>
    </w:p>
    <w:p w14:paraId="5A578D5B" w14:textId="31FA92C2" w:rsidR="00022DAE" w:rsidRDefault="00022DAE">
      <w:pPr>
        <w:spacing w:before="156"/>
        <w:rPr>
          <w:ins w:id="1550" w:author="冯 晓涵" w:date="2021-08-29T21:20:00Z"/>
          <w:rFonts w:ascii="Tahoma" w:hAnsi="Tahoma" w:cs="Tahoma"/>
        </w:rPr>
        <w:pPrChange w:id="1551" w:author="冯 晓涵" w:date="2021-08-29T23:12:00Z">
          <w:pPr>
            <w:keepNext/>
            <w:spacing w:before="156"/>
          </w:pPr>
        </w:pPrChange>
      </w:pPr>
    </w:p>
    <w:p w14:paraId="3733BA00" w14:textId="14B00CDA" w:rsidR="004A2948" w:rsidDel="004A2948" w:rsidRDefault="004A2948" w:rsidP="00111A54">
      <w:pPr>
        <w:spacing w:before="156"/>
        <w:rPr>
          <w:del w:id="1552" w:author="冯 晓涵" w:date="2021-08-29T17:45:00Z"/>
          <w:rFonts w:ascii="Tahoma" w:hAnsi="Tahoma" w:cs="Tahoma"/>
        </w:rPr>
      </w:pPr>
    </w:p>
    <w:p w14:paraId="7626BD6F" w14:textId="0674E5CD" w:rsidR="00D6686A" w:rsidDel="004A2948" w:rsidRDefault="00D6686A" w:rsidP="00111A54">
      <w:pPr>
        <w:spacing w:before="156"/>
        <w:rPr>
          <w:del w:id="1553" w:author="冯 晓涵" w:date="2021-08-29T17:44:00Z"/>
          <w:rFonts w:ascii="Tahoma" w:hAnsi="Tahoma" w:cs="Tahoma"/>
        </w:rPr>
      </w:pPr>
    </w:p>
    <w:p w14:paraId="45AB9E50" w14:textId="247B75EB" w:rsidR="004A2948" w:rsidRPr="004A2948" w:rsidDel="004A2948" w:rsidRDefault="00D6686A">
      <w:pPr>
        <w:keepNext/>
        <w:spacing w:before="156"/>
        <w:rPr>
          <w:del w:id="1554" w:author="冯 晓涵" w:date="2021-08-29T17:45:00Z"/>
          <w:rPrChange w:id="1555" w:author="冯 晓涵" w:date="2021-08-29T17:43:00Z">
            <w:rPr>
              <w:del w:id="1556" w:author="冯 晓涵" w:date="2021-08-29T17:45:00Z"/>
              <w:rFonts w:ascii="Tahoma" w:hAnsi="Tahoma" w:cs="Tahoma"/>
            </w:rPr>
          </w:rPrChange>
        </w:rPr>
        <w:pPrChange w:id="1557" w:author="冯 晓涵" w:date="2021-08-29T17:44:00Z">
          <w:pPr/>
        </w:pPrChange>
      </w:pPr>
      <w:del w:id="1558" w:author="冯 晓涵" w:date="2021-08-28T23:42:00Z">
        <w:r w:rsidDel="00A70F43">
          <w:rPr>
            <w:rFonts w:ascii="Tahoma" w:hAnsi="Tahoma" w:cs="Tahoma"/>
            <w:noProof/>
          </w:rPr>
          <mc:AlternateContent>
            <mc:Choice Requires="wpg">
              <w:drawing>
                <wp:anchor distT="0" distB="0" distL="114300" distR="114300" simplePos="0" relativeHeight="251663872" behindDoc="0" locked="0" layoutInCell="1" allowOverlap="1" wp14:anchorId="720ACD3A" wp14:editId="0276554C">
                  <wp:simplePos x="0" y="0"/>
                  <wp:positionH relativeFrom="column">
                    <wp:posOffset>546100</wp:posOffset>
                  </wp:positionH>
                  <wp:positionV relativeFrom="paragraph">
                    <wp:posOffset>95250</wp:posOffset>
                  </wp:positionV>
                  <wp:extent cx="4377055" cy="4610100"/>
                  <wp:effectExtent l="0" t="0" r="4445" b="0"/>
                  <wp:wrapTopAndBottom/>
                  <wp:docPr id="13" name="Group 13"/>
                  <wp:cNvGraphicFramePr/>
                  <a:graphic xmlns:a="http://schemas.openxmlformats.org/drawingml/2006/main">
                    <a:graphicData uri="http://schemas.microsoft.com/office/word/2010/wordprocessingGroup">
                      <wpg:wgp>
                        <wpg:cNvGrpSpPr/>
                        <wpg:grpSpPr>
                          <a:xfrm>
                            <a:off x="0" y="0"/>
                            <a:ext cx="4377055" cy="189957"/>
                            <a:chOff x="0" y="4610100"/>
                            <a:chExt cx="4565650" cy="198120"/>
                          </a:xfrm>
                        </wpg:grpSpPr>
                        <wps:wsp>
                          <wps:cNvPr id="14" name="Text Box 14"/>
                          <wps:cNvSpPr txBox="1"/>
                          <wps:spPr>
                            <a:xfrm>
                              <a:off x="0" y="4420153"/>
                              <a:ext cx="4377055" cy="189957"/>
                            </a:xfrm>
                            <a:prstGeom prst="rect">
                              <a:avLst/>
                            </a:prstGeom>
                            <a:solidFill>
                              <a:prstClr val="white"/>
                            </a:solidFill>
                            <a:ln>
                              <a:noFill/>
                            </a:ln>
                          </wps:spPr>
                          <wps:txbx>
                            <w:txbxContent>
                              <w:p w14:paraId="602F5349" w14:textId="77777777" w:rsidR="00D6686A" w:rsidRPr="00AD2577" w:rsidRDefault="00D6686A" w:rsidP="00D6686A">
                                <w:pPr>
                                  <w:pStyle w:val="Caption"/>
                                  <w:spacing w:before="156"/>
                                  <w:rPr>
                                    <w:rFonts w:ascii="Tahoma" w:hAnsi="Tahoma" w:cs="Tahoma"/>
                                    <w:noProof/>
                                    <w:sz w:val="21"/>
                                  </w:rPr>
                                </w:pPr>
                              </w:p>
                              <w:p w14:paraId="129AF841" w14:textId="77777777" w:rsidR="00000000" w:rsidRDefault="003F5C6C">
                                <w:pPr>
                                  <w:spacing w:before="156"/>
                                </w:pPr>
                              </w:p>
                              <w:p w14:paraId="4B883D3A" w14:textId="5E329C32" w:rsidR="00D6686A" w:rsidRPr="00AD2577" w:rsidRDefault="000C11D1" w:rsidP="00D6686A">
                                <w:pPr>
                                  <w:pStyle w:val="Caption"/>
                                  <w:spacing w:before="156"/>
                                  <w:rPr>
                                    <w:rFonts w:ascii="Tahoma" w:hAnsi="Tahoma" w:cs="Tahoma"/>
                                    <w:noProof/>
                                    <w:sz w:val="21"/>
                                  </w:rPr>
                                </w:pPr>
                                <w:r w:rsidRPr="00D14DF1">
                                  <w:rPr>
                                    <w:szCs w:val="22"/>
                                  </w:rPr>
                                  <w:t xml:space="preserve">Figure </w:t>
                                </w:r>
                                <w:r w:rsidR="00AC478A" w:rsidRPr="007B38A0">
                                  <w:rPr>
                                    <w:szCs w:val="22"/>
                                  </w:rPr>
                                  <w:fldChar w:fldCharType="begin"/>
                                </w:r>
                                <w:r w:rsidR="00AC478A" w:rsidRPr="00F94B79">
                                  <w:rPr>
                                    <w:szCs w:val="22"/>
                                    <w:rPrChange w:id="1559" w:author="冯 晓涵" w:date="2021-08-29T17:54:00Z">
                                      <w:rPr/>
                                    </w:rPrChange>
                                  </w:rPr>
                                  <w:instrText xml:space="preserve"> SEQ Figure \* ARABIC </w:instrText>
                                </w:r>
                                <w:r w:rsidR="00AC478A" w:rsidRPr="007B38A0">
                                  <w:rPr>
                                    <w:szCs w:val="22"/>
                                    <w:rPrChange w:id="1560" w:author="冯 晓涵" w:date="2021-08-29T17:54:00Z">
                                      <w:rPr>
                                        <w:noProof/>
                                        <w:szCs w:val="22"/>
                                      </w:rPr>
                                    </w:rPrChange>
                                  </w:rPr>
                                  <w:fldChar w:fldCharType="separate"/>
                                </w:r>
                                <w:r w:rsidR="0038664A">
                                  <w:rPr>
                                    <w:noProof/>
                                    <w:szCs w:val="22"/>
                                  </w:rPr>
                                  <w:t>19</w:t>
                                </w:r>
                                <w:r w:rsidR="00AC478A" w:rsidRPr="007B38A0">
                                  <w:rPr>
                                    <w:noProof/>
                                    <w:szCs w:val="22"/>
                                  </w:rPr>
                                  <w:fldChar w:fldCharType="end"/>
                                </w:r>
                                <w:r w:rsidRPr="00D14DF1">
                                  <w:rPr>
                                    <w:szCs w:val="22"/>
                                  </w:rPr>
                                  <w:t xml:space="preserve"> </w:t>
                                </w:r>
                                <w:r w:rsidRPr="007B38A0">
                                  <w:rPr>
                                    <w:szCs w:val="22"/>
                                  </w:rPr>
                                  <w:t xml:space="preserve">Heat map of </w:t>
                                </w:r>
                                <w:r w:rsidRPr="00F6792E">
                                  <w:rPr>
                                    <w:szCs w:val="22"/>
                                  </w:rPr>
                                  <w:t>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0ACD3A" id="Group 13" o:spid="_x0000_s1079" style="position:absolute;left:0;text-align:left;margin-left:43pt;margin-top:7.5pt;width:344.65pt;height:363pt;z-index:251663872;mso-width-relative:margin;mso-height-relative:margin" coordorigin=",46101" coordsize="45656,1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">
                  <v:shape id="Text Box 14" o:spid="_x0000_s1080" type="#_x0000_t202" style="position:absolute;top:44201;width:4377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602F5349" w14:textId="77777777" w:rsidR="00D6686A" w:rsidRPr="00AD2577" w:rsidRDefault="00D6686A" w:rsidP="00D6686A">
                          <w:pPr>
                            <w:pStyle w:val="Caption"/>
                            <w:spacing w:before="156"/>
                            <w:rPr>
                              <w:rFonts w:ascii="Tahoma" w:hAnsi="Tahoma" w:cs="Tahoma"/>
                              <w:noProof/>
                              <w:sz w:val="21"/>
                            </w:rPr>
                          </w:pPr>
                        </w:p>
                        <w:p w14:paraId="129AF841" w14:textId="77777777" w:rsidR="00000000" w:rsidRDefault="003F5C6C">
                          <w:pPr>
                            <w:spacing w:before="156"/>
                          </w:pPr>
                        </w:p>
                        <w:p w14:paraId="4B883D3A" w14:textId="5E329C32" w:rsidR="00D6686A" w:rsidRPr="00AD2577" w:rsidRDefault="000C11D1" w:rsidP="00D6686A">
                          <w:pPr>
                            <w:pStyle w:val="Caption"/>
                            <w:spacing w:before="156"/>
                            <w:rPr>
                              <w:rFonts w:ascii="Tahoma" w:hAnsi="Tahoma" w:cs="Tahoma"/>
                              <w:noProof/>
                              <w:sz w:val="21"/>
                            </w:rPr>
                          </w:pPr>
                          <w:r w:rsidRPr="00D14DF1">
                            <w:rPr>
                              <w:szCs w:val="22"/>
                            </w:rPr>
                            <w:t xml:space="preserve">Figure </w:t>
                          </w:r>
                          <w:r w:rsidR="00AC478A" w:rsidRPr="007B38A0">
                            <w:rPr>
                              <w:szCs w:val="22"/>
                            </w:rPr>
                            <w:fldChar w:fldCharType="begin"/>
                          </w:r>
                          <w:r w:rsidR="00AC478A" w:rsidRPr="00F94B79">
                            <w:rPr>
                              <w:szCs w:val="22"/>
                              <w:rPrChange w:id="1561" w:author="冯 晓涵" w:date="2021-08-29T17:54:00Z">
                                <w:rPr/>
                              </w:rPrChange>
                            </w:rPr>
                            <w:instrText xml:space="preserve"> SEQ Figure \* ARABIC </w:instrText>
                          </w:r>
                          <w:r w:rsidR="00AC478A" w:rsidRPr="007B38A0">
                            <w:rPr>
                              <w:szCs w:val="22"/>
                              <w:rPrChange w:id="1562" w:author="冯 晓涵" w:date="2021-08-29T17:54:00Z">
                                <w:rPr>
                                  <w:noProof/>
                                  <w:szCs w:val="22"/>
                                </w:rPr>
                              </w:rPrChange>
                            </w:rPr>
                            <w:fldChar w:fldCharType="separate"/>
                          </w:r>
                          <w:r w:rsidR="0038664A">
                            <w:rPr>
                              <w:noProof/>
                              <w:szCs w:val="22"/>
                            </w:rPr>
                            <w:t>19</w:t>
                          </w:r>
                          <w:r w:rsidR="00AC478A" w:rsidRPr="007B38A0">
                            <w:rPr>
                              <w:noProof/>
                              <w:szCs w:val="22"/>
                            </w:rPr>
                            <w:fldChar w:fldCharType="end"/>
                          </w:r>
                          <w:r w:rsidRPr="00D14DF1">
                            <w:rPr>
                              <w:szCs w:val="22"/>
                            </w:rPr>
                            <w:t xml:space="preserve"> </w:t>
                          </w:r>
                          <w:r w:rsidRPr="007B38A0">
                            <w:rPr>
                              <w:szCs w:val="22"/>
                            </w:rPr>
                            <w:t xml:space="preserve">Heat map of </w:t>
                          </w:r>
                          <w:r w:rsidRPr="00F6792E">
                            <w:rPr>
                              <w:szCs w:val="22"/>
                            </w:rPr>
                            <w:t>Score</w:t>
                          </w:r>
                        </w:p>
                      </w:txbxContent>
                    </v:textbox>
                  </v:shape>
                  <w10:wrap type="topAndBottom"/>
                </v:group>
              </w:pict>
            </mc:Fallback>
          </mc:AlternateContent>
        </w:r>
      </w:del>
    </w:p>
    <w:p w14:paraId="0CB3A6A5" w14:textId="25CDE54C" w:rsidR="00B03EEC" w:rsidRDefault="00141291" w:rsidP="00111A54">
      <w:pPr>
        <w:spacing w:before="156"/>
        <w:rPr>
          <w:rFonts w:ascii="Tahoma" w:hAnsi="Tahoma" w:cs="Tahoma"/>
        </w:rPr>
      </w:pPr>
      <w:r>
        <w:rPr>
          <w:rFonts w:ascii="Tahoma" w:hAnsi="Tahoma" w:cs="Tahoma"/>
        </w:rPr>
        <w:t xml:space="preserve">The cluster centers of scores are transformed to follow a standard distribution. Thus, it’s not necessary to </w:t>
      </w:r>
      <w:r w:rsidR="0006635D" w:rsidRPr="00D857B2">
        <w:rPr>
          <w:rFonts w:ascii="Tahoma" w:hAnsi="Tahoma" w:cs="Tahoma"/>
        </w:rPr>
        <w:t>list</w:t>
      </w:r>
      <w:r>
        <w:rPr>
          <w:rFonts w:ascii="Tahoma" w:hAnsi="Tahoma" w:cs="Tahoma"/>
        </w:rPr>
        <w:t xml:space="preserve"> their number</w:t>
      </w:r>
      <w:r w:rsidR="0006635D" w:rsidRPr="00D857B2">
        <w:rPr>
          <w:rFonts w:ascii="Tahoma" w:hAnsi="Tahoma" w:cs="Tahoma"/>
        </w:rPr>
        <w:t xml:space="preserve"> in</w:t>
      </w:r>
      <w:r>
        <w:rPr>
          <w:rFonts w:ascii="Tahoma" w:hAnsi="Tahoma" w:cs="Tahoma"/>
        </w:rPr>
        <w:t xml:space="preserve"> a</w:t>
      </w:r>
      <w:r w:rsidR="0006635D" w:rsidRPr="00D857B2">
        <w:rPr>
          <w:rFonts w:ascii="Tahoma" w:hAnsi="Tahoma" w:cs="Tahoma"/>
        </w:rPr>
        <w:t xml:space="preserve"> table</w:t>
      </w:r>
      <w:r>
        <w:rPr>
          <w:rFonts w:ascii="Tahoma" w:hAnsi="Tahoma" w:cs="Tahoma"/>
        </w:rPr>
        <w:t xml:space="preserve"> and we just use these data to draw the heat plot </w:t>
      </w:r>
      <w:ins w:id="1563" w:author="冯 晓涵" w:date="2021-08-29T17:50:00Z">
        <w:r w:rsidR="004A2948">
          <w:rPr>
            <w:rFonts w:ascii="Tahoma" w:hAnsi="Tahoma" w:cs="Tahoma"/>
          </w:rPr>
          <w:t xml:space="preserve">in figure 19 </w:t>
        </w:r>
      </w:ins>
      <w:r>
        <w:rPr>
          <w:rFonts w:ascii="Tahoma" w:hAnsi="Tahoma" w:cs="Tahoma"/>
        </w:rPr>
        <w:t>directly</w:t>
      </w:r>
      <w:r w:rsidR="00F9487E" w:rsidRPr="00D857B2">
        <w:rPr>
          <w:rFonts w:ascii="Tahoma" w:hAnsi="Tahoma" w:cs="Tahoma"/>
        </w:rPr>
        <w:t xml:space="preserve">. In cluster </w:t>
      </w:r>
      <w:r w:rsidR="008745AF" w:rsidRPr="00D857B2">
        <w:rPr>
          <w:rFonts w:ascii="Tahoma" w:hAnsi="Tahoma" w:cs="Tahoma"/>
        </w:rPr>
        <w:t>1</w:t>
      </w:r>
      <w:r w:rsidR="00F9487E" w:rsidRPr="00D857B2">
        <w:rPr>
          <w:rFonts w:ascii="Tahoma" w:hAnsi="Tahoma" w:cs="Tahoma"/>
        </w:rPr>
        <w:t xml:space="preserve">, six domains’ centers are positive, the only negative one is House Domain. </w:t>
      </w:r>
      <w:r w:rsidR="0006635D" w:rsidRPr="00D857B2">
        <w:rPr>
          <w:rFonts w:ascii="Tahoma" w:hAnsi="Tahoma" w:cs="Tahoma"/>
        </w:rPr>
        <w:t xml:space="preserve">It’s the same for cluster </w:t>
      </w:r>
      <w:r w:rsidR="008745AF" w:rsidRPr="00D857B2">
        <w:rPr>
          <w:rFonts w:ascii="Tahoma" w:hAnsi="Tahoma" w:cs="Tahoma"/>
        </w:rPr>
        <w:t>0</w:t>
      </w:r>
      <w:r w:rsidR="0006635D" w:rsidRPr="00D857B2">
        <w:rPr>
          <w:rFonts w:ascii="Tahoma" w:hAnsi="Tahoma" w:cs="Tahoma"/>
        </w:rPr>
        <w:t xml:space="preserve"> </w:t>
      </w:r>
      <w:r w:rsidR="00046BA1" w:rsidRPr="00D857B2">
        <w:rPr>
          <w:rFonts w:ascii="Tahoma" w:hAnsi="Tahoma" w:cs="Tahoma"/>
        </w:rPr>
        <w:t>but</w:t>
      </w:r>
      <w:r w:rsidR="0006635D" w:rsidRPr="00D857B2">
        <w:rPr>
          <w:rFonts w:ascii="Tahoma" w:hAnsi="Tahoma" w:cs="Tahoma"/>
        </w:rPr>
        <w:t xml:space="preserve"> </w:t>
      </w:r>
      <w:r w:rsidR="00046BA1" w:rsidRPr="00D857B2">
        <w:rPr>
          <w:rFonts w:ascii="Tahoma" w:hAnsi="Tahoma" w:cs="Tahoma"/>
        </w:rPr>
        <w:t>all the scores are higher</w:t>
      </w:r>
      <w:del w:id="1564" w:author="冯 晓涵" w:date="2021-08-29T17:52:00Z">
        <w:r w:rsidR="00046BA1" w:rsidRPr="00D857B2" w:rsidDel="00F94B79">
          <w:rPr>
            <w:rFonts w:ascii="Tahoma" w:hAnsi="Tahoma" w:cs="Tahoma"/>
          </w:rPr>
          <w:delText xml:space="preserve"> (for domain scores in the first five columns, they are even the highest among 4 clusters)</w:delText>
        </w:r>
      </w:del>
      <w:r>
        <w:rPr>
          <w:rFonts w:ascii="Tahoma" w:hAnsi="Tahoma" w:cs="Tahoma"/>
        </w:rPr>
        <w:t xml:space="preserve">. Moreover, the color of </w:t>
      </w:r>
      <w:ins w:id="1565" w:author="冯 晓涵" w:date="2021-08-29T17:51:00Z">
        <w:r w:rsidR="004A2948">
          <w:rPr>
            <w:rFonts w:ascii="Tahoma" w:hAnsi="Tahoma" w:cs="Tahoma"/>
          </w:rPr>
          <w:t>I</w:t>
        </w:r>
      </w:ins>
      <w:del w:id="1566" w:author="冯 晓涵" w:date="2021-08-29T17:51:00Z">
        <w:r w:rsidDel="004A2948">
          <w:rPr>
            <w:rFonts w:ascii="Tahoma" w:hAnsi="Tahoma" w:cs="Tahoma"/>
          </w:rPr>
          <w:delText>i</w:delText>
        </w:r>
      </w:del>
      <w:r>
        <w:rPr>
          <w:rFonts w:ascii="Tahoma" w:hAnsi="Tahoma" w:cs="Tahoma"/>
        </w:rPr>
        <w:t>ncom</w:t>
      </w:r>
      <w:r w:rsidR="007E1F68">
        <w:rPr>
          <w:rFonts w:ascii="Tahoma" w:hAnsi="Tahoma" w:cs="Tahoma"/>
        </w:rPr>
        <w:t xml:space="preserve">e, </w:t>
      </w:r>
      <w:ins w:id="1567" w:author="冯 晓涵" w:date="2021-08-29T17:51:00Z">
        <w:r w:rsidR="004A2948">
          <w:rPr>
            <w:rFonts w:ascii="Tahoma" w:hAnsi="Tahoma" w:cs="Tahoma"/>
          </w:rPr>
          <w:t>E</w:t>
        </w:r>
      </w:ins>
      <w:del w:id="1568" w:author="冯 晓涵" w:date="2021-08-29T17:51:00Z">
        <w:r w:rsidR="007E1F68" w:rsidDel="004A2948">
          <w:rPr>
            <w:rFonts w:ascii="Tahoma" w:hAnsi="Tahoma" w:cs="Tahoma"/>
          </w:rPr>
          <w:delText>e</w:delText>
        </w:r>
      </w:del>
      <w:r w:rsidR="007E1F68">
        <w:rPr>
          <w:rFonts w:ascii="Tahoma" w:hAnsi="Tahoma" w:cs="Tahoma"/>
        </w:rPr>
        <w:t>mployment</w:t>
      </w:r>
      <w:r w:rsidR="00B1209D">
        <w:rPr>
          <w:rFonts w:ascii="Tahoma" w:hAnsi="Tahoma" w:cs="Tahoma"/>
        </w:rPr>
        <w:t>,</w:t>
      </w:r>
      <w:r w:rsidR="007E1F68">
        <w:rPr>
          <w:rFonts w:ascii="Tahoma" w:hAnsi="Tahoma" w:cs="Tahoma"/>
        </w:rPr>
        <w:t xml:space="preserve"> and </w:t>
      </w:r>
      <w:ins w:id="1569" w:author="冯 晓涵" w:date="2021-08-29T17:51:00Z">
        <w:r w:rsidR="004A2948">
          <w:rPr>
            <w:rFonts w:ascii="Tahoma" w:hAnsi="Tahoma" w:cs="Tahoma"/>
          </w:rPr>
          <w:t>E</w:t>
        </w:r>
      </w:ins>
      <w:del w:id="1570" w:author="冯 晓涵" w:date="2021-08-29T17:51:00Z">
        <w:r w:rsidR="007E1F68" w:rsidDel="004A2948">
          <w:rPr>
            <w:rFonts w:ascii="Tahoma" w:hAnsi="Tahoma" w:cs="Tahoma"/>
          </w:rPr>
          <w:delText>e</w:delText>
        </w:r>
      </w:del>
      <w:r w:rsidR="007E1F68">
        <w:rPr>
          <w:rFonts w:ascii="Tahoma" w:hAnsi="Tahoma" w:cs="Tahoma"/>
        </w:rPr>
        <w:t>du are all dark red</w:t>
      </w:r>
      <w:r w:rsidR="00504837">
        <w:rPr>
          <w:rFonts w:ascii="Tahoma" w:hAnsi="Tahoma" w:cs="Tahoma"/>
        </w:rPr>
        <w:t xml:space="preserve"> while in its corresponding cluster for SHAP, only the first two are of </w:t>
      </w:r>
      <w:r w:rsidR="00B1209D">
        <w:rPr>
          <w:rFonts w:ascii="Tahoma" w:hAnsi="Tahoma" w:cs="Tahoma"/>
        </w:rPr>
        <w:t>a</w:t>
      </w:r>
      <w:r w:rsidR="00504837">
        <w:rPr>
          <w:rFonts w:ascii="Tahoma" w:hAnsi="Tahoma" w:cs="Tahoma"/>
        </w:rPr>
        <w:t xml:space="preserve"> similar color</w:t>
      </w:r>
      <w:r w:rsidR="00046BA1" w:rsidRPr="00D857B2">
        <w:rPr>
          <w:rFonts w:ascii="Tahoma" w:hAnsi="Tahoma" w:cs="Tahoma"/>
        </w:rPr>
        <w:t>.</w:t>
      </w:r>
      <w:r w:rsidR="00504837">
        <w:rPr>
          <w:rFonts w:ascii="Tahoma" w:hAnsi="Tahoma" w:cs="Tahoma"/>
        </w:rPr>
        <w:t xml:space="preserve"> It’s because the weight for income and employment is higher than </w:t>
      </w:r>
      <w:proofErr w:type="spellStart"/>
      <w:r w:rsidR="00504837">
        <w:rPr>
          <w:rFonts w:ascii="Tahoma" w:hAnsi="Tahoma" w:cs="Tahoma"/>
        </w:rPr>
        <w:t>edu</w:t>
      </w:r>
      <w:proofErr w:type="spellEnd"/>
      <w:r w:rsidR="00504837">
        <w:rPr>
          <w:rFonts w:ascii="Tahoma" w:hAnsi="Tahoma" w:cs="Tahoma"/>
        </w:rPr>
        <w:t>.</w:t>
      </w:r>
      <w:r w:rsidR="00F9487E" w:rsidRPr="00D857B2">
        <w:rPr>
          <w:rFonts w:ascii="Tahoma" w:hAnsi="Tahoma" w:cs="Tahoma"/>
        </w:rPr>
        <w:t xml:space="preserve"> </w:t>
      </w:r>
      <w:r w:rsidR="00504837">
        <w:rPr>
          <w:rFonts w:ascii="Tahoma" w:hAnsi="Tahoma" w:cs="Tahoma"/>
        </w:rPr>
        <w:t>In</w:t>
      </w:r>
      <w:r w:rsidR="00F9487E" w:rsidRPr="00D857B2">
        <w:rPr>
          <w:rFonts w:ascii="Tahoma" w:hAnsi="Tahoma" w:cs="Tahoma"/>
        </w:rPr>
        <w:t xml:space="preserve"> contra</w:t>
      </w:r>
      <w:r w:rsidR="00B1209D">
        <w:rPr>
          <w:rFonts w:ascii="Tahoma" w:hAnsi="Tahoma" w:cs="Tahoma"/>
        </w:rPr>
        <w:t>st</w:t>
      </w:r>
      <w:r w:rsidR="00504837">
        <w:rPr>
          <w:rFonts w:ascii="Tahoma" w:hAnsi="Tahoma" w:cs="Tahoma"/>
        </w:rPr>
        <w:t xml:space="preserve"> with cluster 0</w:t>
      </w:r>
      <w:r w:rsidR="00F9487E" w:rsidRPr="00D857B2">
        <w:rPr>
          <w:rFonts w:ascii="Tahoma" w:hAnsi="Tahoma" w:cs="Tahoma"/>
        </w:rPr>
        <w:t xml:space="preserve">, cluster </w:t>
      </w:r>
      <w:r w:rsidR="008745AF" w:rsidRPr="00D857B2">
        <w:rPr>
          <w:rFonts w:ascii="Tahoma" w:hAnsi="Tahoma" w:cs="Tahoma"/>
        </w:rPr>
        <w:t>3</w:t>
      </w:r>
      <w:r w:rsidR="00F9487E" w:rsidRPr="00D857B2">
        <w:rPr>
          <w:rFonts w:ascii="Tahoma" w:hAnsi="Tahoma" w:cs="Tahoma"/>
        </w:rPr>
        <w:t xml:space="preserve"> has the smallest values for all the domains except the House Domain</w:t>
      </w:r>
      <w:r w:rsidR="00C46BEB" w:rsidRPr="00D857B2">
        <w:rPr>
          <w:rFonts w:ascii="Tahoma" w:hAnsi="Tahoma" w:cs="Tahoma"/>
        </w:rPr>
        <w:t xml:space="preserve"> and all of them are negative</w:t>
      </w:r>
      <w:r w:rsidR="00F9487E" w:rsidRPr="00D857B2">
        <w:rPr>
          <w:rFonts w:ascii="Tahoma" w:hAnsi="Tahoma" w:cs="Tahoma"/>
        </w:rPr>
        <w:t xml:space="preserve">. Cluster </w:t>
      </w:r>
      <w:r w:rsidR="008745AF" w:rsidRPr="00D857B2">
        <w:rPr>
          <w:rFonts w:ascii="Tahoma" w:hAnsi="Tahoma" w:cs="Tahoma"/>
        </w:rPr>
        <w:t>2</w:t>
      </w:r>
      <w:r w:rsidR="00F9487E" w:rsidRPr="00D857B2">
        <w:rPr>
          <w:rFonts w:ascii="Tahoma" w:hAnsi="Tahoma" w:cs="Tahoma"/>
        </w:rPr>
        <w:t xml:space="preserve"> has </w:t>
      </w:r>
      <w:r w:rsidR="009A3F3E" w:rsidRPr="00D857B2">
        <w:rPr>
          <w:rFonts w:ascii="Tahoma" w:hAnsi="Tahoma" w:cs="Tahoma"/>
        </w:rPr>
        <w:t>the highest</w:t>
      </w:r>
      <w:ins w:id="1571" w:author="冯 晓涵" w:date="2021-08-29T17:46:00Z">
        <w:r w:rsidR="004A2948">
          <w:rPr>
            <w:rFonts w:ascii="Tahoma" w:hAnsi="Tahoma" w:cs="Tahoma"/>
          </w:rPr>
          <w:t xml:space="preserve"> </w:t>
        </w:r>
      </w:ins>
      <w:del w:id="1572" w:author="冯 晓涵" w:date="2021-08-29T17:46:00Z">
        <w:r w:rsidR="009A3F3E" w:rsidRPr="00D857B2" w:rsidDel="004A2948">
          <w:rPr>
            <w:rFonts w:ascii="Tahoma" w:hAnsi="Tahoma" w:cs="Tahoma"/>
          </w:rPr>
          <w:delText xml:space="preserve"> </w:delText>
        </w:r>
      </w:del>
      <w:r w:rsidR="009A3F3E" w:rsidRPr="00D857B2">
        <w:rPr>
          <w:rFonts w:ascii="Tahoma" w:hAnsi="Tahoma" w:cs="Tahoma"/>
        </w:rPr>
        <w:t xml:space="preserve">value in </w:t>
      </w:r>
      <w:r w:rsidR="00944B3F">
        <w:rPr>
          <w:rFonts w:ascii="Tahoma" w:hAnsi="Tahoma" w:cs="Tahoma"/>
        </w:rPr>
        <w:t xml:space="preserve">the </w:t>
      </w:r>
      <w:r w:rsidR="00F9487E" w:rsidRPr="00D857B2">
        <w:rPr>
          <w:rFonts w:ascii="Tahoma" w:hAnsi="Tahoma" w:cs="Tahoma"/>
        </w:rPr>
        <w:t xml:space="preserve">House </w:t>
      </w:r>
      <w:ins w:id="1573" w:author="冯 晓涵" w:date="2021-08-29T17:52:00Z">
        <w:r w:rsidR="00F94B79">
          <w:rPr>
            <w:rFonts w:ascii="Tahoma" w:hAnsi="Tahoma" w:cs="Tahoma"/>
          </w:rPr>
          <w:t>d</w:t>
        </w:r>
      </w:ins>
      <w:del w:id="1574" w:author="冯 晓涵" w:date="2021-08-29T17:52:00Z">
        <w:r w:rsidR="00F9487E" w:rsidRPr="00D857B2" w:rsidDel="00F94B79">
          <w:rPr>
            <w:rFonts w:ascii="Tahoma" w:hAnsi="Tahoma" w:cs="Tahoma"/>
          </w:rPr>
          <w:delText>D</w:delText>
        </w:r>
      </w:del>
      <w:r w:rsidR="00F9487E" w:rsidRPr="00D857B2">
        <w:rPr>
          <w:rFonts w:ascii="Tahoma" w:hAnsi="Tahoma" w:cs="Tahoma"/>
        </w:rPr>
        <w:t xml:space="preserve">omain </w:t>
      </w:r>
      <w:r w:rsidR="00F72745" w:rsidRPr="00D857B2">
        <w:rPr>
          <w:rFonts w:ascii="Tahoma" w:hAnsi="Tahoma" w:cs="Tahoma"/>
        </w:rPr>
        <w:t>and other domain</w:t>
      </w:r>
      <w:r w:rsidR="00B1209D">
        <w:rPr>
          <w:rFonts w:ascii="Tahoma" w:hAnsi="Tahoma" w:cs="Tahoma"/>
        </w:rPr>
        <w:t>s</w:t>
      </w:r>
      <w:r w:rsidR="00F72745" w:rsidRPr="00D857B2">
        <w:rPr>
          <w:rFonts w:ascii="Tahoma" w:hAnsi="Tahoma" w:cs="Tahoma"/>
        </w:rPr>
        <w:t xml:space="preserve"> are all to the third</w:t>
      </w:r>
      <w:r w:rsidR="00B1209D">
        <w:rPr>
          <w:rFonts w:ascii="Tahoma" w:hAnsi="Tahoma" w:cs="Tahoma"/>
        </w:rPr>
        <w:t>-</w:t>
      </w:r>
      <w:r w:rsidR="00F72745" w:rsidRPr="00D857B2">
        <w:rPr>
          <w:rFonts w:ascii="Tahoma" w:hAnsi="Tahoma" w:cs="Tahoma"/>
        </w:rPr>
        <w:t>highest deprivation scores</w:t>
      </w:r>
      <w:r w:rsidR="00F9487E" w:rsidRPr="00D857B2">
        <w:rPr>
          <w:rFonts w:ascii="Tahoma" w:hAnsi="Tahoma" w:cs="Tahoma"/>
        </w:rPr>
        <w:t>.</w:t>
      </w:r>
    </w:p>
    <w:p w14:paraId="2900ABA6" w14:textId="5057D253" w:rsidR="0038664A" w:rsidDel="002E5505" w:rsidRDefault="0038664A">
      <w:pPr>
        <w:keepNext/>
        <w:spacing w:before="156"/>
        <w:rPr>
          <w:del w:id="1575" w:author="冯 晓涵" w:date="2021-08-29T23:02:00Z"/>
          <w:rFonts w:ascii="Tahoma" w:hAnsi="Tahoma" w:cs="Tahoma"/>
        </w:rPr>
        <w:pPrChange w:id="1576" w:author="冯 晓涵" w:date="2021-08-29T17:45:00Z">
          <w:pPr/>
        </w:pPrChange>
      </w:pPr>
      <w:r>
        <w:rPr>
          <w:rFonts w:ascii="Tahoma" w:hAnsi="Tahoma" w:cs="Tahoma"/>
          <w:noProof/>
        </w:rPr>
        <w:lastRenderedPageBreak/>
        <mc:AlternateContent>
          <mc:Choice Requires="wpg">
            <w:drawing>
              <wp:anchor distT="0" distB="0" distL="114300" distR="114300" simplePos="0" relativeHeight="251643392" behindDoc="1" locked="0" layoutInCell="1" allowOverlap="1" wp14:anchorId="78DE0729" wp14:editId="10B2F145">
                <wp:simplePos x="0" y="0"/>
                <wp:positionH relativeFrom="margin">
                  <wp:posOffset>-57150</wp:posOffset>
                </wp:positionH>
                <wp:positionV relativeFrom="paragraph">
                  <wp:posOffset>116205</wp:posOffset>
                </wp:positionV>
                <wp:extent cx="5237480" cy="2385695"/>
                <wp:effectExtent l="0" t="0" r="1270" b="0"/>
                <wp:wrapTopAndBottom/>
                <wp:docPr id="15" name="Group 15"/>
                <wp:cNvGraphicFramePr/>
                <a:graphic xmlns:a="http://schemas.openxmlformats.org/drawingml/2006/main">
                  <a:graphicData uri="http://schemas.microsoft.com/office/word/2010/wordprocessingGroup">
                    <wpg:wgp>
                      <wpg:cNvGrpSpPr/>
                      <wpg:grpSpPr>
                        <a:xfrm>
                          <a:off x="0" y="0"/>
                          <a:ext cx="5237480" cy="2385695"/>
                          <a:chOff x="-120346" y="0"/>
                          <a:chExt cx="5394656" cy="2835553"/>
                        </a:xfrm>
                      </wpg:grpSpPr>
                      <pic:pic xmlns:pic="http://schemas.openxmlformats.org/drawingml/2006/picture">
                        <pic:nvPicPr>
                          <pic:cNvPr id="16" name="Picture 1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274310" cy="2475461"/>
                          </a:xfrm>
                          <a:prstGeom prst="rect">
                            <a:avLst/>
                          </a:prstGeom>
                        </pic:spPr>
                      </pic:pic>
                      <wps:wsp>
                        <wps:cNvPr id="21" name="Text Box 21"/>
                        <wps:cNvSpPr txBox="1"/>
                        <wps:spPr>
                          <a:xfrm>
                            <a:off x="-120346" y="2469177"/>
                            <a:ext cx="5274310" cy="366376"/>
                          </a:xfrm>
                          <a:prstGeom prst="rect">
                            <a:avLst/>
                          </a:prstGeom>
                          <a:solidFill>
                            <a:prstClr val="white"/>
                          </a:solidFill>
                          <a:ln>
                            <a:noFill/>
                          </a:ln>
                        </wps:spPr>
                        <wps:txbx>
                          <w:txbxContent>
                            <w:p w14:paraId="11150D37" w14:textId="31708EA8" w:rsidR="000C11D1" w:rsidRPr="00F94B79" w:rsidRDefault="000C11D1" w:rsidP="00E16905">
                              <w:pPr>
                                <w:pStyle w:val="Caption"/>
                                <w:spacing w:before="156"/>
                                <w:rPr>
                                  <w:rFonts w:ascii="Tahoma" w:hAnsi="Tahoma" w:cs="Tahoma"/>
                                  <w:noProof/>
                                  <w:szCs w:val="22"/>
                                  <w:rPrChange w:id="1577" w:author="冯 晓涵" w:date="2021-08-29T17:54:00Z">
                                    <w:rPr>
                                      <w:rFonts w:ascii="Tahoma" w:hAnsi="Tahoma" w:cs="Tahoma"/>
                                      <w:noProof/>
                                      <w:sz w:val="21"/>
                                    </w:rPr>
                                  </w:rPrChange>
                                </w:rPr>
                              </w:pPr>
                              <w:bookmarkStart w:id="1578" w:name="_Toc81214190"/>
                              <w:r w:rsidRPr="00D14DF1">
                                <w:rPr>
                                  <w:szCs w:val="22"/>
                                </w:rPr>
                                <w:t xml:space="preserve">Figure </w:t>
                              </w:r>
                              <w:r w:rsidR="00AC478A" w:rsidRPr="007B38A0">
                                <w:rPr>
                                  <w:szCs w:val="22"/>
                                </w:rPr>
                                <w:fldChar w:fldCharType="begin"/>
                              </w:r>
                              <w:r w:rsidR="00AC478A" w:rsidRPr="00F94B79">
                                <w:rPr>
                                  <w:szCs w:val="22"/>
                                  <w:rPrChange w:id="1579" w:author="冯 晓涵" w:date="2021-08-29T17:54:00Z">
                                    <w:rPr/>
                                  </w:rPrChange>
                                </w:rPr>
                                <w:instrText xml:space="preserve"> SEQ Figure \* ARABIC </w:instrText>
                              </w:r>
                              <w:r w:rsidR="00AC478A" w:rsidRPr="007B38A0">
                                <w:rPr>
                                  <w:szCs w:val="22"/>
                                  <w:rPrChange w:id="1580" w:author="冯 晓涵" w:date="2021-08-29T17:54:00Z">
                                    <w:rPr>
                                      <w:noProof/>
                                      <w:szCs w:val="22"/>
                                    </w:rPr>
                                  </w:rPrChange>
                                </w:rPr>
                                <w:fldChar w:fldCharType="separate"/>
                              </w:r>
                              <w:r w:rsidR="0038664A">
                                <w:rPr>
                                  <w:noProof/>
                                  <w:szCs w:val="22"/>
                                </w:rPr>
                                <w:t>19</w:t>
                              </w:r>
                              <w:r w:rsidR="00AC478A" w:rsidRPr="007B38A0">
                                <w:rPr>
                                  <w:noProof/>
                                  <w:szCs w:val="22"/>
                                </w:rPr>
                                <w:fldChar w:fldCharType="end"/>
                              </w:r>
                              <w:r w:rsidRPr="00D14DF1">
                                <w:rPr>
                                  <w:szCs w:val="22"/>
                                </w:rPr>
                                <w:t xml:space="preserve"> </w:t>
                              </w:r>
                              <w:r w:rsidRPr="007B38A0">
                                <w:rPr>
                                  <w:szCs w:val="22"/>
                                </w:rPr>
                                <w:t xml:space="preserve">Heat map of </w:t>
                              </w:r>
                              <w:r w:rsidRPr="00F6792E">
                                <w:rPr>
                                  <w:szCs w:val="22"/>
                                </w:rPr>
                                <w:t>Score</w:t>
                              </w:r>
                            </w:p>
                            <w:p w14:paraId="6FA8BB76" w14:textId="77777777" w:rsidR="00000000" w:rsidRDefault="003F5C6C">
                              <w:pPr>
                                <w:spacing w:before="156"/>
                              </w:pPr>
                            </w:p>
                            <w:p w14:paraId="21609957" w14:textId="372C9ED2" w:rsidR="000C11D1" w:rsidRPr="00F94B79" w:rsidRDefault="000C11D1" w:rsidP="00E16905">
                              <w:pPr>
                                <w:pStyle w:val="Caption"/>
                                <w:spacing w:before="156"/>
                                <w:rPr>
                                  <w:rFonts w:ascii="Tahoma" w:hAnsi="Tahoma" w:cs="Tahoma"/>
                                  <w:noProof/>
                                  <w:szCs w:val="22"/>
                                  <w:rPrChange w:id="1581" w:author="冯 晓涵" w:date="2021-08-29T17:54:00Z">
                                    <w:rPr>
                                      <w:rFonts w:ascii="Tahoma" w:hAnsi="Tahoma" w:cs="Tahoma"/>
                                      <w:noProof/>
                                      <w:sz w:val="21"/>
                                    </w:rPr>
                                  </w:rPrChange>
                                </w:rPr>
                              </w:pPr>
                              <w:r>
                                <w:t xml:space="preserve">Figure </w:t>
                              </w:r>
                              <w:fldSimple w:instr=" SEQ Figure \* ARABIC ">
                                <w:r w:rsidR="0038664A">
                                  <w:rPr>
                                    <w:noProof/>
                                  </w:rPr>
                                  <w:t>22</w:t>
                                </w:r>
                              </w:fldSimple>
                              <w:r>
                                <w:t xml:space="preserve"> </w:t>
                              </w:r>
                              <w:r w:rsidRPr="00B457BE">
                                <w:t xml:space="preserve">Radar plot of </w:t>
                              </w:r>
                              <w:r>
                                <w:t xml:space="preserve">the </w:t>
                              </w:r>
                              <w:r w:rsidRPr="001876EA">
                                <w:t>cluster</w:t>
                              </w:r>
                              <w:r>
                                <w:t>s</w:t>
                              </w:r>
                              <w:r w:rsidRPr="00B457BE">
                                <w:t xml:space="preserve"> for Score</w:t>
                              </w:r>
                              <w:r w:rsidRPr="00D14DF1">
                                <w:rPr>
                                  <w:szCs w:val="22"/>
                                </w:rPr>
                                <w:t xml:space="preserve">Figure </w:t>
                              </w:r>
                              <w:r w:rsidR="00AC478A" w:rsidRPr="007B38A0">
                                <w:rPr>
                                  <w:szCs w:val="22"/>
                                </w:rPr>
                                <w:fldChar w:fldCharType="begin"/>
                              </w:r>
                              <w:r w:rsidR="00AC478A" w:rsidRPr="00F94B79">
                                <w:rPr>
                                  <w:szCs w:val="22"/>
                                  <w:rPrChange w:id="1582" w:author="冯 晓涵" w:date="2021-08-29T17:54:00Z">
                                    <w:rPr/>
                                  </w:rPrChange>
                                </w:rPr>
                                <w:instrText xml:space="preserve"> SEQ Figure \* ARABIC </w:instrText>
                              </w:r>
                              <w:r w:rsidR="00AC478A" w:rsidRPr="007B38A0">
                                <w:rPr>
                                  <w:szCs w:val="22"/>
                                  <w:rPrChange w:id="1583" w:author="冯 晓涵" w:date="2021-08-29T17:54:00Z">
                                    <w:rPr>
                                      <w:noProof/>
                                      <w:szCs w:val="22"/>
                                    </w:rPr>
                                  </w:rPrChange>
                                </w:rPr>
                                <w:fldChar w:fldCharType="separate"/>
                              </w:r>
                              <w:r w:rsidR="0038664A">
                                <w:rPr>
                                  <w:noProof/>
                                  <w:szCs w:val="22"/>
                                </w:rPr>
                                <w:t>19</w:t>
                              </w:r>
                              <w:r w:rsidR="00AC478A" w:rsidRPr="007B38A0">
                                <w:rPr>
                                  <w:noProof/>
                                  <w:szCs w:val="22"/>
                                </w:rPr>
                                <w:fldChar w:fldCharType="end"/>
                              </w:r>
                              <w:r w:rsidRPr="00D14DF1">
                                <w:rPr>
                                  <w:szCs w:val="22"/>
                                </w:rPr>
                                <w:t xml:space="preserve"> </w:t>
                              </w:r>
                              <w:r w:rsidRPr="007B38A0">
                                <w:rPr>
                                  <w:szCs w:val="22"/>
                                </w:rPr>
                                <w:t xml:space="preserve">Heat map of </w:t>
                              </w:r>
                              <w:r w:rsidRPr="00F6792E">
                                <w:rPr>
                                  <w:szCs w:val="22"/>
                                </w:rPr>
                                <w:t>Score</w:t>
                              </w:r>
                              <w:bookmarkEnd w:id="15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DE0729" id="Group 15" o:spid="_x0000_s1081" style="position:absolute;left:0;text-align:left;margin-left:-4.5pt;margin-top:9.15pt;width:412.4pt;height:187.85pt;z-index:-251673088;mso-position-horizontal-relative:margin;mso-width-relative:margin;mso-height-relative:margin" coordorigin="-1203" coordsize="53946,28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">
                <v:shape id="Picture 16" o:spid="_x0000_s1082" type="#_x0000_t75" style="position:absolute;width:52743;height:2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">
                  <v:imagedata r:id="rId54" o:title=""/>
                </v:shape>
                <v:shape id="Text Box 21" o:spid="_x0000_s1083" type="#_x0000_t202" style="position:absolute;left:-1203;top:24691;width:52742;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11150D37" w14:textId="31708EA8" w:rsidR="000C11D1" w:rsidRPr="00F94B79" w:rsidRDefault="000C11D1" w:rsidP="00E16905">
                        <w:pPr>
                          <w:pStyle w:val="Caption"/>
                          <w:spacing w:before="156"/>
                          <w:rPr>
                            <w:rFonts w:ascii="Tahoma" w:hAnsi="Tahoma" w:cs="Tahoma"/>
                            <w:noProof/>
                            <w:szCs w:val="22"/>
                            <w:rPrChange w:id="1584" w:author="冯 晓涵" w:date="2021-08-29T17:54:00Z">
                              <w:rPr>
                                <w:rFonts w:ascii="Tahoma" w:hAnsi="Tahoma" w:cs="Tahoma"/>
                                <w:noProof/>
                                <w:sz w:val="21"/>
                              </w:rPr>
                            </w:rPrChange>
                          </w:rPr>
                        </w:pPr>
                        <w:bookmarkStart w:id="1585" w:name="_Toc81214190"/>
                        <w:r w:rsidRPr="00D14DF1">
                          <w:rPr>
                            <w:szCs w:val="22"/>
                          </w:rPr>
                          <w:t xml:space="preserve">Figure </w:t>
                        </w:r>
                        <w:r w:rsidR="00AC478A" w:rsidRPr="007B38A0">
                          <w:rPr>
                            <w:szCs w:val="22"/>
                          </w:rPr>
                          <w:fldChar w:fldCharType="begin"/>
                        </w:r>
                        <w:r w:rsidR="00AC478A" w:rsidRPr="00F94B79">
                          <w:rPr>
                            <w:szCs w:val="22"/>
                            <w:rPrChange w:id="1586" w:author="冯 晓涵" w:date="2021-08-29T17:54:00Z">
                              <w:rPr/>
                            </w:rPrChange>
                          </w:rPr>
                          <w:instrText xml:space="preserve"> SEQ Figure \* ARABIC </w:instrText>
                        </w:r>
                        <w:r w:rsidR="00AC478A" w:rsidRPr="007B38A0">
                          <w:rPr>
                            <w:szCs w:val="22"/>
                            <w:rPrChange w:id="1587" w:author="冯 晓涵" w:date="2021-08-29T17:54:00Z">
                              <w:rPr>
                                <w:noProof/>
                                <w:szCs w:val="22"/>
                              </w:rPr>
                            </w:rPrChange>
                          </w:rPr>
                          <w:fldChar w:fldCharType="separate"/>
                        </w:r>
                        <w:r w:rsidR="0038664A">
                          <w:rPr>
                            <w:noProof/>
                            <w:szCs w:val="22"/>
                          </w:rPr>
                          <w:t>19</w:t>
                        </w:r>
                        <w:r w:rsidR="00AC478A" w:rsidRPr="007B38A0">
                          <w:rPr>
                            <w:noProof/>
                            <w:szCs w:val="22"/>
                          </w:rPr>
                          <w:fldChar w:fldCharType="end"/>
                        </w:r>
                        <w:r w:rsidRPr="00D14DF1">
                          <w:rPr>
                            <w:szCs w:val="22"/>
                          </w:rPr>
                          <w:t xml:space="preserve"> </w:t>
                        </w:r>
                        <w:r w:rsidRPr="007B38A0">
                          <w:rPr>
                            <w:szCs w:val="22"/>
                          </w:rPr>
                          <w:t xml:space="preserve">Heat map of </w:t>
                        </w:r>
                        <w:r w:rsidRPr="00F6792E">
                          <w:rPr>
                            <w:szCs w:val="22"/>
                          </w:rPr>
                          <w:t>Score</w:t>
                        </w:r>
                      </w:p>
                      <w:p w14:paraId="6FA8BB76" w14:textId="77777777" w:rsidR="00000000" w:rsidRDefault="003F5C6C">
                        <w:pPr>
                          <w:spacing w:before="156"/>
                        </w:pPr>
                      </w:p>
                      <w:p w14:paraId="21609957" w14:textId="372C9ED2" w:rsidR="000C11D1" w:rsidRPr="00F94B79" w:rsidRDefault="000C11D1" w:rsidP="00E16905">
                        <w:pPr>
                          <w:pStyle w:val="Caption"/>
                          <w:spacing w:before="156"/>
                          <w:rPr>
                            <w:rFonts w:ascii="Tahoma" w:hAnsi="Tahoma" w:cs="Tahoma"/>
                            <w:noProof/>
                            <w:szCs w:val="22"/>
                            <w:rPrChange w:id="1588" w:author="冯 晓涵" w:date="2021-08-29T17:54:00Z">
                              <w:rPr>
                                <w:rFonts w:ascii="Tahoma" w:hAnsi="Tahoma" w:cs="Tahoma"/>
                                <w:noProof/>
                                <w:sz w:val="21"/>
                              </w:rPr>
                            </w:rPrChange>
                          </w:rPr>
                        </w:pPr>
                        <w:r>
                          <w:t xml:space="preserve">Figure </w:t>
                        </w:r>
                        <w:fldSimple w:instr=" SEQ Figure \* ARABIC ">
                          <w:r w:rsidR="0038664A">
                            <w:rPr>
                              <w:noProof/>
                            </w:rPr>
                            <w:t>22</w:t>
                          </w:r>
                        </w:fldSimple>
                        <w:r>
                          <w:t xml:space="preserve"> </w:t>
                        </w:r>
                        <w:r w:rsidRPr="00B457BE">
                          <w:t xml:space="preserve">Radar plot of </w:t>
                        </w:r>
                        <w:r>
                          <w:t xml:space="preserve">the </w:t>
                        </w:r>
                        <w:r w:rsidRPr="001876EA">
                          <w:t>cluster</w:t>
                        </w:r>
                        <w:r>
                          <w:t>s</w:t>
                        </w:r>
                        <w:r w:rsidRPr="00B457BE">
                          <w:t xml:space="preserve"> for Score</w:t>
                        </w:r>
                        <w:r w:rsidRPr="00D14DF1">
                          <w:rPr>
                            <w:szCs w:val="22"/>
                          </w:rPr>
                          <w:t xml:space="preserve">Figure </w:t>
                        </w:r>
                        <w:r w:rsidR="00AC478A" w:rsidRPr="007B38A0">
                          <w:rPr>
                            <w:szCs w:val="22"/>
                          </w:rPr>
                          <w:fldChar w:fldCharType="begin"/>
                        </w:r>
                        <w:r w:rsidR="00AC478A" w:rsidRPr="00F94B79">
                          <w:rPr>
                            <w:szCs w:val="22"/>
                            <w:rPrChange w:id="1589" w:author="冯 晓涵" w:date="2021-08-29T17:54:00Z">
                              <w:rPr/>
                            </w:rPrChange>
                          </w:rPr>
                          <w:instrText xml:space="preserve"> SEQ Figure \* ARABIC </w:instrText>
                        </w:r>
                        <w:r w:rsidR="00AC478A" w:rsidRPr="007B38A0">
                          <w:rPr>
                            <w:szCs w:val="22"/>
                            <w:rPrChange w:id="1590" w:author="冯 晓涵" w:date="2021-08-29T17:54:00Z">
                              <w:rPr>
                                <w:noProof/>
                                <w:szCs w:val="22"/>
                              </w:rPr>
                            </w:rPrChange>
                          </w:rPr>
                          <w:fldChar w:fldCharType="separate"/>
                        </w:r>
                        <w:r w:rsidR="0038664A">
                          <w:rPr>
                            <w:noProof/>
                            <w:szCs w:val="22"/>
                          </w:rPr>
                          <w:t>19</w:t>
                        </w:r>
                        <w:r w:rsidR="00AC478A" w:rsidRPr="007B38A0">
                          <w:rPr>
                            <w:noProof/>
                            <w:szCs w:val="22"/>
                          </w:rPr>
                          <w:fldChar w:fldCharType="end"/>
                        </w:r>
                        <w:r w:rsidRPr="00D14DF1">
                          <w:rPr>
                            <w:szCs w:val="22"/>
                          </w:rPr>
                          <w:t xml:space="preserve"> </w:t>
                        </w:r>
                        <w:r w:rsidRPr="007B38A0">
                          <w:rPr>
                            <w:szCs w:val="22"/>
                          </w:rPr>
                          <w:t xml:space="preserve">Heat map of </w:t>
                        </w:r>
                        <w:r w:rsidRPr="00F6792E">
                          <w:rPr>
                            <w:szCs w:val="22"/>
                          </w:rPr>
                          <w:t>Score</w:t>
                        </w:r>
                        <w:bookmarkEnd w:id="1585"/>
                      </w:p>
                    </w:txbxContent>
                  </v:textbox>
                </v:shape>
                <w10:wrap type="topAndBottom" anchorx="margin"/>
              </v:group>
            </w:pict>
          </mc:Fallback>
        </mc:AlternateContent>
      </w:r>
    </w:p>
    <w:p w14:paraId="0E49A90D" w14:textId="77777777" w:rsidR="004A2948" w:rsidRPr="00C91343" w:rsidRDefault="004A2948" w:rsidP="00111A54">
      <w:pPr>
        <w:spacing w:before="156"/>
        <w:rPr>
          <w:rFonts w:ascii="Tahoma" w:eastAsiaTheme="minorEastAsia" w:hAnsi="Tahoma" w:cs="Tahoma"/>
          <w:rPrChange w:id="1591" w:author="冯 晓涵" w:date="2021-08-29T23:12:00Z">
            <w:rPr>
              <w:rFonts w:ascii="Tahoma" w:hAnsi="Tahoma" w:cs="Tahoma"/>
            </w:rPr>
          </w:rPrChange>
        </w:rPr>
      </w:pPr>
    </w:p>
    <w:p w14:paraId="0B510CC3" w14:textId="7D58C279" w:rsidR="00A31D3C" w:rsidRDefault="00A31D3C" w:rsidP="002E5505">
      <w:pPr>
        <w:pStyle w:val="Heading5"/>
        <w:numPr>
          <w:ilvl w:val="0"/>
          <w:numId w:val="21"/>
        </w:numPr>
        <w:spacing w:before="156"/>
      </w:pPr>
      <w:r w:rsidRPr="00A31D3C">
        <w:rPr>
          <w:rFonts w:hint="eastAsia"/>
        </w:rPr>
        <w:t>C</w:t>
      </w:r>
      <w:r w:rsidRPr="00A31D3C">
        <w:t>omparison</w:t>
      </w:r>
    </w:p>
    <w:p w14:paraId="3A60C4D8" w14:textId="603847AB" w:rsidR="00C11065" w:rsidRDefault="00462F43" w:rsidP="00FF2ACC">
      <w:pPr>
        <w:spacing w:before="156"/>
      </w:pPr>
      <w:r w:rsidRPr="00D857B2">
        <w:rPr>
          <w:rFonts w:ascii="Tahoma" w:hAnsi="Tahoma" w:cs="Tahoma" w:hint="eastAsia"/>
        </w:rPr>
        <w:t>T</w:t>
      </w:r>
      <w:r w:rsidRPr="00D857B2">
        <w:rPr>
          <w:rFonts w:ascii="Tahoma" w:hAnsi="Tahoma" w:cs="Tahoma"/>
        </w:rPr>
        <w:t>o better compare the clustering result between two datasets</w:t>
      </w:r>
      <w:del w:id="1592" w:author="Chen, Huanfa" w:date="2021-08-26T10:26:00Z">
        <w:r w:rsidRPr="00D857B2" w:rsidDel="00FF06A3">
          <w:rPr>
            <w:rFonts w:ascii="Tahoma" w:hAnsi="Tahoma" w:cs="Tahoma"/>
          </w:rPr>
          <w:delText>. W</w:delText>
        </w:r>
      </w:del>
      <w:ins w:id="1593" w:author="Chen, Huanfa" w:date="2021-08-26T10:26:00Z">
        <w:r w:rsidR="00FF06A3">
          <w:rPr>
            <w:rFonts w:ascii="Tahoma" w:hAnsi="Tahoma" w:cs="Tahoma"/>
          </w:rPr>
          <w:t>, w</w:t>
        </w:r>
      </w:ins>
      <w:r w:rsidRPr="00D857B2">
        <w:rPr>
          <w:rFonts w:ascii="Tahoma" w:hAnsi="Tahoma" w:cs="Tahoma"/>
        </w:rPr>
        <w:t xml:space="preserve">e </w:t>
      </w:r>
      <w:r w:rsidR="00F72745" w:rsidRPr="00D857B2">
        <w:rPr>
          <w:rFonts w:ascii="Tahoma" w:hAnsi="Tahoma" w:cs="Tahoma"/>
        </w:rPr>
        <w:t>scaled</w:t>
      </w:r>
      <w:r w:rsidRPr="00D857B2">
        <w:rPr>
          <w:rFonts w:ascii="Tahoma" w:hAnsi="Tahoma" w:cs="Tahoma"/>
        </w:rPr>
        <w:t xml:space="preserve"> their clustering center</w:t>
      </w:r>
      <w:r w:rsidR="00F72745" w:rsidRPr="00D857B2">
        <w:rPr>
          <w:rFonts w:ascii="Tahoma" w:hAnsi="Tahoma" w:cs="Tahoma"/>
        </w:rPr>
        <w:t xml:space="preserve">s to </w:t>
      </w:r>
      <w:r w:rsidR="00465E42" w:rsidRPr="00D857B2">
        <w:rPr>
          <w:rFonts w:ascii="Tahoma" w:hAnsi="Tahoma" w:cs="Tahoma"/>
        </w:rPr>
        <w:t>range 0 and 1</w:t>
      </w:r>
      <w:r w:rsidR="00F72745" w:rsidRPr="00D857B2">
        <w:rPr>
          <w:rFonts w:ascii="Tahoma" w:hAnsi="Tahoma" w:cs="Tahoma"/>
        </w:rPr>
        <w:t xml:space="preserve"> </w:t>
      </w:r>
      <w:r w:rsidRPr="00D857B2">
        <w:rPr>
          <w:rFonts w:ascii="Tahoma" w:hAnsi="Tahoma" w:cs="Tahoma"/>
        </w:rPr>
        <w:t xml:space="preserve">and visualize the result using the radar plot. </w:t>
      </w:r>
      <w:r w:rsidR="00D018F9" w:rsidRPr="00D857B2">
        <w:rPr>
          <w:rFonts w:ascii="Tahoma" w:hAnsi="Tahoma" w:cs="Tahoma"/>
        </w:rPr>
        <w:t xml:space="preserve">Moreover, the IMD Decile (where 1 is </w:t>
      </w:r>
      <w:r w:rsidR="00B1209D">
        <w:rPr>
          <w:rFonts w:ascii="Tahoma" w:hAnsi="Tahoma" w:cs="Tahoma"/>
        </w:rPr>
        <w:t xml:space="preserve">the </w:t>
      </w:r>
      <w:r w:rsidR="00D018F9" w:rsidRPr="00D857B2">
        <w:rPr>
          <w:rFonts w:ascii="Tahoma" w:hAnsi="Tahoma" w:cs="Tahoma"/>
        </w:rPr>
        <w:t xml:space="preserve">most deprived 10% of LSOAs) </w:t>
      </w:r>
      <w:r w:rsidR="00B1209D">
        <w:rPr>
          <w:rFonts w:ascii="Tahoma" w:hAnsi="Tahoma" w:cs="Tahoma"/>
        </w:rPr>
        <w:t>is</w:t>
      </w:r>
      <w:r w:rsidR="00D018F9" w:rsidRPr="00D857B2">
        <w:rPr>
          <w:rFonts w:ascii="Tahoma" w:hAnsi="Tahoma" w:cs="Tahoma"/>
        </w:rPr>
        <w:t xml:space="preserve"> also plotted. </w:t>
      </w:r>
      <w:commentRangeStart w:id="1594"/>
      <w:del w:id="1595" w:author="冯 晓涵" w:date="2021-08-28T23:43:00Z">
        <w:r w:rsidRPr="00D857B2" w:rsidDel="004450BC">
          <w:rPr>
            <w:rFonts w:ascii="Tahoma" w:hAnsi="Tahoma" w:cs="Tahoma"/>
          </w:rPr>
          <w:delText>The first one</w:delText>
        </w:r>
      </w:del>
      <w:ins w:id="1596" w:author="冯 晓涵" w:date="2021-08-28T23:43:00Z">
        <w:r w:rsidR="004450BC">
          <w:rPr>
            <w:rFonts w:ascii="Tahoma" w:hAnsi="Tahoma" w:cs="Tahoma"/>
          </w:rPr>
          <w:t>Figu</w:t>
        </w:r>
      </w:ins>
      <w:ins w:id="1597" w:author="冯 晓涵" w:date="2021-08-28T23:44:00Z">
        <w:r w:rsidR="004450BC">
          <w:rPr>
            <w:rFonts w:ascii="Tahoma" w:hAnsi="Tahoma" w:cs="Tahoma"/>
          </w:rPr>
          <w:t>re 20</w:t>
        </w:r>
      </w:ins>
      <w:r w:rsidRPr="00D857B2">
        <w:rPr>
          <w:rFonts w:ascii="Tahoma" w:hAnsi="Tahoma" w:cs="Tahoma"/>
        </w:rPr>
        <w:t xml:space="preserve"> </w:t>
      </w:r>
      <w:commentRangeEnd w:id="1594"/>
      <w:r w:rsidR="007740CA">
        <w:rPr>
          <w:rStyle w:val="CommentReference"/>
        </w:rPr>
        <w:commentReference w:id="1594"/>
      </w:r>
      <w:r w:rsidRPr="00D857B2">
        <w:rPr>
          <w:rFonts w:ascii="Tahoma" w:hAnsi="Tahoma" w:cs="Tahoma"/>
        </w:rPr>
        <w:t xml:space="preserve">is the radar plot for </w:t>
      </w:r>
      <w:r w:rsidR="00465E42" w:rsidRPr="00D857B2">
        <w:rPr>
          <w:rFonts w:ascii="Tahoma" w:hAnsi="Tahoma" w:cs="Tahoma"/>
        </w:rPr>
        <w:t>Shapley</w:t>
      </w:r>
      <w:r w:rsidRPr="00D857B2">
        <w:rPr>
          <w:rFonts w:ascii="Tahoma" w:hAnsi="Tahoma" w:cs="Tahoma"/>
        </w:rPr>
        <w:t xml:space="preserve"> value</w:t>
      </w:r>
      <w:r w:rsidR="00D018F9" w:rsidRPr="00D857B2">
        <w:rPr>
          <w:rFonts w:ascii="Tahoma" w:hAnsi="Tahoma" w:cs="Tahoma"/>
        </w:rPr>
        <w:t xml:space="preserve">, </w:t>
      </w:r>
      <w:ins w:id="1598" w:author="冯 晓涵" w:date="2021-08-28T23:44:00Z">
        <w:r w:rsidR="004450BC">
          <w:rPr>
            <w:rFonts w:ascii="Tahoma" w:hAnsi="Tahoma" w:cs="Tahoma"/>
          </w:rPr>
          <w:t>Figure 21</w:t>
        </w:r>
      </w:ins>
      <w:del w:id="1599" w:author="冯 晓涵" w:date="2021-08-28T23:44:00Z">
        <w:r w:rsidRPr="00D857B2" w:rsidDel="004450BC">
          <w:rPr>
            <w:rFonts w:ascii="Tahoma" w:hAnsi="Tahoma" w:cs="Tahoma"/>
          </w:rPr>
          <w:delText>the second one</w:delText>
        </w:r>
      </w:del>
      <w:r w:rsidRPr="00D857B2">
        <w:rPr>
          <w:rFonts w:ascii="Tahoma" w:hAnsi="Tahoma" w:cs="Tahoma"/>
        </w:rPr>
        <w:t xml:space="preserve"> is for scores</w:t>
      </w:r>
      <w:r w:rsidR="00D018F9" w:rsidRPr="00D857B2">
        <w:rPr>
          <w:rFonts w:ascii="Tahoma" w:hAnsi="Tahoma" w:cs="Tahoma"/>
        </w:rPr>
        <w:t xml:space="preserve"> and </w:t>
      </w:r>
      <w:ins w:id="1600" w:author="冯 晓涵" w:date="2021-08-28T23:44:00Z">
        <w:r w:rsidR="004450BC">
          <w:rPr>
            <w:rFonts w:ascii="Tahoma" w:hAnsi="Tahoma" w:cs="Tahoma"/>
          </w:rPr>
          <w:t>Figure 22</w:t>
        </w:r>
      </w:ins>
      <w:del w:id="1601" w:author="冯 晓涵" w:date="2021-08-28T23:44:00Z">
        <w:r w:rsidR="00D018F9" w:rsidRPr="00D857B2" w:rsidDel="004450BC">
          <w:rPr>
            <w:rFonts w:ascii="Tahoma" w:hAnsi="Tahoma" w:cs="Tahoma"/>
          </w:rPr>
          <w:delText>last one</w:delText>
        </w:r>
      </w:del>
      <w:r w:rsidR="00D018F9" w:rsidRPr="00D857B2">
        <w:rPr>
          <w:rFonts w:ascii="Tahoma" w:hAnsi="Tahoma" w:cs="Tahoma"/>
        </w:rPr>
        <w:t xml:space="preserve"> is for decile</w:t>
      </w:r>
      <w:r w:rsidRPr="00D857B2">
        <w:rPr>
          <w:rFonts w:ascii="Tahoma" w:hAnsi="Tahoma" w:cs="Tahoma"/>
        </w:rPr>
        <w:t xml:space="preserve">. It seems that </w:t>
      </w:r>
      <w:r w:rsidR="00513894" w:rsidRPr="00D857B2">
        <w:rPr>
          <w:rFonts w:ascii="Tahoma" w:hAnsi="Tahoma" w:cs="Tahoma"/>
        </w:rPr>
        <w:t xml:space="preserve">except </w:t>
      </w:r>
      <w:r w:rsidR="00944B3F">
        <w:rPr>
          <w:rFonts w:ascii="Tahoma" w:hAnsi="Tahoma" w:cs="Tahoma"/>
        </w:rPr>
        <w:t xml:space="preserve">for </w:t>
      </w:r>
      <w:r w:rsidR="00B03EEC">
        <w:rPr>
          <w:rFonts w:ascii="Tahoma" w:hAnsi="Tahoma" w:cs="Tahoma"/>
        </w:rPr>
        <w:t>L</w:t>
      </w:r>
      <w:r w:rsidR="00513894" w:rsidRPr="00D857B2">
        <w:rPr>
          <w:rFonts w:ascii="Tahoma" w:hAnsi="Tahoma" w:cs="Tahoma"/>
        </w:rPr>
        <w:t xml:space="preserve">ive and </w:t>
      </w:r>
      <w:r w:rsidR="00B03EEC">
        <w:rPr>
          <w:rFonts w:ascii="Tahoma" w:hAnsi="Tahoma" w:cs="Tahoma"/>
        </w:rPr>
        <w:t>H</w:t>
      </w:r>
      <w:r w:rsidR="00513894" w:rsidRPr="00D857B2">
        <w:rPr>
          <w:rFonts w:ascii="Tahoma" w:hAnsi="Tahoma" w:cs="Tahoma"/>
        </w:rPr>
        <w:t xml:space="preserve">ouse domains, other domains’ value for one cluster has the same rank. For example, cluster </w:t>
      </w:r>
      <w:r w:rsidR="000C7B63">
        <w:rPr>
          <w:rFonts w:ascii="Tahoma" w:hAnsi="Tahoma" w:cs="Tahoma"/>
        </w:rPr>
        <w:t>2</w:t>
      </w:r>
      <w:r w:rsidR="00513894" w:rsidRPr="00D857B2">
        <w:rPr>
          <w:rFonts w:ascii="Tahoma" w:hAnsi="Tahoma" w:cs="Tahoma"/>
        </w:rPr>
        <w:t xml:space="preserve"> in figure </w:t>
      </w:r>
      <w:del w:id="1602" w:author="冯 晓涵" w:date="2021-08-29T17:55:00Z">
        <w:r w:rsidR="00B03EEC" w:rsidDel="00F94B79">
          <w:rPr>
            <w:rFonts w:ascii="Tahoma" w:hAnsi="Tahoma" w:cs="Tahoma"/>
          </w:rPr>
          <w:delText>18</w:delText>
        </w:r>
      </w:del>
      <w:ins w:id="1603" w:author="冯 晓涵" w:date="2021-08-29T17:55:00Z">
        <w:r w:rsidR="00F94B79">
          <w:rPr>
            <w:rFonts w:ascii="Tahoma" w:hAnsi="Tahoma" w:cs="Tahoma"/>
          </w:rPr>
          <w:t>20</w:t>
        </w:r>
      </w:ins>
      <w:r w:rsidR="00513894" w:rsidRPr="00D857B2">
        <w:rPr>
          <w:rFonts w:ascii="Tahoma" w:hAnsi="Tahoma" w:cs="Tahoma"/>
        </w:rPr>
        <w:t xml:space="preserve">, cluster </w:t>
      </w:r>
      <w:r w:rsidR="000C7B63">
        <w:rPr>
          <w:rFonts w:ascii="Tahoma" w:hAnsi="Tahoma" w:cs="Tahoma"/>
        </w:rPr>
        <w:t>3</w:t>
      </w:r>
      <w:r w:rsidR="00513894" w:rsidRPr="00D857B2">
        <w:rPr>
          <w:rFonts w:ascii="Tahoma" w:hAnsi="Tahoma" w:cs="Tahoma"/>
        </w:rPr>
        <w:t xml:space="preserve"> in figure </w:t>
      </w:r>
      <w:ins w:id="1604" w:author="冯 晓涵" w:date="2021-08-29T17:55:00Z">
        <w:r w:rsidR="00F94B79">
          <w:rPr>
            <w:rFonts w:ascii="Tahoma" w:hAnsi="Tahoma" w:cs="Tahoma"/>
          </w:rPr>
          <w:t>21</w:t>
        </w:r>
      </w:ins>
      <w:del w:id="1605" w:author="冯 晓涵" w:date="2021-08-29T17:55:00Z">
        <w:r w:rsidR="00B03EEC" w:rsidDel="00F94B79">
          <w:rPr>
            <w:rFonts w:ascii="Tahoma" w:hAnsi="Tahoma" w:cs="Tahoma"/>
          </w:rPr>
          <w:delText>19</w:delText>
        </w:r>
      </w:del>
      <w:r w:rsidR="00B1209D">
        <w:rPr>
          <w:rFonts w:ascii="Tahoma" w:hAnsi="Tahoma" w:cs="Tahoma"/>
        </w:rPr>
        <w:t>,</w:t>
      </w:r>
      <w:r w:rsidR="00513894" w:rsidRPr="00D857B2">
        <w:rPr>
          <w:rFonts w:ascii="Tahoma" w:hAnsi="Tahoma" w:cs="Tahoma"/>
        </w:rPr>
        <w:t xml:space="preserve"> and cluster </w:t>
      </w:r>
      <w:r w:rsidR="000C7B63">
        <w:rPr>
          <w:rFonts w:ascii="Tahoma" w:hAnsi="Tahoma" w:cs="Tahoma"/>
        </w:rPr>
        <w:t>10</w:t>
      </w:r>
      <w:r w:rsidR="00513894" w:rsidRPr="00D857B2">
        <w:rPr>
          <w:rFonts w:ascii="Tahoma" w:hAnsi="Tahoma" w:cs="Tahoma"/>
        </w:rPr>
        <w:t xml:space="preserve"> in figure </w:t>
      </w:r>
      <w:r w:rsidR="00B03EEC">
        <w:rPr>
          <w:rFonts w:ascii="Tahoma" w:hAnsi="Tahoma" w:cs="Tahoma"/>
        </w:rPr>
        <w:t>2</w:t>
      </w:r>
      <w:ins w:id="1606" w:author="冯 晓涵" w:date="2021-08-29T17:56:00Z">
        <w:r w:rsidR="00F94B79">
          <w:rPr>
            <w:rFonts w:ascii="Tahoma" w:hAnsi="Tahoma" w:cs="Tahoma"/>
          </w:rPr>
          <w:t>2</w:t>
        </w:r>
      </w:ins>
      <w:del w:id="1607" w:author="冯 晓涵" w:date="2021-08-29T17:56:00Z">
        <w:r w:rsidR="00B03EEC" w:rsidDel="00F94B79">
          <w:rPr>
            <w:rFonts w:ascii="Tahoma" w:hAnsi="Tahoma" w:cs="Tahoma"/>
          </w:rPr>
          <w:delText>0</w:delText>
        </w:r>
      </w:del>
      <w:r w:rsidR="00513894" w:rsidRPr="00D857B2">
        <w:rPr>
          <w:rFonts w:ascii="Tahoma" w:hAnsi="Tahoma" w:cs="Tahoma"/>
        </w:rPr>
        <w:t xml:space="preserve"> ha</w:t>
      </w:r>
      <w:r w:rsidR="00944B3F">
        <w:rPr>
          <w:rFonts w:ascii="Tahoma" w:hAnsi="Tahoma" w:cs="Tahoma"/>
        </w:rPr>
        <w:t>ve</w:t>
      </w:r>
      <w:r w:rsidR="00513894" w:rsidRPr="00D857B2">
        <w:rPr>
          <w:rFonts w:ascii="Tahoma" w:hAnsi="Tahoma" w:cs="Tahoma"/>
        </w:rPr>
        <w:t xml:space="preserve"> the smallest value in </w:t>
      </w:r>
      <w:r w:rsidR="00BF1F4F">
        <w:rPr>
          <w:rFonts w:ascii="Tahoma" w:hAnsi="Tahoma" w:cs="Tahoma" w:hint="eastAsia"/>
        </w:rPr>
        <w:t>all</w:t>
      </w:r>
      <w:r w:rsidR="00513894" w:rsidRPr="00D857B2">
        <w:rPr>
          <w:rFonts w:ascii="Tahoma" w:hAnsi="Tahoma" w:cs="Tahoma"/>
        </w:rPr>
        <w:t xml:space="preserve"> 5 domains.</w:t>
      </w:r>
      <w:del w:id="1608" w:author="冯 晓涵" w:date="2021-08-28T23:45:00Z">
        <w:r w:rsidR="00513894" w:rsidRPr="00D857B2" w:rsidDel="004450BC">
          <w:rPr>
            <w:rFonts w:ascii="Tahoma" w:hAnsi="Tahoma" w:cs="Tahoma"/>
          </w:rPr>
          <w:delText xml:space="preserve"> Besides, </w:delText>
        </w:r>
        <w:r w:rsidR="00D34297" w:rsidDel="004450BC">
          <w:rPr>
            <w:rFonts w:ascii="Tahoma" w:hAnsi="Tahoma" w:cs="Tahoma" w:hint="eastAsia"/>
          </w:rPr>
          <w:delText>we</w:delText>
        </w:r>
        <w:r w:rsidR="00D34297" w:rsidDel="004450BC">
          <w:rPr>
            <w:rFonts w:ascii="Tahoma" w:hAnsi="Tahoma" w:cs="Tahoma"/>
          </w:rPr>
          <w:delText xml:space="preserve"> deduced from </w:delText>
        </w:r>
        <w:r w:rsidR="00B1209D" w:rsidDel="004450BC">
          <w:rPr>
            <w:rFonts w:ascii="Tahoma" w:hAnsi="Tahoma" w:cs="Tahoma"/>
          </w:rPr>
          <w:delText xml:space="preserve">the </w:delText>
        </w:r>
        <w:r w:rsidR="00D34297" w:rsidDel="004450BC">
          <w:rPr>
            <w:rFonts w:ascii="Tahoma" w:hAnsi="Tahoma" w:cs="Tahoma"/>
          </w:rPr>
          <w:delText>above map that</w:delText>
        </w:r>
        <w:r w:rsidR="00513894" w:rsidRPr="00D857B2" w:rsidDel="004450BC">
          <w:rPr>
            <w:rFonts w:ascii="Tahoma" w:hAnsi="Tahoma" w:cs="Tahoma"/>
          </w:rPr>
          <w:delText xml:space="preserve"> cluster</w:delText>
        </w:r>
        <w:r w:rsidR="00B1209D" w:rsidDel="004450BC">
          <w:rPr>
            <w:rFonts w:ascii="Tahoma" w:hAnsi="Tahoma" w:cs="Tahoma"/>
          </w:rPr>
          <w:delText>s</w:delText>
        </w:r>
        <w:r w:rsidR="00513894" w:rsidRPr="00D857B2" w:rsidDel="004450BC">
          <w:rPr>
            <w:rFonts w:ascii="Tahoma" w:hAnsi="Tahoma" w:cs="Tahoma"/>
          </w:rPr>
          <w:delText xml:space="preserve"> </w:delText>
        </w:r>
        <w:r w:rsidR="00F8121F" w:rsidDel="004450BC">
          <w:rPr>
            <w:rFonts w:ascii="Tahoma" w:hAnsi="Tahoma" w:cs="Tahoma"/>
          </w:rPr>
          <w:delText xml:space="preserve">1,2,0,3 </w:delText>
        </w:r>
        <w:r w:rsidR="00FE50A8" w:rsidRPr="00D857B2" w:rsidDel="004450BC">
          <w:rPr>
            <w:rFonts w:ascii="Tahoma" w:hAnsi="Tahoma" w:cs="Tahoma"/>
          </w:rPr>
          <w:delText xml:space="preserve">in map 1 corresponds to cluster </w:delText>
        </w:r>
        <w:r w:rsidR="00F8121F" w:rsidDel="004450BC">
          <w:rPr>
            <w:rFonts w:ascii="Tahoma" w:hAnsi="Tahoma" w:cs="Tahoma"/>
          </w:rPr>
          <w:delText>2,3,1,0</w:delText>
        </w:r>
        <w:r w:rsidR="00FE50A8" w:rsidRPr="00D857B2" w:rsidDel="004450BC">
          <w:rPr>
            <w:rFonts w:ascii="Tahoma" w:hAnsi="Tahoma" w:cs="Tahoma"/>
          </w:rPr>
          <w:delText xml:space="preserve"> in map 2.</w:delText>
        </w:r>
        <w:r w:rsidR="00D34297" w:rsidDel="004450BC">
          <w:rPr>
            <w:rFonts w:ascii="Tahoma" w:hAnsi="Tahoma" w:cs="Tahoma"/>
          </w:rPr>
          <w:delText xml:space="preserve"> This can also be verified from </w:delText>
        </w:r>
        <w:r w:rsidR="00B1209D" w:rsidDel="004450BC">
          <w:rPr>
            <w:rFonts w:ascii="Tahoma" w:hAnsi="Tahoma" w:cs="Tahoma"/>
          </w:rPr>
          <w:delText xml:space="preserve">the </w:delText>
        </w:r>
        <w:r w:rsidR="00D34297" w:rsidDel="004450BC">
          <w:rPr>
            <w:rFonts w:ascii="Tahoma" w:hAnsi="Tahoma" w:cs="Tahoma"/>
          </w:rPr>
          <w:delText>f</w:delText>
        </w:r>
        <w:r w:rsidR="00160636" w:rsidDel="004450BC">
          <w:rPr>
            <w:rFonts w:ascii="Tahoma" w:hAnsi="Tahoma" w:cs="Tahoma" w:hint="eastAsia"/>
          </w:rPr>
          <w:delText>irst</w:delText>
        </w:r>
        <w:r w:rsidR="00160636" w:rsidDel="004450BC">
          <w:rPr>
            <w:rFonts w:ascii="Tahoma" w:hAnsi="Tahoma" w:cs="Tahoma"/>
          </w:rPr>
          <w:delText xml:space="preserve"> two</w:delText>
        </w:r>
        <w:r w:rsidR="00D34297" w:rsidDel="004450BC">
          <w:rPr>
            <w:rFonts w:ascii="Tahoma" w:hAnsi="Tahoma" w:cs="Tahoma"/>
          </w:rPr>
          <w:delText xml:space="preserve"> radar plot</w:delText>
        </w:r>
        <w:r w:rsidR="00160636" w:rsidDel="004450BC">
          <w:rPr>
            <w:rFonts w:ascii="Tahoma" w:hAnsi="Tahoma" w:cs="Tahoma"/>
          </w:rPr>
          <w:delText>s</w:delText>
        </w:r>
        <w:r w:rsidR="00D34297" w:rsidDel="004450BC">
          <w:rPr>
            <w:rFonts w:ascii="Tahoma" w:hAnsi="Tahoma" w:cs="Tahoma"/>
          </w:rPr>
          <w:delText xml:space="preserve"> as they have similar data structure</w:delText>
        </w:r>
        <w:r w:rsidR="00B1209D" w:rsidDel="004450BC">
          <w:rPr>
            <w:rFonts w:ascii="Tahoma" w:hAnsi="Tahoma" w:cs="Tahoma"/>
          </w:rPr>
          <w:delText>s</w:delText>
        </w:r>
        <w:r w:rsidR="00D34297" w:rsidDel="004450BC">
          <w:rPr>
            <w:rFonts w:ascii="Tahoma" w:hAnsi="Tahoma" w:cs="Tahoma"/>
          </w:rPr>
          <w:delText>.</w:delText>
        </w:r>
      </w:del>
      <w:r w:rsidR="00D34297">
        <w:rPr>
          <w:rFonts w:ascii="Tahoma" w:hAnsi="Tahoma" w:cs="Tahoma"/>
        </w:rPr>
        <w:t xml:space="preserve"> </w:t>
      </w:r>
      <w:r w:rsidR="00951544">
        <w:rPr>
          <w:rFonts w:ascii="Tahoma" w:hAnsi="Tahoma" w:cs="Tahoma"/>
        </w:rPr>
        <w:t>A</w:t>
      </w:r>
      <w:r w:rsidR="00951544">
        <w:rPr>
          <w:rFonts w:ascii="Tahoma" w:hAnsi="Tahoma" w:cs="Tahoma" w:hint="eastAsia"/>
        </w:rPr>
        <w:t>s</w:t>
      </w:r>
      <w:r w:rsidR="00951544">
        <w:rPr>
          <w:rFonts w:ascii="Tahoma" w:hAnsi="Tahoma" w:cs="Tahoma"/>
        </w:rPr>
        <w:t xml:space="preserve"> for the deprived level of these clusters, we already know from table </w:t>
      </w:r>
      <w:r w:rsidR="000C7B63">
        <w:rPr>
          <w:rFonts w:ascii="Tahoma" w:hAnsi="Tahoma" w:cs="Tahoma"/>
        </w:rPr>
        <w:t>4</w:t>
      </w:r>
      <w:r w:rsidR="00951544">
        <w:rPr>
          <w:rFonts w:ascii="Tahoma" w:hAnsi="Tahoma" w:cs="Tahoma"/>
        </w:rPr>
        <w:t xml:space="preserve"> that the most deprived to the least deprived </w:t>
      </w:r>
      <w:r w:rsidR="00972DE7">
        <w:rPr>
          <w:rFonts w:ascii="Tahoma" w:hAnsi="Tahoma" w:cs="Tahoma"/>
        </w:rPr>
        <w:t xml:space="preserve">SHAP </w:t>
      </w:r>
      <w:r w:rsidR="00951544">
        <w:rPr>
          <w:rFonts w:ascii="Tahoma" w:hAnsi="Tahoma" w:cs="Tahoma"/>
        </w:rPr>
        <w:t>cluster are cluster</w:t>
      </w:r>
      <w:r w:rsidR="00B1209D">
        <w:rPr>
          <w:rFonts w:ascii="Tahoma" w:hAnsi="Tahoma" w:cs="Tahoma"/>
        </w:rPr>
        <w:t>s</w:t>
      </w:r>
      <w:r w:rsidR="00951544">
        <w:rPr>
          <w:rFonts w:ascii="Tahoma" w:hAnsi="Tahoma" w:cs="Tahoma"/>
        </w:rPr>
        <w:t xml:space="preserve"> 3, 0, 1</w:t>
      </w:r>
      <w:r w:rsidR="00B1209D">
        <w:rPr>
          <w:rFonts w:ascii="Tahoma" w:hAnsi="Tahoma" w:cs="Tahoma"/>
        </w:rPr>
        <w:t>,</w:t>
      </w:r>
      <w:r w:rsidR="00951544">
        <w:rPr>
          <w:rFonts w:ascii="Tahoma" w:hAnsi="Tahoma" w:cs="Tahoma"/>
        </w:rPr>
        <w:t xml:space="preserve"> and 2 based on their contribution to overall IMD. Thus, we infer that the highest to the lowest </w:t>
      </w:r>
      <w:r w:rsidR="00CB0987">
        <w:rPr>
          <w:rFonts w:ascii="Tahoma" w:hAnsi="Tahoma" w:cs="Tahoma"/>
        </w:rPr>
        <w:t>score clusters</w:t>
      </w:r>
      <w:r w:rsidR="00972DE7">
        <w:rPr>
          <w:rFonts w:ascii="Tahoma" w:hAnsi="Tahoma" w:cs="Tahoma"/>
        </w:rPr>
        <w:t xml:space="preserve"> </w:t>
      </w:r>
      <w:r w:rsidR="00CB0987">
        <w:rPr>
          <w:rFonts w:ascii="Tahoma" w:hAnsi="Tahoma" w:cs="Tahoma"/>
        </w:rPr>
        <w:t>are:</w:t>
      </w:r>
      <w:r w:rsidR="00972DE7">
        <w:rPr>
          <w:rFonts w:ascii="Tahoma" w:hAnsi="Tahoma" w:cs="Tahoma"/>
        </w:rPr>
        <w:t xml:space="preserve"> 0,1,2 and 3 with respect to the deprivation level</w:t>
      </w:r>
      <w:r w:rsidR="00CB0987">
        <w:rPr>
          <w:rFonts w:ascii="Tahoma" w:hAnsi="Tahoma" w:cs="Tahoma"/>
        </w:rPr>
        <w:t>.</w:t>
      </w:r>
      <w:r w:rsidR="00392010">
        <w:rPr>
          <w:rFonts w:ascii="Tahoma" w:hAnsi="Tahoma" w:cs="Tahoma"/>
        </w:rPr>
        <w:t xml:space="preserve"> Additionally,</w:t>
      </w:r>
      <w:r w:rsidR="00961DAC">
        <w:rPr>
          <w:rFonts w:ascii="Tahoma" w:hAnsi="Tahoma" w:cs="Tahoma"/>
        </w:rPr>
        <w:t xml:space="preserve"> we </w:t>
      </w:r>
      <w:r w:rsidR="008F20B2">
        <w:rPr>
          <w:rFonts w:ascii="Tahoma" w:hAnsi="Tahoma" w:cs="Tahoma"/>
        </w:rPr>
        <w:t>find</w:t>
      </w:r>
      <w:r w:rsidR="00961DAC">
        <w:rPr>
          <w:rFonts w:ascii="Tahoma" w:hAnsi="Tahoma" w:cs="Tahoma"/>
        </w:rPr>
        <w:t xml:space="preserve"> that the overall most deprived area</w:t>
      </w:r>
      <w:r w:rsidR="0014198F">
        <w:rPr>
          <w:rFonts w:ascii="Tahoma" w:hAnsi="Tahoma" w:cs="Tahoma"/>
        </w:rPr>
        <w:t xml:space="preserve"> according to IMD</w:t>
      </w:r>
      <w:r w:rsidR="00961DAC">
        <w:rPr>
          <w:rFonts w:ascii="Tahoma" w:hAnsi="Tahoma" w:cs="Tahoma"/>
        </w:rPr>
        <w:t xml:space="preserve"> </w:t>
      </w:r>
      <w:r w:rsidR="00FF2ACC">
        <w:rPr>
          <w:rFonts w:ascii="Tahoma" w:hAnsi="Tahoma" w:cs="Tahoma"/>
        </w:rPr>
        <w:t>has</w:t>
      </w:r>
      <w:r w:rsidR="00961DAC">
        <w:rPr>
          <w:rFonts w:ascii="Tahoma" w:hAnsi="Tahoma" w:cs="Tahoma"/>
        </w:rPr>
        <w:t xml:space="preserve"> a relatively low score in </w:t>
      </w:r>
      <w:r w:rsidR="00B1209D">
        <w:rPr>
          <w:rFonts w:ascii="Tahoma" w:hAnsi="Tahoma" w:cs="Tahoma"/>
        </w:rPr>
        <w:t xml:space="preserve">the </w:t>
      </w:r>
      <w:r w:rsidR="00961DAC">
        <w:rPr>
          <w:rFonts w:ascii="Tahoma" w:hAnsi="Tahoma" w:cs="Tahoma"/>
        </w:rPr>
        <w:t>house domain.</w:t>
      </w:r>
      <w:r w:rsidR="00FF2ACC" w:rsidRPr="00FF2ACC">
        <w:t xml:space="preserve"> </w:t>
      </w:r>
    </w:p>
    <w:p w14:paraId="07CECEA2" w14:textId="6A2267B9" w:rsidR="00504837" w:rsidRPr="00081F39" w:rsidRDefault="00504837" w:rsidP="00504837">
      <w:pPr>
        <w:spacing w:before="156"/>
        <w:rPr>
          <w:rFonts w:ascii="Tahoma" w:hAnsi="Tahoma" w:cs="Tahoma"/>
        </w:rPr>
      </w:pPr>
      <w:r w:rsidRPr="00081F39">
        <w:rPr>
          <w:rFonts w:ascii="Tahoma" w:hAnsi="Tahoma" w:cs="Tahoma"/>
        </w:rPr>
        <w:t xml:space="preserve">Compared with the horizontal comparison (based on clusters) in Table </w:t>
      </w:r>
      <w:r w:rsidR="000C7B63">
        <w:rPr>
          <w:rFonts w:ascii="Tahoma" w:hAnsi="Tahoma" w:cs="Tahoma"/>
        </w:rPr>
        <w:t>4</w:t>
      </w:r>
      <w:r w:rsidRPr="00081F39">
        <w:rPr>
          <w:rFonts w:ascii="Tahoma" w:hAnsi="Tahoma" w:cs="Tahoma"/>
        </w:rPr>
        <w:t xml:space="preserve"> and </w:t>
      </w:r>
      <w:del w:id="1609" w:author="冯 晓涵" w:date="2021-08-29T17:53:00Z">
        <w:r w:rsidR="000C7B63" w:rsidDel="00F94B79">
          <w:rPr>
            <w:rFonts w:ascii="Tahoma" w:hAnsi="Tahoma" w:cs="Tahoma" w:hint="eastAsia"/>
          </w:rPr>
          <w:delText>map</w:delText>
        </w:r>
        <w:r w:rsidR="000C7B63" w:rsidDel="00F94B79">
          <w:rPr>
            <w:rFonts w:ascii="Tahoma" w:hAnsi="Tahoma" w:cs="Tahoma"/>
          </w:rPr>
          <w:delText xml:space="preserve"> </w:delText>
        </w:r>
        <w:r w:rsidR="000C7B63" w:rsidDel="00F94B79">
          <w:rPr>
            <w:rFonts w:ascii="Tahoma" w:hAnsi="Tahoma" w:cs="Tahoma" w:hint="eastAsia"/>
          </w:rPr>
          <w:delText>1</w:delText>
        </w:r>
      </w:del>
      <w:ins w:id="1610" w:author="冯 晓涵" w:date="2021-08-29T17:53:00Z">
        <w:r w:rsidR="00F94B79">
          <w:rPr>
            <w:rFonts w:ascii="Tahoma" w:hAnsi="Tahoma" w:cs="Tahoma"/>
          </w:rPr>
          <w:t>figure 14</w:t>
        </w:r>
      </w:ins>
      <w:r w:rsidRPr="00081F39">
        <w:rPr>
          <w:rFonts w:ascii="Tahoma" w:hAnsi="Tahoma" w:cs="Tahoma"/>
        </w:rPr>
        <w:t>, we focus on the vertical comparison (based on domains) here</w:t>
      </w:r>
      <w:r w:rsidR="00295686" w:rsidRPr="00081F39">
        <w:rPr>
          <w:rFonts w:ascii="Tahoma" w:hAnsi="Tahoma" w:cs="Tahoma"/>
        </w:rPr>
        <w:t xml:space="preserve"> as it’s more suitable to compare the relative value of </w:t>
      </w:r>
      <w:r w:rsidR="00B1209D">
        <w:rPr>
          <w:rFonts w:ascii="Tahoma" w:hAnsi="Tahoma" w:cs="Tahoma"/>
        </w:rPr>
        <w:t xml:space="preserve">the </w:t>
      </w:r>
      <w:r w:rsidR="00295686" w:rsidRPr="00081F39">
        <w:rPr>
          <w:rFonts w:ascii="Tahoma" w:hAnsi="Tahoma" w:cs="Tahoma"/>
        </w:rPr>
        <w:t xml:space="preserve">domain when all the domain’s Shapley value is scaled to </w:t>
      </w:r>
      <w:r w:rsidR="00B1209D">
        <w:rPr>
          <w:rFonts w:ascii="Tahoma" w:hAnsi="Tahoma" w:cs="Tahoma"/>
        </w:rPr>
        <w:t>the</w:t>
      </w:r>
      <w:r w:rsidR="00295686" w:rsidRPr="00081F39">
        <w:rPr>
          <w:rFonts w:ascii="Tahoma" w:hAnsi="Tahoma" w:cs="Tahoma"/>
        </w:rPr>
        <w:t xml:space="preserve"> same range.</w:t>
      </w:r>
      <w:r w:rsidRPr="00081F39">
        <w:rPr>
          <w:rFonts w:ascii="Tahoma" w:hAnsi="Tahoma" w:cs="Tahoma"/>
        </w:rPr>
        <w:t xml:space="preserve"> </w:t>
      </w:r>
      <w:r w:rsidR="00295686" w:rsidRPr="00081F39">
        <w:rPr>
          <w:rFonts w:ascii="Tahoma" w:hAnsi="Tahoma" w:cs="Tahoma"/>
        </w:rPr>
        <w:t>When observing</w:t>
      </w:r>
      <w:r w:rsidRPr="00081F39">
        <w:rPr>
          <w:rFonts w:ascii="Tahoma" w:hAnsi="Tahoma" w:cs="Tahoma"/>
        </w:rPr>
        <w:t xml:space="preserve"> the relative </w:t>
      </w:r>
      <w:r w:rsidR="00295686" w:rsidRPr="00081F39">
        <w:rPr>
          <w:rFonts w:ascii="Tahoma" w:hAnsi="Tahoma" w:cs="Tahoma"/>
        </w:rPr>
        <w:t>value</w:t>
      </w:r>
      <w:r w:rsidRPr="00081F39">
        <w:rPr>
          <w:rFonts w:ascii="Tahoma" w:hAnsi="Tahoma" w:cs="Tahoma"/>
        </w:rPr>
        <w:t xml:space="preserve"> of different clusters in the same domain</w:t>
      </w:r>
      <w:r w:rsidR="00295686" w:rsidRPr="00081F39">
        <w:rPr>
          <w:rFonts w:ascii="Tahoma" w:hAnsi="Tahoma" w:cs="Tahoma"/>
        </w:rPr>
        <w:t xml:space="preserve"> in</w:t>
      </w:r>
      <w:r w:rsidRPr="00081F39">
        <w:rPr>
          <w:rFonts w:ascii="Tahoma" w:hAnsi="Tahoma" w:cs="Tahoma"/>
        </w:rPr>
        <w:t xml:space="preserve"> </w:t>
      </w:r>
      <w:del w:id="1611" w:author="冯 晓涵" w:date="2021-08-29T17:56:00Z">
        <w:r w:rsidRPr="00081F39" w:rsidDel="00F94B79">
          <w:rPr>
            <w:rFonts w:ascii="Tahoma" w:hAnsi="Tahoma" w:cs="Tahoma"/>
          </w:rPr>
          <w:delText xml:space="preserve">left </w:delText>
        </w:r>
        <w:r w:rsidR="000C7B63" w:rsidDel="00F94B79">
          <w:rPr>
            <w:rFonts w:ascii="Tahoma" w:hAnsi="Tahoma" w:cs="Tahoma" w:hint="eastAsia"/>
          </w:rPr>
          <w:delText>figure</w:delText>
        </w:r>
        <w:r w:rsidR="000C7B63" w:rsidDel="00F94B79">
          <w:rPr>
            <w:rFonts w:ascii="Tahoma" w:hAnsi="Tahoma" w:cs="Tahoma"/>
          </w:rPr>
          <w:delText xml:space="preserve"> </w:delText>
        </w:r>
        <w:r w:rsidR="000C7B63" w:rsidDel="00F94B79">
          <w:rPr>
            <w:rFonts w:ascii="Tahoma" w:hAnsi="Tahoma" w:cs="Tahoma" w:hint="eastAsia"/>
          </w:rPr>
          <w:delText>(</w:delText>
        </w:r>
      </w:del>
      <w:r w:rsidR="000C7B63">
        <w:rPr>
          <w:rFonts w:ascii="Tahoma" w:hAnsi="Tahoma" w:cs="Tahoma"/>
        </w:rPr>
        <w:t xml:space="preserve">figure </w:t>
      </w:r>
      <w:ins w:id="1612" w:author="冯 晓涵" w:date="2021-08-29T17:56:00Z">
        <w:r w:rsidR="00F94B79">
          <w:rPr>
            <w:rFonts w:ascii="Tahoma" w:hAnsi="Tahoma" w:cs="Tahoma"/>
          </w:rPr>
          <w:t>20</w:t>
        </w:r>
      </w:ins>
      <w:del w:id="1613" w:author="冯 晓涵" w:date="2021-08-29T17:56:00Z">
        <w:r w:rsidR="000C7B63" w:rsidDel="00F94B79">
          <w:rPr>
            <w:rFonts w:ascii="Tahoma" w:hAnsi="Tahoma" w:cs="Tahoma"/>
          </w:rPr>
          <w:delText>18)</w:delText>
        </w:r>
      </w:del>
      <w:r w:rsidRPr="00081F39">
        <w:rPr>
          <w:rFonts w:ascii="Tahoma" w:hAnsi="Tahoma" w:cs="Tahoma"/>
        </w:rPr>
        <w:t xml:space="preserve">, </w:t>
      </w:r>
      <w:r w:rsidR="00295686" w:rsidRPr="00081F39">
        <w:rPr>
          <w:rFonts w:ascii="Tahoma" w:hAnsi="Tahoma" w:cs="Tahoma"/>
        </w:rPr>
        <w:t xml:space="preserve">although the </w:t>
      </w:r>
      <w:r w:rsidR="000C7B63">
        <w:rPr>
          <w:rFonts w:ascii="Tahoma" w:hAnsi="Tahoma" w:cs="Tahoma"/>
        </w:rPr>
        <w:t>H</w:t>
      </w:r>
      <w:r w:rsidR="00295686" w:rsidRPr="00081F39">
        <w:rPr>
          <w:rFonts w:ascii="Tahoma" w:hAnsi="Tahoma" w:cs="Tahoma"/>
        </w:rPr>
        <w:t>ouse domain is of the highest Shapley value</w:t>
      </w:r>
      <w:r w:rsidRPr="00081F39">
        <w:rPr>
          <w:rFonts w:ascii="Tahoma" w:hAnsi="Tahoma" w:cs="Tahoma"/>
        </w:rPr>
        <w:t xml:space="preserve">, the </w:t>
      </w:r>
      <w:proofErr w:type="gramStart"/>
      <w:r w:rsidR="000C7B63">
        <w:rPr>
          <w:rFonts w:ascii="Tahoma" w:hAnsi="Tahoma" w:cs="Tahoma"/>
        </w:rPr>
        <w:t>H</w:t>
      </w:r>
      <w:r w:rsidRPr="00081F39">
        <w:rPr>
          <w:rFonts w:ascii="Tahoma" w:hAnsi="Tahoma" w:cs="Tahoma"/>
        </w:rPr>
        <w:t>ealth</w:t>
      </w:r>
      <w:proofErr w:type="gramEnd"/>
      <w:r w:rsidRPr="00081F39">
        <w:rPr>
          <w:rFonts w:ascii="Tahoma" w:hAnsi="Tahoma" w:cs="Tahoma"/>
        </w:rPr>
        <w:t xml:space="preserve"> domain’s contribution is close to that of cluster one. Thus, in cluster two, </w:t>
      </w:r>
      <w:r w:rsidR="00B1209D">
        <w:rPr>
          <w:rFonts w:ascii="Tahoma" w:hAnsi="Tahoma" w:cs="Tahoma"/>
        </w:rPr>
        <w:t xml:space="preserve">the </w:t>
      </w:r>
      <w:proofErr w:type="gramStart"/>
      <w:r w:rsidR="000C7B63">
        <w:rPr>
          <w:rFonts w:ascii="Tahoma" w:hAnsi="Tahoma" w:cs="Tahoma"/>
        </w:rPr>
        <w:t>H</w:t>
      </w:r>
      <w:r w:rsidRPr="00081F39">
        <w:rPr>
          <w:rFonts w:ascii="Tahoma" w:hAnsi="Tahoma" w:cs="Tahoma"/>
        </w:rPr>
        <w:t>ealth</w:t>
      </w:r>
      <w:proofErr w:type="gramEnd"/>
      <w:r w:rsidRPr="00081F39">
        <w:rPr>
          <w:rFonts w:ascii="Tahoma" w:hAnsi="Tahoma" w:cs="Tahoma"/>
        </w:rPr>
        <w:t xml:space="preserve"> domain </w:t>
      </w:r>
      <w:r w:rsidR="00295686" w:rsidRPr="00081F39">
        <w:rPr>
          <w:rFonts w:ascii="Tahoma" w:hAnsi="Tahoma" w:cs="Tahoma"/>
        </w:rPr>
        <w:t xml:space="preserve">might still </w:t>
      </w:r>
      <w:r w:rsidR="008F20B2" w:rsidRPr="00081F39">
        <w:rPr>
          <w:rFonts w:ascii="Tahoma" w:hAnsi="Tahoma" w:cs="Tahoma"/>
        </w:rPr>
        <w:t>need</w:t>
      </w:r>
      <w:r w:rsidRPr="00081F39">
        <w:rPr>
          <w:rFonts w:ascii="Tahoma" w:hAnsi="Tahoma" w:cs="Tahoma"/>
        </w:rPr>
        <w:t xml:space="preserve"> to be focused</w:t>
      </w:r>
      <w:r w:rsidR="00B1209D">
        <w:rPr>
          <w:rFonts w:ascii="Tahoma" w:hAnsi="Tahoma" w:cs="Tahoma"/>
        </w:rPr>
        <w:t xml:space="preserve"> on</w:t>
      </w:r>
      <w:r w:rsidRPr="00081F39">
        <w:rPr>
          <w:rFonts w:ascii="Tahoma" w:hAnsi="Tahoma" w:cs="Tahoma"/>
        </w:rPr>
        <w:t xml:space="preserve">. </w:t>
      </w:r>
      <w:r w:rsidR="00295686" w:rsidRPr="00081F39">
        <w:rPr>
          <w:rFonts w:ascii="Tahoma" w:hAnsi="Tahoma" w:cs="Tahoma"/>
        </w:rPr>
        <w:t xml:space="preserve">On the contrary, </w:t>
      </w:r>
      <w:r w:rsidR="00B1209D">
        <w:rPr>
          <w:rFonts w:ascii="Tahoma" w:hAnsi="Tahoma" w:cs="Tahoma"/>
        </w:rPr>
        <w:t xml:space="preserve">the </w:t>
      </w:r>
      <w:proofErr w:type="gramStart"/>
      <w:r w:rsidR="000C7B63">
        <w:rPr>
          <w:rFonts w:ascii="Tahoma" w:hAnsi="Tahoma" w:cs="Tahoma"/>
        </w:rPr>
        <w:t>H</w:t>
      </w:r>
      <w:r w:rsidRPr="00081F39">
        <w:rPr>
          <w:rFonts w:ascii="Tahoma" w:hAnsi="Tahoma" w:cs="Tahoma"/>
        </w:rPr>
        <w:t>ealth</w:t>
      </w:r>
      <w:proofErr w:type="gramEnd"/>
      <w:r w:rsidRPr="00081F39">
        <w:rPr>
          <w:rFonts w:ascii="Tahoma" w:hAnsi="Tahoma" w:cs="Tahoma"/>
        </w:rPr>
        <w:t xml:space="preserve"> domain is not an issue for cluster one in contrast with cluster two. The deprivation of cluster one </w:t>
      </w:r>
      <w:r w:rsidR="00B1209D">
        <w:rPr>
          <w:rFonts w:ascii="Tahoma" w:hAnsi="Tahoma" w:cs="Tahoma"/>
        </w:rPr>
        <w:t xml:space="preserve">is </w:t>
      </w:r>
      <w:r w:rsidRPr="00081F39">
        <w:rPr>
          <w:rFonts w:ascii="Tahoma" w:hAnsi="Tahoma" w:cs="Tahoma"/>
        </w:rPr>
        <w:t xml:space="preserve">mainly from </w:t>
      </w:r>
      <w:r w:rsidR="00B1209D">
        <w:rPr>
          <w:rFonts w:ascii="Tahoma" w:hAnsi="Tahoma" w:cs="Tahoma"/>
        </w:rPr>
        <w:t xml:space="preserve">the </w:t>
      </w:r>
      <w:r w:rsidR="000C7B63">
        <w:rPr>
          <w:rFonts w:ascii="Tahoma" w:hAnsi="Tahoma" w:cs="Tahoma"/>
        </w:rPr>
        <w:t>L</w:t>
      </w:r>
      <w:r w:rsidRPr="00081F39">
        <w:rPr>
          <w:rFonts w:ascii="Tahoma" w:hAnsi="Tahoma" w:cs="Tahoma"/>
        </w:rPr>
        <w:t xml:space="preserve">ive and </w:t>
      </w:r>
      <w:r w:rsidR="000C7B63">
        <w:rPr>
          <w:rFonts w:ascii="Tahoma" w:hAnsi="Tahoma" w:cs="Tahoma"/>
        </w:rPr>
        <w:t>H</w:t>
      </w:r>
      <w:r w:rsidRPr="00081F39">
        <w:rPr>
          <w:rFonts w:ascii="Tahoma" w:hAnsi="Tahoma" w:cs="Tahoma"/>
        </w:rPr>
        <w:t>ouse domain.</w:t>
      </w:r>
      <w:r w:rsidR="00B951DA" w:rsidRPr="00081F39">
        <w:rPr>
          <w:rFonts w:ascii="Tahoma" w:hAnsi="Tahoma" w:cs="Tahoma"/>
        </w:rPr>
        <w:t xml:space="preserve"> Moreover, their relative value for </w:t>
      </w:r>
      <w:r w:rsidR="00B1209D">
        <w:rPr>
          <w:rFonts w:ascii="Tahoma" w:hAnsi="Tahoma" w:cs="Tahoma"/>
        </w:rPr>
        <w:t xml:space="preserve">the </w:t>
      </w:r>
      <w:r w:rsidR="00B951DA" w:rsidRPr="00081F39">
        <w:rPr>
          <w:rFonts w:ascii="Tahoma" w:hAnsi="Tahoma" w:cs="Tahoma"/>
        </w:rPr>
        <w:t>live domain is more than double the second largest one</w:t>
      </w:r>
      <w:r w:rsidR="00B1209D">
        <w:rPr>
          <w:rFonts w:ascii="Tahoma" w:hAnsi="Tahoma" w:cs="Tahoma"/>
        </w:rPr>
        <w:t>,</w:t>
      </w:r>
      <w:r w:rsidR="00B951DA" w:rsidRPr="00081F39">
        <w:rPr>
          <w:rFonts w:ascii="Tahoma" w:hAnsi="Tahoma" w:cs="Tahoma"/>
        </w:rPr>
        <w:t xml:space="preserve"> and for </w:t>
      </w:r>
      <w:r w:rsidR="00B1209D">
        <w:rPr>
          <w:rFonts w:ascii="Tahoma" w:hAnsi="Tahoma" w:cs="Tahoma"/>
        </w:rPr>
        <w:t xml:space="preserve">the </w:t>
      </w:r>
      <w:r w:rsidR="00B951DA" w:rsidRPr="00081F39">
        <w:rPr>
          <w:rFonts w:ascii="Tahoma" w:hAnsi="Tahoma" w:cs="Tahoma"/>
        </w:rPr>
        <w:t>house domain, it’s five times as much as its second</w:t>
      </w:r>
      <w:r w:rsidR="00B1209D">
        <w:rPr>
          <w:rFonts w:ascii="Tahoma" w:hAnsi="Tahoma" w:cs="Tahoma"/>
        </w:rPr>
        <w:t>-</w:t>
      </w:r>
      <w:r w:rsidR="00B951DA" w:rsidRPr="00081F39">
        <w:rPr>
          <w:rFonts w:ascii="Tahoma" w:hAnsi="Tahoma" w:cs="Tahoma"/>
        </w:rPr>
        <w:t>largest one. T</w:t>
      </w:r>
      <w:r w:rsidR="00B951DA" w:rsidRPr="00081F39">
        <w:rPr>
          <w:rFonts w:ascii="Tahoma" w:hAnsi="Tahoma" w:cs="Tahoma" w:hint="eastAsia"/>
        </w:rPr>
        <w:t>he</w:t>
      </w:r>
      <w:r w:rsidR="00B951DA" w:rsidRPr="00081F39">
        <w:rPr>
          <w:rFonts w:ascii="Tahoma" w:hAnsi="Tahoma" w:cs="Tahoma"/>
        </w:rPr>
        <w:t xml:space="preserve"> relative value is almost the same for cluster 0 and cluster 3 </w:t>
      </w:r>
      <w:r w:rsidR="00B951DA" w:rsidRPr="00081F39">
        <w:rPr>
          <w:rFonts w:ascii="Tahoma" w:hAnsi="Tahoma" w:cs="Tahoma" w:hint="eastAsia"/>
        </w:rPr>
        <w:t>in</w:t>
      </w:r>
      <w:r w:rsidR="00B951DA" w:rsidRPr="00081F39">
        <w:rPr>
          <w:rFonts w:ascii="Tahoma" w:hAnsi="Tahoma" w:cs="Tahoma"/>
        </w:rPr>
        <w:t xml:space="preserve"> </w:t>
      </w:r>
      <w:r w:rsidR="00B1209D">
        <w:rPr>
          <w:rFonts w:ascii="Tahoma" w:hAnsi="Tahoma" w:cs="Tahoma"/>
        </w:rPr>
        <w:t xml:space="preserve">the </w:t>
      </w:r>
      <w:r w:rsidR="000C7B63">
        <w:rPr>
          <w:rFonts w:ascii="Tahoma" w:hAnsi="Tahoma" w:cs="Tahoma"/>
        </w:rPr>
        <w:t>L</w:t>
      </w:r>
      <w:r w:rsidR="008F20B2" w:rsidRPr="00081F39">
        <w:rPr>
          <w:rFonts w:ascii="Tahoma" w:hAnsi="Tahoma" w:cs="Tahoma" w:hint="eastAsia"/>
        </w:rPr>
        <w:t>ive</w:t>
      </w:r>
      <w:r w:rsidR="008F20B2" w:rsidRPr="00081F39">
        <w:rPr>
          <w:rFonts w:ascii="Tahoma" w:hAnsi="Tahoma" w:cs="Tahoma"/>
        </w:rPr>
        <w:t xml:space="preserve"> </w:t>
      </w:r>
      <w:r w:rsidR="008F20B2" w:rsidRPr="00081F39">
        <w:rPr>
          <w:rFonts w:ascii="Tahoma" w:hAnsi="Tahoma" w:cs="Tahoma" w:hint="eastAsia"/>
        </w:rPr>
        <w:t>domain</w:t>
      </w:r>
      <w:r w:rsidR="008F20B2" w:rsidRPr="00081F39">
        <w:rPr>
          <w:rFonts w:ascii="Tahoma" w:hAnsi="Tahoma" w:cs="Tahoma"/>
        </w:rPr>
        <w:t xml:space="preserve"> </w:t>
      </w:r>
      <w:r w:rsidR="008F20B2" w:rsidRPr="00081F39">
        <w:rPr>
          <w:rFonts w:ascii="Tahoma" w:hAnsi="Tahoma" w:cs="Tahoma" w:hint="eastAsia"/>
        </w:rPr>
        <w:t>and</w:t>
      </w:r>
      <w:r w:rsidR="008F20B2" w:rsidRPr="00081F39">
        <w:rPr>
          <w:rFonts w:ascii="Tahoma" w:hAnsi="Tahoma" w:cs="Tahoma"/>
        </w:rPr>
        <w:t xml:space="preserve"> the </w:t>
      </w:r>
      <w:r w:rsidR="000C7B63">
        <w:rPr>
          <w:rFonts w:ascii="Tahoma" w:hAnsi="Tahoma" w:cs="Tahoma"/>
        </w:rPr>
        <w:t>H</w:t>
      </w:r>
      <w:r w:rsidR="008F20B2" w:rsidRPr="00081F39">
        <w:rPr>
          <w:rFonts w:ascii="Tahoma" w:hAnsi="Tahoma" w:cs="Tahoma"/>
        </w:rPr>
        <w:t>ouse domain, and in other domains, the relative value for cluster 3 is twice as much as cluster 0.</w:t>
      </w:r>
    </w:p>
    <w:p w14:paraId="317A3B3B" w14:textId="071E2EDA" w:rsidR="00C5409D" w:rsidRPr="00081F39" w:rsidRDefault="008F20B2" w:rsidP="00FF2ACC">
      <w:pPr>
        <w:spacing w:before="156"/>
        <w:rPr>
          <w:rFonts w:ascii="Tahoma" w:hAnsi="Tahoma" w:cs="Tahoma"/>
        </w:rPr>
      </w:pPr>
      <w:r w:rsidRPr="00081F39">
        <w:rPr>
          <w:rFonts w:ascii="Tahoma" w:hAnsi="Tahoma" w:cs="Tahoma"/>
        </w:rPr>
        <w:t xml:space="preserve">In figure </w:t>
      </w:r>
      <w:del w:id="1614" w:author="冯 晓涵" w:date="2021-08-29T17:57:00Z">
        <w:r w:rsidR="000C7B63" w:rsidDel="00F94B79">
          <w:rPr>
            <w:rFonts w:ascii="Tahoma" w:hAnsi="Tahoma" w:cs="Tahoma"/>
          </w:rPr>
          <w:delText>19</w:delText>
        </w:r>
      </w:del>
      <w:ins w:id="1615" w:author="冯 晓涵" w:date="2021-08-29T17:57:00Z">
        <w:r w:rsidR="00F94B79">
          <w:rPr>
            <w:rFonts w:ascii="Tahoma" w:hAnsi="Tahoma" w:cs="Tahoma"/>
          </w:rPr>
          <w:t>21</w:t>
        </w:r>
      </w:ins>
      <w:r w:rsidRPr="00081F39">
        <w:rPr>
          <w:rFonts w:ascii="Tahoma" w:hAnsi="Tahoma" w:cs="Tahoma"/>
        </w:rPr>
        <w:t xml:space="preserve">, as the domain scores are </w:t>
      </w:r>
      <w:r w:rsidR="005F0374" w:rsidRPr="00081F39">
        <w:rPr>
          <w:rFonts w:ascii="Tahoma" w:hAnsi="Tahoma" w:cs="Tahoma"/>
        </w:rPr>
        <w:t xml:space="preserve">also </w:t>
      </w:r>
      <w:r w:rsidRPr="00081F39">
        <w:rPr>
          <w:rFonts w:ascii="Tahoma" w:hAnsi="Tahoma" w:cs="Tahoma"/>
        </w:rPr>
        <w:t>scaled individually</w:t>
      </w:r>
      <w:r w:rsidR="005F59EA" w:rsidRPr="00081F39">
        <w:rPr>
          <w:rFonts w:ascii="Tahoma" w:hAnsi="Tahoma" w:cs="Tahoma"/>
        </w:rPr>
        <w:t>,</w:t>
      </w:r>
      <w:r w:rsidR="005F0374" w:rsidRPr="00081F39">
        <w:rPr>
          <w:rFonts w:ascii="Tahoma" w:hAnsi="Tahoma" w:cs="Tahoma"/>
        </w:rPr>
        <w:t xml:space="preserve"> therefore</w:t>
      </w:r>
      <w:r w:rsidRPr="00081F39">
        <w:rPr>
          <w:rFonts w:ascii="Tahoma" w:hAnsi="Tahoma" w:cs="Tahoma"/>
        </w:rPr>
        <w:t xml:space="preserve"> </w:t>
      </w:r>
      <w:r w:rsidR="005F0374" w:rsidRPr="00081F39">
        <w:rPr>
          <w:rFonts w:ascii="Tahoma" w:hAnsi="Tahoma" w:cs="Tahoma"/>
        </w:rPr>
        <w:t xml:space="preserve">we can eliminate </w:t>
      </w:r>
      <w:r w:rsidR="005F0374" w:rsidRPr="00081F39">
        <w:rPr>
          <w:rFonts w:ascii="Tahoma" w:hAnsi="Tahoma" w:cs="Tahoma"/>
        </w:rPr>
        <w:lastRenderedPageBreak/>
        <w:t>the</w:t>
      </w:r>
      <w:r w:rsidRPr="00081F39">
        <w:rPr>
          <w:rFonts w:ascii="Tahoma" w:hAnsi="Tahoma" w:cs="Tahoma"/>
        </w:rPr>
        <w:t xml:space="preserve"> effect of official weight</w:t>
      </w:r>
      <w:r w:rsidR="005F0374" w:rsidRPr="00081F39">
        <w:rPr>
          <w:rFonts w:ascii="Tahoma" w:hAnsi="Tahoma" w:cs="Tahoma"/>
        </w:rPr>
        <w:t xml:space="preserve"> and compare the relative value in the same domain for two figures</w:t>
      </w:r>
      <w:r w:rsidRPr="00081F39">
        <w:rPr>
          <w:rFonts w:ascii="Tahoma" w:hAnsi="Tahoma" w:cs="Tahoma"/>
        </w:rPr>
        <w:t xml:space="preserve">. </w:t>
      </w:r>
      <w:r w:rsidR="00B1209D">
        <w:rPr>
          <w:rFonts w:ascii="Tahoma" w:hAnsi="Tahoma" w:cs="Tahoma"/>
        </w:rPr>
        <w:t>C</w:t>
      </w:r>
      <w:r w:rsidR="00A46A43" w:rsidRPr="00081F39">
        <w:rPr>
          <w:rFonts w:ascii="Tahoma" w:hAnsi="Tahoma" w:cs="Tahoma"/>
        </w:rPr>
        <w:t>luster 3 is no longer the smallest in all domains, its house domain is higher than cluster 1. For other domains in cluster 1, their relative value</w:t>
      </w:r>
      <w:r w:rsidR="00650BB5" w:rsidRPr="00081F39">
        <w:rPr>
          <w:rFonts w:ascii="Tahoma" w:hAnsi="Tahoma" w:cs="Tahoma"/>
        </w:rPr>
        <w:t>s</w:t>
      </w:r>
      <w:r w:rsidR="00A46A43" w:rsidRPr="00081F39">
        <w:rPr>
          <w:rFonts w:ascii="Tahoma" w:hAnsi="Tahoma" w:cs="Tahoma"/>
        </w:rPr>
        <w:t xml:space="preserve"> </w:t>
      </w:r>
      <w:r w:rsidR="00650BB5" w:rsidRPr="00081F39">
        <w:rPr>
          <w:rFonts w:ascii="Tahoma" w:hAnsi="Tahoma" w:cs="Tahoma"/>
        </w:rPr>
        <w:t>are</w:t>
      </w:r>
      <w:r w:rsidR="00A46A43" w:rsidRPr="00081F39">
        <w:rPr>
          <w:rFonts w:ascii="Tahoma" w:hAnsi="Tahoma" w:cs="Tahoma"/>
        </w:rPr>
        <w:t xml:space="preserve"> </w:t>
      </w:r>
      <w:r w:rsidR="00650BB5" w:rsidRPr="00081F39">
        <w:rPr>
          <w:rFonts w:ascii="Tahoma" w:hAnsi="Tahoma" w:cs="Tahoma"/>
        </w:rPr>
        <w:t>farther away from cluster 0</w:t>
      </w:r>
      <w:r w:rsidR="00A46A43" w:rsidRPr="00081F39">
        <w:rPr>
          <w:rFonts w:ascii="Tahoma" w:hAnsi="Tahoma" w:cs="Tahoma"/>
        </w:rPr>
        <w:t xml:space="preserve"> </w:t>
      </w:r>
      <w:r w:rsidR="00650BB5" w:rsidRPr="00081F39">
        <w:rPr>
          <w:rFonts w:ascii="Tahoma" w:hAnsi="Tahoma" w:cs="Tahoma"/>
        </w:rPr>
        <w:t>than the relative distance between cluster 0 and cluster 3 for SHAP. In addition, the health domain in cluster 2 is not the closest to cluster 3. In th</w:t>
      </w:r>
      <w:r w:rsidR="00B1209D">
        <w:rPr>
          <w:rFonts w:ascii="Tahoma" w:hAnsi="Tahoma" w:cs="Tahoma"/>
        </w:rPr>
        <w:t>is</w:t>
      </w:r>
      <w:r w:rsidR="00650BB5" w:rsidRPr="00081F39">
        <w:rPr>
          <w:rFonts w:ascii="Tahoma" w:hAnsi="Tahoma" w:cs="Tahoma"/>
        </w:rPr>
        <w:t xml:space="preserve"> case, although we can </w:t>
      </w:r>
      <w:r w:rsidR="005F59EA" w:rsidRPr="00081F39">
        <w:rPr>
          <w:rFonts w:ascii="Tahoma" w:hAnsi="Tahoma" w:cs="Tahoma"/>
        </w:rPr>
        <w:t>establish a one-to-one correspondence between SHAP clustering result and score one, their difference within clusters still exists.</w:t>
      </w:r>
    </w:p>
    <w:p w14:paraId="027A9F06" w14:textId="529DEBF0" w:rsidR="00FF2ACC" w:rsidRPr="00081F39" w:rsidRDefault="00386B1E" w:rsidP="00FF2ACC">
      <w:pPr>
        <w:spacing w:before="156"/>
        <w:rPr>
          <w:rFonts w:ascii="Tahoma" w:hAnsi="Tahoma" w:cs="Tahoma"/>
        </w:rPr>
      </w:pPr>
      <w:r>
        <w:rPr>
          <w:rFonts w:ascii="Tahoma" w:hAnsi="Tahoma" w:cs="Tahoma"/>
        </w:rPr>
        <w:t>Overall</w:t>
      </w:r>
      <w:r w:rsidR="00392010">
        <w:rPr>
          <w:rFonts w:ascii="Tahoma" w:hAnsi="Tahoma" w:cs="Tahoma"/>
        </w:rPr>
        <w:t xml:space="preserve">, from </w:t>
      </w:r>
      <w:r w:rsidR="00B1209D">
        <w:rPr>
          <w:rFonts w:ascii="Tahoma" w:hAnsi="Tahoma" w:cs="Tahoma"/>
        </w:rPr>
        <w:t xml:space="preserve">the </w:t>
      </w:r>
      <w:del w:id="1616" w:author="冯 晓涵" w:date="2021-08-29T18:07:00Z">
        <w:r w:rsidR="00392010" w:rsidDel="00913C56">
          <w:rPr>
            <w:rFonts w:ascii="Tahoma" w:hAnsi="Tahoma" w:cs="Tahoma"/>
          </w:rPr>
          <w:delText xml:space="preserve">following </w:delText>
        </w:r>
      </w:del>
      <w:r w:rsidR="00392010">
        <w:rPr>
          <w:rFonts w:ascii="Tahoma" w:hAnsi="Tahoma" w:cs="Tahoma"/>
        </w:rPr>
        <w:t>three</w:t>
      </w:r>
      <w:ins w:id="1617" w:author="冯 晓涵" w:date="2021-08-29T18:07:00Z">
        <w:r w:rsidR="00913C56">
          <w:rPr>
            <w:rFonts w:ascii="Tahoma" w:hAnsi="Tahoma" w:cs="Tahoma"/>
          </w:rPr>
          <w:t xml:space="preserve"> radar</w:t>
        </w:r>
      </w:ins>
      <w:r w:rsidR="00392010">
        <w:rPr>
          <w:rFonts w:ascii="Tahoma" w:hAnsi="Tahoma" w:cs="Tahoma"/>
        </w:rPr>
        <w:t xml:space="preserve"> plots</w:t>
      </w:r>
      <w:ins w:id="1618" w:author="冯 晓涵" w:date="2021-08-29T18:07:00Z">
        <w:r w:rsidR="00913C56">
          <w:rPr>
            <w:rFonts w:ascii="Tahoma" w:hAnsi="Tahoma" w:cs="Tahoma"/>
          </w:rPr>
          <w:t xml:space="preserve"> in </w:t>
        </w:r>
      </w:ins>
      <w:r w:rsidR="00944B3F">
        <w:rPr>
          <w:rFonts w:ascii="Tahoma" w:hAnsi="Tahoma" w:cs="Tahoma"/>
        </w:rPr>
        <w:t>Figures</w:t>
      </w:r>
      <w:ins w:id="1619" w:author="冯 晓涵" w:date="2021-08-29T18:07:00Z">
        <w:r w:rsidR="00913C56">
          <w:rPr>
            <w:rFonts w:ascii="Tahoma" w:hAnsi="Tahoma" w:cs="Tahoma"/>
          </w:rPr>
          <w:t xml:space="preserve"> 20,21 an</w:t>
        </w:r>
      </w:ins>
      <w:ins w:id="1620" w:author="冯 晓涵" w:date="2021-08-29T18:08:00Z">
        <w:r w:rsidR="00913C56">
          <w:rPr>
            <w:rFonts w:ascii="Tahoma" w:hAnsi="Tahoma" w:cs="Tahoma"/>
          </w:rPr>
          <w:t>d 22</w:t>
        </w:r>
      </w:ins>
      <w:r w:rsidR="00392010">
        <w:rPr>
          <w:rFonts w:ascii="Tahoma" w:hAnsi="Tahoma" w:cs="Tahoma"/>
        </w:rPr>
        <w:t>,</w:t>
      </w:r>
      <w:r w:rsidR="00392010" w:rsidRPr="00081F39">
        <w:rPr>
          <w:rFonts w:ascii="Tahoma" w:hAnsi="Tahoma" w:cs="Tahoma"/>
        </w:rPr>
        <w:t xml:space="preserve"> we know that </w:t>
      </w:r>
      <w:r w:rsidR="0014198F" w:rsidRPr="00081F39">
        <w:rPr>
          <w:rFonts w:ascii="Tahoma" w:hAnsi="Tahoma" w:cs="Tahoma"/>
        </w:rPr>
        <w:t>the</w:t>
      </w:r>
      <w:r w:rsidR="00392010" w:rsidRPr="00081F39">
        <w:rPr>
          <w:rFonts w:ascii="Tahoma" w:hAnsi="Tahoma" w:cs="Tahoma"/>
        </w:rPr>
        <w:t xml:space="preserve"> </w:t>
      </w:r>
      <w:r w:rsidR="00FF2ACC" w:rsidRPr="00081F39">
        <w:rPr>
          <w:rFonts w:ascii="Tahoma" w:hAnsi="Tahoma" w:cs="Tahoma" w:hint="eastAsia"/>
        </w:rPr>
        <w:t>contribution</w:t>
      </w:r>
      <w:r w:rsidR="00392010" w:rsidRPr="00081F39">
        <w:rPr>
          <w:rFonts w:ascii="Tahoma" w:hAnsi="Tahoma" w:cs="Tahoma" w:hint="eastAsia"/>
        </w:rPr>
        <w:t xml:space="preserve"> </w:t>
      </w:r>
      <w:r w:rsidR="00392010" w:rsidRPr="00081F39">
        <w:rPr>
          <w:rFonts w:ascii="Tahoma" w:hAnsi="Tahoma" w:cs="Tahoma"/>
        </w:rPr>
        <w:t xml:space="preserve">of seven domains </w:t>
      </w:r>
      <w:r w:rsidRPr="00081F39">
        <w:rPr>
          <w:rFonts w:ascii="Tahoma" w:hAnsi="Tahoma" w:cs="Tahoma"/>
        </w:rPr>
        <w:t>ha</w:t>
      </w:r>
      <w:r w:rsidR="00B1209D">
        <w:rPr>
          <w:rFonts w:ascii="Tahoma" w:hAnsi="Tahoma" w:cs="Tahoma"/>
        </w:rPr>
        <w:t>s</w:t>
      </w:r>
      <w:r w:rsidR="00944B3F">
        <w:rPr>
          <w:rFonts w:ascii="Tahoma" w:hAnsi="Tahoma" w:cs="Tahoma"/>
        </w:rPr>
        <w:t xml:space="preserve"> </w:t>
      </w:r>
      <w:r w:rsidRPr="00081F39">
        <w:rPr>
          <w:rFonts w:ascii="Tahoma" w:hAnsi="Tahoma" w:cs="Tahoma"/>
        </w:rPr>
        <w:t xml:space="preserve">different </w:t>
      </w:r>
      <w:del w:id="1621" w:author="冯 晓涵" w:date="2021-08-29T18:08:00Z">
        <w:r w:rsidRPr="00081F39" w:rsidDel="00913C56">
          <w:rPr>
            <w:rFonts w:ascii="Tahoma" w:hAnsi="Tahoma" w:cs="Tahoma"/>
          </w:rPr>
          <w:delText>structure</w:delText>
        </w:r>
        <w:r w:rsidR="00B1209D" w:rsidDel="00913C56">
          <w:rPr>
            <w:rFonts w:ascii="Tahoma" w:hAnsi="Tahoma" w:cs="Tahoma"/>
          </w:rPr>
          <w:delText>s</w:delText>
        </w:r>
        <w:r w:rsidRPr="00081F39" w:rsidDel="00913C56">
          <w:rPr>
            <w:rFonts w:ascii="Tahoma" w:hAnsi="Tahoma" w:cs="Tahoma"/>
          </w:rPr>
          <w:delText xml:space="preserve"> </w:delText>
        </w:r>
      </w:del>
      <w:ins w:id="1622" w:author="冯 晓涵" w:date="2021-08-29T18:08:00Z">
        <w:r w:rsidR="00913C56">
          <w:rPr>
            <w:rFonts w:ascii="Tahoma" w:hAnsi="Tahoma" w:cs="Tahoma"/>
          </w:rPr>
          <w:t>pattern</w:t>
        </w:r>
      </w:ins>
      <w:r w:rsidR="00944B3F">
        <w:rPr>
          <w:rFonts w:ascii="Tahoma" w:hAnsi="Tahoma" w:cs="Tahoma"/>
        </w:rPr>
        <w:t>s</w:t>
      </w:r>
      <w:ins w:id="1623" w:author="冯 晓涵" w:date="2021-08-29T18:08:00Z">
        <w:r w:rsidR="00913C56" w:rsidRPr="00081F39">
          <w:rPr>
            <w:rFonts w:ascii="Tahoma" w:hAnsi="Tahoma" w:cs="Tahoma"/>
          </w:rPr>
          <w:t xml:space="preserve"> </w:t>
        </w:r>
      </w:ins>
      <w:r w:rsidRPr="00081F39">
        <w:rPr>
          <w:rFonts w:ascii="Tahoma" w:hAnsi="Tahoma" w:cs="Tahoma"/>
        </w:rPr>
        <w:t>in</w:t>
      </w:r>
      <w:r w:rsidR="00392010" w:rsidRPr="00081F39">
        <w:rPr>
          <w:rFonts w:ascii="Tahoma" w:hAnsi="Tahoma" w:cs="Tahoma"/>
        </w:rPr>
        <w:t xml:space="preserve"> four clusters</w:t>
      </w:r>
      <w:r w:rsidRPr="00081F39">
        <w:rPr>
          <w:rFonts w:ascii="Tahoma" w:hAnsi="Tahoma" w:cs="Tahoma"/>
        </w:rPr>
        <w:t xml:space="preserve"> a</w:t>
      </w:r>
      <w:r w:rsidR="00FF2ACC" w:rsidRPr="00081F39">
        <w:rPr>
          <w:rFonts w:ascii="Tahoma" w:hAnsi="Tahoma" w:cs="Tahoma"/>
        </w:rPr>
        <w:t xml:space="preserve">nd </w:t>
      </w:r>
      <w:del w:id="1624" w:author="冯 晓涵" w:date="2021-08-29T18:09:00Z">
        <w:r w:rsidR="00FF2ACC" w:rsidRPr="00913C56" w:rsidDel="00913C56">
          <w:rPr>
            <w:rFonts w:ascii="Tahoma" w:hAnsi="Tahoma" w:cs="Tahoma"/>
          </w:rPr>
          <w:delText>it</w:delText>
        </w:r>
        <w:r w:rsidR="00FF2ACC" w:rsidRPr="00081F39" w:rsidDel="00913C56">
          <w:rPr>
            <w:rFonts w:ascii="Tahoma" w:hAnsi="Tahoma" w:cs="Tahoma"/>
          </w:rPr>
          <w:delText xml:space="preserve"> </w:delText>
        </w:r>
      </w:del>
      <w:ins w:id="1625" w:author="冯 晓涵" w:date="2021-08-29T18:09:00Z">
        <w:r w:rsidR="00913C56" w:rsidRPr="00913C56">
          <w:rPr>
            <w:rFonts w:ascii="Tahoma" w:hAnsi="Tahoma" w:cs="Tahoma"/>
            <w:rPrChange w:id="1626" w:author="冯 晓涵" w:date="2021-08-29T18:09:00Z">
              <w:rPr/>
            </w:rPrChange>
          </w:rPr>
          <w:t>they</w:t>
        </w:r>
        <w:r w:rsidR="00913C56" w:rsidRPr="00081F39">
          <w:rPr>
            <w:rFonts w:ascii="Tahoma" w:hAnsi="Tahoma" w:cs="Tahoma"/>
          </w:rPr>
          <w:t xml:space="preserve"> </w:t>
        </w:r>
        <w:r w:rsidR="00913C56">
          <w:rPr>
            <w:rFonts w:ascii="Tahoma" w:hAnsi="Tahoma" w:cs="Tahoma"/>
          </w:rPr>
          <w:t xml:space="preserve">also </w:t>
        </w:r>
      </w:ins>
      <w:del w:id="1627" w:author="冯 晓涵" w:date="2021-08-29T18:09:00Z">
        <w:r w:rsidR="00FF2ACC" w:rsidRPr="00081F39" w:rsidDel="00913C56">
          <w:rPr>
            <w:rFonts w:ascii="Tahoma" w:hAnsi="Tahoma" w:cs="Tahoma"/>
          </w:rPr>
          <w:delText xml:space="preserve">provides </w:delText>
        </w:r>
      </w:del>
      <w:ins w:id="1628" w:author="冯 晓涵" w:date="2021-08-29T18:09:00Z">
        <w:r w:rsidR="00913C56" w:rsidRPr="00081F39">
          <w:rPr>
            <w:rFonts w:ascii="Tahoma" w:hAnsi="Tahoma" w:cs="Tahoma"/>
          </w:rPr>
          <w:t>prov</w:t>
        </w:r>
        <w:r w:rsidR="00913C56">
          <w:rPr>
            <w:rFonts w:ascii="Tahoma" w:hAnsi="Tahoma" w:cs="Tahoma"/>
          </w:rPr>
          <w:t>e</w:t>
        </w:r>
      </w:ins>
      <w:del w:id="1629" w:author="冯 晓涵" w:date="2021-08-29T18:09:00Z">
        <w:r w:rsidRPr="00081F39" w:rsidDel="00913C56">
          <w:rPr>
            <w:rFonts w:ascii="Tahoma" w:hAnsi="Tahoma" w:cs="Tahoma"/>
          </w:rPr>
          <w:delText>the answer to our research question</w:delText>
        </w:r>
      </w:del>
      <w:r w:rsidR="00FF2ACC" w:rsidRPr="00081F39">
        <w:rPr>
          <w:rFonts w:ascii="Tahoma" w:hAnsi="Tahoma" w:cs="Tahoma"/>
        </w:rPr>
        <w:t xml:space="preserve"> that there are variations of the contributions of seven deprivation domain scores to the Index of Multiple Deprivation (IMD) across LSOAs.</w:t>
      </w:r>
    </w:p>
    <w:p w14:paraId="237F8C21" w14:textId="44CC6173" w:rsidR="00C66541" w:rsidRPr="00081F39" w:rsidRDefault="0038664A" w:rsidP="00C66541">
      <w:pPr>
        <w:spacing w:before="156"/>
        <w:rPr>
          <w:rFonts w:ascii="Tahoma" w:hAnsi="Tahoma" w:cs="Tahoma"/>
        </w:rPr>
      </w:pPr>
      <w:r>
        <w:rPr>
          <w:noProof/>
        </w:rPr>
        <mc:AlternateContent>
          <mc:Choice Requires="wpg">
            <w:drawing>
              <wp:anchor distT="0" distB="0" distL="114300" distR="114300" simplePos="0" relativeHeight="251657728" behindDoc="0" locked="0" layoutInCell="1" allowOverlap="1" wp14:anchorId="653FAFCC" wp14:editId="502EDDCC">
                <wp:simplePos x="0" y="0"/>
                <wp:positionH relativeFrom="margin">
                  <wp:posOffset>971550</wp:posOffset>
                </wp:positionH>
                <wp:positionV relativeFrom="paragraph">
                  <wp:posOffset>3207385</wp:posOffset>
                </wp:positionV>
                <wp:extent cx="3076575" cy="2514600"/>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3076575" cy="2514600"/>
                          <a:chOff x="0" y="0"/>
                          <a:chExt cx="3027158" cy="2652790"/>
                        </a:xfrm>
                      </wpg:grpSpPr>
                      <wps:wsp>
                        <wps:cNvPr id="32" name="Text Box 32"/>
                        <wps:cNvSpPr txBox="1"/>
                        <wps:spPr>
                          <a:xfrm>
                            <a:off x="273050" y="2292350"/>
                            <a:ext cx="2754108" cy="360440"/>
                          </a:xfrm>
                          <a:prstGeom prst="rect">
                            <a:avLst/>
                          </a:prstGeom>
                          <a:solidFill>
                            <a:prstClr val="white"/>
                          </a:solidFill>
                          <a:ln>
                            <a:noFill/>
                          </a:ln>
                        </wps:spPr>
                        <wps:txbx>
                          <w:txbxContent>
                            <w:p w14:paraId="788D1F32" w14:textId="7B7BE14E" w:rsidR="000C11D1" w:rsidRPr="009642C5" w:rsidRDefault="000C11D1" w:rsidP="004568F6">
                              <w:pPr>
                                <w:pStyle w:val="Caption"/>
                                <w:spacing w:before="156"/>
                                <w:rPr>
                                  <w:rFonts w:ascii="Tahoma" w:hAnsi="Tahoma" w:cs="Tahoma"/>
                                  <w:noProof/>
                                  <w:sz w:val="21"/>
                                </w:rPr>
                              </w:pPr>
                              <w:bookmarkStart w:id="1630" w:name="_Toc81214191"/>
                              <w:r>
                                <w:t xml:space="preserve">Figure </w:t>
                              </w:r>
                              <w:fldSimple w:instr=" SEQ Figure \* ARABIC ">
                                <w:r w:rsidR="0038664A">
                                  <w:rPr>
                                    <w:noProof/>
                                  </w:rPr>
                                  <w:t>22</w:t>
                                </w:r>
                              </w:fldSimple>
                              <w:r>
                                <w:t xml:space="preserve"> </w:t>
                              </w:r>
                              <w:r w:rsidRPr="00B457BE">
                                <w:t xml:space="preserve">Radar plot of </w:t>
                              </w:r>
                              <w:r>
                                <w:t xml:space="preserve">the </w:t>
                              </w:r>
                              <w:r w:rsidRPr="001876EA">
                                <w:t>cluster</w:t>
                              </w:r>
                              <w:r>
                                <w:t>s</w:t>
                              </w:r>
                              <w:r w:rsidRPr="00B457BE">
                                <w:t xml:space="preserve"> for Score</w:t>
                              </w:r>
                            </w:p>
                            <w:p w14:paraId="58F2B8D3" w14:textId="77777777" w:rsidR="00000000" w:rsidRDefault="003F5C6C">
                              <w:pPr>
                                <w:spacing w:before="156"/>
                              </w:pPr>
                            </w:p>
                            <w:p w14:paraId="71C16962" w14:textId="72A953A3" w:rsidR="000C11D1" w:rsidRPr="009642C5" w:rsidRDefault="000C11D1" w:rsidP="004568F6">
                              <w:pPr>
                                <w:pStyle w:val="Caption"/>
                                <w:spacing w:before="156"/>
                                <w:rPr>
                                  <w:rFonts w:ascii="Tahoma" w:hAnsi="Tahoma" w:cs="Tahoma"/>
                                  <w:noProof/>
                                  <w:sz w:val="21"/>
                                </w:rPr>
                              </w:pPr>
                              <w:r>
                                <w:t xml:space="preserve">Figure </w:t>
                              </w:r>
                              <w:fldSimple w:instr=" SEQ Figure \* ARABIC ">
                                <w:r w:rsidR="0038664A">
                                  <w:rPr>
                                    <w:noProof/>
                                  </w:rPr>
                                  <w:t>21</w:t>
                                </w:r>
                              </w:fldSimple>
                              <w:r>
                                <w:t xml:space="preserve"> </w:t>
                              </w:r>
                              <w:r w:rsidRPr="00342803">
                                <w:t xml:space="preserve">Radar plot of </w:t>
                              </w:r>
                              <w:r>
                                <w:t xml:space="preserve">the </w:t>
                              </w:r>
                              <w:r w:rsidRPr="001876EA">
                                <w:t>cluster</w:t>
                              </w:r>
                              <w:r>
                                <w:t>s</w:t>
                              </w:r>
                              <w:r w:rsidRPr="00342803">
                                <w:t xml:space="preserve"> for Decile</w:t>
                              </w:r>
                              <w:r>
                                <w:t xml:space="preserve">Figure </w:t>
                              </w:r>
                              <w:fldSimple w:instr=" SEQ Figure \* ARABIC ">
                                <w:r w:rsidR="0038664A">
                                  <w:rPr>
                                    <w:noProof/>
                                  </w:rPr>
                                  <w:t>22</w:t>
                                </w:r>
                              </w:fldSimple>
                              <w:r>
                                <w:t xml:space="preserve"> </w:t>
                              </w:r>
                              <w:r w:rsidRPr="00B457BE">
                                <w:t xml:space="preserve">Radar plot of </w:t>
                              </w:r>
                              <w:r>
                                <w:t xml:space="preserve">the </w:t>
                              </w:r>
                              <w:r w:rsidRPr="001876EA">
                                <w:t>cluster</w:t>
                              </w:r>
                              <w:r>
                                <w:t>s</w:t>
                              </w:r>
                              <w:r w:rsidRPr="00B457BE">
                                <w:t xml:space="preserve"> for Score</w:t>
                              </w:r>
                              <w:bookmarkEnd w:id="16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3" name="Picture 3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55290" cy="23613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3FAFCC" id="Group 30" o:spid="_x0000_s1084" style="position:absolute;left:0;text-align:left;margin-left:76.5pt;margin-top:252.55pt;width:242.25pt;height:198pt;z-index:251657728;mso-position-horizontal-relative:margin;mso-width-relative:margin;mso-height-relative:margin" coordsize="30271,2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">
                <v:shape id="Text Box 32" o:spid="_x0000_s1085" type="#_x0000_t202" style="position:absolute;left:2730;top:22923;width:27541;height:3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88D1F32" w14:textId="7B7BE14E" w:rsidR="000C11D1" w:rsidRPr="009642C5" w:rsidRDefault="000C11D1" w:rsidP="004568F6">
                        <w:pPr>
                          <w:pStyle w:val="Caption"/>
                          <w:spacing w:before="156"/>
                          <w:rPr>
                            <w:rFonts w:ascii="Tahoma" w:hAnsi="Tahoma" w:cs="Tahoma"/>
                            <w:noProof/>
                            <w:sz w:val="21"/>
                          </w:rPr>
                        </w:pPr>
                        <w:bookmarkStart w:id="1631" w:name="_Toc81214191"/>
                        <w:r>
                          <w:t xml:space="preserve">Figure </w:t>
                        </w:r>
                        <w:fldSimple w:instr=" SEQ Figure \* ARABIC ">
                          <w:r w:rsidR="0038664A">
                            <w:rPr>
                              <w:noProof/>
                            </w:rPr>
                            <w:t>22</w:t>
                          </w:r>
                        </w:fldSimple>
                        <w:r>
                          <w:t xml:space="preserve"> </w:t>
                        </w:r>
                        <w:r w:rsidRPr="00B457BE">
                          <w:t xml:space="preserve">Radar plot of </w:t>
                        </w:r>
                        <w:r>
                          <w:t xml:space="preserve">the </w:t>
                        </w:r>
                        <w:r w:rsidRPr="001876EA">
                          <w:t>cluster</w:t>
                        </w:r>
                        <w:r>
                          <w:t>s</w:t>
                        </w:r>
                        <w:r w:rsidRPr="00B457BE">
                          <w:t xml:space="preserve"> for Score</w:t>
                        </w:r>
                      </w:p>
                      <w:p w14:paraId="58F2B8D3" w14:textId="77777777" w:rsidR="00000000" w:rsidRDefault="003F5C6C">
                        <w:pPr>
                          <w:spacing w:before="156"/>
                        </w:pPr>
                      </w:p>
                      <w:p w14:paraId="71C16962" w14:textId="72A953A3" w:rsidR="000C11D1" w:rsidRPr="009642C5" w:rsidRDefault="000C11D1" w:rsidP="004568F6">
                        <w:pPr>
                          <w:pStyle w:val="Caption"/>
                          <w:spacing w:before="156"/>
                          <w:rPr>
                            <w:rFonts w:ascii="Tahoma" w:hAnsi="Tahoma" w:cs="Tahoma"/>
                            <w:noProof/>
                            <w:sz w:val="21"/>
                          </w:rPr>
                        </w:pPr>
                        <w:r>
                          <w:t xml:space="preserve">Figure </w:t>
                        </w:r>
                        <w:fldSimple w:instr=" SEQ Figure \* ARABIC ">
                          <w:r w:rsidR="0038664A">
                            <w:rPr>
                              <w:noProof/>
                            </w:rPr>
                            <w:t>21</w:t>
                          </w:r>
                        </w:fldSimple>
                        <w:r>
                          <w:t xml:space="preserve"> </w:t>
                        </w:r>
                        <w:r w:rsidRPr="00342803">
                          <w:t xml:space="preserve">Radar plot of </w:t>
                        </w:r>
                        <w:r>
                          <w:t xml:space="preserve">the </w:t>
                        </w:r>
                        <w:r w:rsidRPr="001876EA">
                          <w:t>cluster</w:t>
                        </w:r>
                        <w:r>
                          <w:t>s</w:t>
                        </w:r>
                        <w:r w:rsidRPr="00342803">
                          <w:t xml:space="preserve"> for Decile</w:t>
                        </w:r>
                        <w:r>
                          <w:t xml:space="preserve">Figure </w:t>
                        </w:r>
                        <w:fldSimple w:instr=" SEQ Figure \* ARABIC ">
                          <w:r w:rsidR="0038664A">
                            <w:rPr>
                              <w:noProof/>
                            </w:rPr>
                            <w:t>22</w:t>
                          </w:r>
                        </w:fldSimple>
                        <w:r>
                          <w:t xml:space="preserve"> </w:t>
                        </w:r>
                        <w:r w:rsidRPr="00B457BE">
                          <w:t xml:space="preserve">Radar plot of </w:t>
                        </w:r>
                        <w:r>
                          <w:t xml:space="preserve">the </w:t>
                        </w:r>
                        <w:r w:rsidRPr="001876EA">
                          <w:t>cluster</w:t>
                        </w:r>
                        <w:r>
                          <w:t>s</w:t>
                        </w:r>
                        <w:r w:rsidRPr="00B457BE">
                          <w:t xml:space="preserve"> for Score</w:t>
                        </w:r>
                        <w:bookmarkEnd w:id="1631"/>
                      </w:p>
                    </w:txbxContent>
                  </v:textbox>
                </v:shape>
                <v:shape id="Picture 33" o:spid="_x0000_s1086" type="#_x0000_t75" style="position:absolute;width:29552;height:2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">
                  <v:imagedata r:id="rId56" o:title=""/>
                </v:shape>
                <w10:wrap type="topAndBottom" anchorx="margin"/>
              </v:group>
            </w:pict>
          </mc:Fallback>
        </mc:AlternateContent>
      </w:r>
      <w:r>
        <w:rPr>
          <w:rFonts w:ascii="Tahoma" w:hAnsi="Tahoma" w:cs="Tahoma"/>
          <w:noProof/>
        </w:rPr>
        <mc:AlternateContent>
          <mc:Choice Requires="wpg">
            <w:drawing>
              <wp:anchor distT="0" distB="0" distL="114300" distR="114300" simplePos="0" relativeHeight="251656704" behindDoc="0" locked="0" layoutInCell="1" allowOverlap="1" wp14:anchorId="02B15E7D" wp14:editId="121229E8">
                <wp:simplePos x="0" y="0"/>
                <wp:positionH relativeFrom="column">
                  <wp:posOffset>2505075</wp:posOffset>
                </wp:positionH>
                <wp:positionV relativeFrom="paragraph">
                  <wp:posOffset>302895</wp:posOffset>
                </wp:positionV>
                <wp:extent cx="3261360" cy="2566670"/>
                <wp:effectExtent l="0" t="0" r="0" b="5080"/>
                <wp:wrapTopAndBottom/>
                <wp:docPr id="50" name="Group 50"/>
                <wp:cNvGraphicFramePr/>
                <a:graphic xmlns:a="http://schemas.openxmlformats.org/drawingml/2006/main">
                  <a:graphicData uri="http://schemas.microsoft.com/office/word/2010/wordprocessingGroup">
                    <wpg:wgp>
                      <wpg:cNvGrpSpPr/>
                      <wpg:grpSpPr>
                        <a:xfrm>
                          <a:off x="0" y="0"/>
                          <a:ext cx="3261360" cy="2566670"/>
                          <a:chOff x="0" y="0"/>
                          <a:chExt cx="3084830" cy="2360712"/>
                        </a:xfrm>
                      </wpg:grpSpPr>
                      <pic:pic xmlns:pic="http://schemas.openxmlformats.org/drawingml/2006/picture">
                        <pic:nvPicPr>
                          <pic:cNvPr id="51" name="Picture 5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28962" cy="2037080"/>
                          </a:xfrm>
                          <a:prstGeom prst="rect">
                            <a:avLst/>
                          </a:prstGeom>
                        </pic:spPr>
                      </pic:pic>
                      <wps:wsp>
                        <wps:cNvPr id="52" name="Text Box 52"/>
                        <wps:cNvSpPr txBox="1"/>
                        <wps:spPr>
                          <a:xfrm>
                            <a:off x="311150" y="2025650"/>
                            <a:ext cx="2773680" cy="335062"/>
                          </a:xfrm>
                          <a:prstGeom prst="rect">
                            <a:avLst/>
                          </a:prstGeom>
                          <a:solidFill>
                            <a:prstClr val="white"/>
                          </a:solidFill>
                          <a:ln>
                            <a:noFill/>
                          </a:ln>
                        </wps:spPr>
                        <wps:txbx>
                          <w:txbxContent>
                            <w:p w14:paraId="7EBDB8B6" w14:textId="0564F6EB" w:rsidR="000C11D1" w:rsidRPr="00464957" w:rsidRDefault="000C11D1" w:rsidP="00B1209D">
                              <w:pPr>
                                <w:pStyle w:val="Caption"/>
                                <w:spacing w:before="156"/>
                                <w:rPr>
                                  <w:rFonts w:ascii="Tahoma" w:hAnsi="Tahoma" w:cs="Tahoma"/>
                                  <w:noProof/>
                                  <w:sz w:val="21"/>
                                </w:rPr>
                              </w:pPr>
                              <w:bookmarkStart w:id="1632" w:name="_Toc81214192"/>
                              <w:r>
                                <w:t xml:space="preserve">Figure </w:t>
                              </w:r>
                              <w:fldSimple w:instr=" SEQ Figure \* ARABIC ">
                                <w:r w:rsidR="0038664A">
                                  <w:rPr>
                                    <w:noProof/>
                                  </w:rPr>
                                  <w:t>21</w:t>
                                </w:r>
                              </w:fldSimple>
                              <w:r>
                                <w:t xml:space="preserve"> </w:t>
                              </w:r>
                              <w:r w:rsidRPr="00342803">
                                <w:t xml:space="preserve">Radar plot of </w:t>
                              </w:r>
                              <w:r>
                                <w:t xml:space="preserve">the </w:t>
                              </w:r>
                              <w:r w:rsidRPr="001876EA">
                                <w:t>cluster</w:t>
                              </w:r>
                              <w:r>
                                <w:t>s</w:t>
                              </w:r>
                              <w:r w:rsidRPr="00342803">
                                <w:t xml:space="preserve"> for Decile</w:t>
                              </w:r>
                            </w:p>
                            <w:p w14:paraId="4F64157A" w14:textId="77777777" w:rsidR="00000000" w:rsidRDefault="003F5C6C">
                              <w:pPr>
                                <w:spacing w:before="156"/>
                              </w:pPr>
                            </w:p>
                            <w:p w14:paraId="6E815BB2" w14:textId="4D98D0CC" w:rsidR="000C11D1" w:rsidRPr="00464957" w:rsidRDefault="000C11D1" w:rsidP="00B1209D">
                              <w:pPr>
                                <w:pStyle w:val="Caption"/>
                                <w:spacing w:before="156"/>
                                <w:rPr>
                                  <w:rFonts w:ascii="Tahoma" w:hAnsi="Tahoma" w:cs="Tahoma"/>
                                  <w:noProof/>
                                  <w:sz w:val="21"/>
                                </w:rPr>
                              </w:pPr>
                              <w:r>
                                <w:t xml:space="preserve">Figure </w:t>
                              </w:r>
                              <w:fldSimple w:instr=" SEQ Figure \* ARABIC ">
                                <w:r w:rsidR="0038664A">
                                  <w:rPr>
                                    <w:noProof/>
                                  </w:rPr>
                                  <w:t>20</w:t>
                                </w:r>
                              </w:fldSimple>
                              <w:r>
                                <w:t xml:space="preserve"> </w:t>
                              </w:r>
                              <w:r w:rsidRPr="001876EA">
                                <w:t xml:space="preserve">Radar plot of </w:t>
                              </w:r>
                              <w:r>
                                <w:t xml:space="preserve">the </w:t>
                              </w:r>
                              <w:r w:rsidRPr="001876EA">
                                <w:t>cluster</w:t>
                              </w:r>
                              <w:r>
                                <w:t>s</w:t>
                              </w:r>
                              <w:r w:rsidRPr="001876EA">
                                <w:t xml:space="preserve"> for SHAP</w:t>
                              </w:r>
                              <w:r>
                                <w:t xml:space="preserve">Figure </w:t>
                              </w:r>
                              <w:fldSimple w:instr=" SEQ Figure \* ARABIC ">
                                <w:r w:rsidR="0038664A">
                                  <w:rPr>
                                    <w:noProof/>
                                  </w:rPr>
                                  <w:t>21</w:t>
                                </w:r>
                              </w:fldSimple>
                              <w:r>
                                <w:t xml:space="preserve"> </w:t>
                              </w:r>
                              <w:r w:rsidRPr="00342803">
                                <w:t xml:space="preserve">Radar plot of </w:t>
                              </w:r>
                              <w:r>
                                <w:t xml:space="preserve">the </w:t>
                              </w:r>
                              <w:r w:rsidRPr="001876EA">
                                <w:t>cluster</w:t>
                              </w:r>
                              <w:r>
                                <w:t>s</w:t>
                              </w:r>
                              <w:r w:rsidRPr="00342803">
                                <w:t xml:space="preserve"> for Decile</w:t>
                              </w:r>
                              <w:bookmarkEnd w:id="16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B15E7D" id="Group 50" o:spid="_x0000_s1087" style="position:absolute;left:0;text-align:left;margin-left:197.25pt;margin-top:23.85pt;width:256.8pt;height:202.1pt;z-index:251656704;mso-width-relative:margin;mso-height-relative:margin" coordsize="30848,23607"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">
                <v:shape id="Picture 51" o:spid="_x0000_s1088" type="#_x0000_t75" style="position:absolute;width:28289;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">
                  <v:imagedata r:id="rId58" o:title=""/>
                </v:shape>
                <v:shape id="Text Box 52" o:spid="_x0000_s1089" type="#_x0000_t202" style="position:absolute;left:3111;top:20256;width:27737;height:3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7EBDB8B6" w14:textId="0564F6EB" w:rsidR="000C11D1" w:rsidRPr="00464957" w:rsidRDefault="000C11D1" w:rsidP="00B1209D">
                        <w:pPr>
                          <w:pStyle w:val="Caption"/>
                          <w:spacing w:before="156"/>
                          <w:rPr>
                            <w:rFonts w:ascii="Tahoma" w:hAnsi="Tahoma" w:cs="Tahoma"/>
                            <w:noProof/>
                            <w:sz w:val="21"/>
                          </w:rPr>
                        </w:pPr>
                        <w:bookmarkStart w:id="1633" w:name="_Toc81214192"/>
                        <w:r>
                          <w:t xml:space="preserve">Figure </w:t>
                        </w:r>
                        <w:fldSimple w:instr=" SEQ Figure \* ARABIC ">
                          <w:r w:rsidR="0038664A">
                            <w:rPr>
                              <w:noProof/>
                            </w:rPr>
                            <w:t>21</w:t>
                          </w:r>
                        </w:fldSimple>
                        <w:r>
                          <w:t xml:space="preserve"> </w:t>
                        </w:r>
                        <w:r w:rsidRPr="00342803">
                          <w:t xml:space="preserve">Radar plot of </w:t>
                        </w:r>
                        <w:r>
                          <w:t xml:space="preserve">the </w:t>
                        </w:r>
                        <w:r w:rsidRPr="001876EA">
                          <w:t>cluster</w:t>
                        </w:r>
                        <w:r>
                          <w:t>s</w:t>
                        </w:r>
                        <w:r w:rsidRPr="00342803">
                          <w:t xml:space="preserve"> for Decile</w:t>
                        </w:r>
                      </w:p>
                      <w:p w14:paraId="4F64157A" w14:textId="77777777" w:rsidR="00000000" w:rsidRDefault="003F5C6C">
                        <w:pPr>
                          <w:spacing w:before="156"/>
                        </w:pPr>
                      </w:p>
                      <w:p w14:paraId="6E815BB2" w14:textId="4D98D0CC" w:rsidR="000C11D1" w:rsidRPr="00464957" w:rsidRDefault="000C11D1" w:rsidP="00B1209D">
                        <w:pPr>
                          <w:pStyle w:val="Caption"/>
                          <w:spacing w:before="156"/>
                          <w:rPr>
                            <w:rFonts w:ascii="Tahoma" w:hAnsi="Tahoma" w:cs="Tahoma"/>
                            <w:noProof/>
                            <w:sz w:val="21"/>
                          </w:rPr>
                        </w:pPr>
                        <w:r>
                          <w:t xml:space="preserve">Figure </w:t>
                        </w:r>
                        <w:fldSimple w:instr=" SEQ Figure \* ARABIC ">
                          <w:r w:rsidR="0038664A">
                            <w:rPr>
                              <w:noProof/>
                            </w:rPr>
                            <w:t>20</w:t>
                          </w:r>
                        </w:fldSimple>
                        <w:r>
                          <w:t xml:space="preserve"> </w:t>
                        </w:r>
                        <w:r w:rsidRPr="001876EA">
                          <w:t xml:space="preserve">Radar plot of </w:t>
                        </w:r>
                        <w:r>
                          <w:t xml:space="preserve">the </w:t>
                        </w:r>
                        <w:r w:rsidRPr="001876EA">
                          <w:t>cluster</w:t>
                        </w:r>
                        <w:r>
                          <w:t>s</w:t>
                        </w:r>
                        <w:r w:rsidRPr="001876EA">
                          <w:t xml:space="preserve"> for SHAP</w:t>
                        </w:r>
                        <w:r>
                          <w:t xml:space="preserve">Figure </w:t>
                        </w:r>
                        <w:fldSimple w:instr=" SEQ Figure \* ARABIC ">
                          <w:r w:rsidR="0038664A">
                            <w:rPr>
                              <w:noProof/>
                            </w:rPr>
                            <w:t>21</w:t>
                          </w:r>
                        </w:fldSimple>
                        <w:r>
                          <w:t xml:space="preserve"> </w:t>
                        </w:r>
                        <w:r w:rsidRPr="00342803">
                          <w:t xml:space="preserve">Radar plot of </w:t>
                        </w:r>
                        <w:r>
                          <w:t xml:space="preserve">the </w:t>
                        </w:r>
                        <w:r w:rsidRPr="001876EA">
                          <w:t>cluster</w:t>
                        </w:r>
                        <w:r>
                          <w:t>s</w:t>
                        </w:r>
                        <w:r w:rsidRPr="00342803">
                          <w:t xml:space="preserve"> for Decile</w:t>
                        </w:r>
                        <w:bookmarkEnd w:id="1633"/>
                      </w:p>
                    </w:txbxContent>
                  </v:textbox>
                </v:shape>
                <w10:wrap type="topAndBottom"/>
              </v:group>
            </w:pict>
          </mc:Fallback>
        </mc:AlternateContent>
      </w:r>
      <w:r>
        <w:rPr>
          <w:noProof/>
        </w:rPr>
        <mc:AlternateContent>
          <mc:Choice Requires="wpg">
            <w:drawing>
              <wp:anchor distT="0" distB="0" distL="114300" distR="114300" simplePos="0" relativeHeight="251654656" behindDoc="0" locked="0" layoutInCell="1" allowOverlap="1" wp14:anchorId="553DF838" wp14:editId="4D5AE2B4">
                <wp:simplePos x="0" y="0"/>
                <wp:positionH relativeFrom="column">
                  <wp:posOffset>-666750</wp:posOffset>
                </wp:positionH>
                <wp:positionV relativeFrom="paragraph">
                  <wp:posOffset>302895</wp:posOffset>
                </wp:positionV>
                <wp:extent cx="2990850" cy="3461385"/>
                <wp:effectExtent l="0" t="0" r="0" b="5715"/>
                <wp:wrapTopAndBottom/>
                <wp:docPr id="23" name="Group 23"/>
                <wp:cNvGraphicFramePr/>
                <a:graphic xmlns:a="http://schemas.openxmlformats.org/drawingml/2006/main">
                  <a:graphicData uri="http://schemas.microsoft.com/office/word/2010/wordprocessingGroup">
                    <wpg:wgp>
                      <wpg:cNvGrpSpPr/>
                      <wpg:grpSpPr>
                        <a:xfrm>
                          <a:off x="0" y="0"/>
                          <a:ext cx="2990850" cy="3461385"/>
                          <a:chOff x="165100" y="118745"/>
                          <a:chExt cx="2990850" cy="3461385"/>
                        </a:xfrm>
                      </wpg:grpSpPr>
                      <wps:wsp>
                        <wps:cNvPr id="27" name="Text Box 27"/>
                        <wps:cNvSpPr txBox="1"/>
                        <wps:spPr>
                          <a:xfrm>
                            <a:off x="482600" y="2292350"/>
                            <a:ext cx="2673350" cy="1287780"/>
                          </a:xfrm>
                          <a:prstGeom prst="rect">
                            <a:avLst/>
                          </a:prstGeom>
                          <a:solidFill>
                            <a:prstClr val="white"/>
                          </a:solidFill>
                          <a:ln>
                            <a:noFill/>
                          </a:ln>
                        </wps:spPr>
                        <wps:txbx>
                          <w:txbxContent>
                            <w:p w14:paraId="3D76DF6F" w14:textId="0242DD3D" w:rsidR="000C11D1" w:rsidRPr="00214D77" w:rsidRDefault="000C11D1" w:rsidP="004568F6">
                              <w:pPr>
                                <w:pStyle w:val="Caption"/>
                                <w:spacing w:before="156"/>
                                <w:rPr>
                                  <w:rFonts w:ascii="Tahoma" w:hAnsi="Tahoma" w:cs="Tahoma"/>
                                  <w:noProof/>
                                  <w:sz w:val="21"/>
                                </w:rPr>
                              </w:pPr>
                              <w:bookmarkStart w:id="1634" w:name="_Toc81214193"/>
                              <w:r>
                                <w:t xml:space="preserve">Figure </w:t>
                              </w:r>
                              <w:fldSimple w:instr=" SEQ Figure \* ARABIC ">
                                <w:r w:rsidR="0038664A">
                                  <w:rPr>
                                    <w:noProof/>
                                  </w:rPr>
                                  <w:t>20</w:t>
                                </w:r>
                              </w:fldSimple>
                              <w:r>
                                <w:t xml:space="preserve"> </w:t>
                              </w:r>
                              <w:r w:rsidRPr="001876EA">
                                <w:t xml:space="preserve">Radar plot of </w:t>
                              </w:r>
                              <w:r>
                                <w:t xml:space="preserve">the </w:t>
                              </w:r>
                              <w:r w:rsidRPr="001876EA">
                                <w:t>cluster</w:t>
                              </w:r>
                              <w:r>
                                <w:t>s</w:t>
                              </w:r>
                              <w:r w:rsidRPr="001876EA">
                                <w:t xml:space="preserve"> for SHAP</w:t>
                              </w:r>
                            </w:p>
                            <w:p w14:paraId="14667DE4" w14:textId="77777777" w:rsidR="00000000" w:rsidRDefault="003F5C6C">
                              <w:pPr>
                                <w:spacing w:before="156"/>
                              </w:pPr>
                            </w:p>
                            <w:p w14:paraId="4E724217" w14:textId="3A578009" w:rsidR="000C11D1" w:rsidRPr="00214D77" w:rsidRDefault="00BB3AFC" w:rsidP="004568F6">
                              <w:pPr>
                                <w:pStyle w:val="Caption"/>
                                <w:spacing w:before="156"/>
                                <w:rPr>
                                  <w:rFonts w:ascii="Tahoma" w:hAnsi="Tahoma" w:cs="Tahoma"/>
                                  <w:noProof/>
                                  <w:sz w:val="21"/>
                                </w:rPr>
                              </w:pPr>
                              <w:ins w:id="1635" w:author="冯 晓涵" w:date="2021-08-29T18:15:00Z">
                                <w:r w:rsidRPr="00D14DF1">
                                  <w:rPr>
                                    <w:szCs w:val="22"/>
                                  </w:rPr>
                                  <w:t xml:space="preserve">Figure </w:t>
                                </w:r>
                                <w:r w:rsidRPr="00BB3AFC">
                                  <w:rPr>
                                    <w:szCs w:val="22"/>
                                  </w:rPr>
                                  <w:fldChar w:fldCharType="begin"/>
                                </w:r>
                                <w:r w:rsidRPr="00BB3AFC">
                                  <w:rPr>
                                    <w:szCs w:val="22"/>
                                    <w:rPrChange w:id="1636" w:author="冯 晓涵" w:date="2021-08-29T18:16:00Z">
                                      <w:rPr>
                                        <w:rFonts w:asciiTheme="majorHAnsi" w:eastAsiaTheme="majorEastAsia" w:hAnsiTheme="majorHAnsi"/>
                                        <w:sz w:val="32"/>
                                        <w:szCs w:val="32"/>
                                      </w:rPr>
                                    </w:rPrChange>
                                  </w:rPr>
                                  <w:instrText xml:space="preserve"> SEQ Figure \* ARABIC </w:instrText>
                                </w:r>
                              </w:ins>
                              <w:r w:rsidRPr="00BB3AFC">
                                <w:rPr>
                                  <w:szCs w:val="22"/>
                                  <w:rPrChange w:id="1637" w:author="冯 晓涵" w:date="2021-08-29T18:16:00Z">
                                    <w:rPr>
                                      <w:rFonts w:asciiTheme="majorHAnsi" w:eastAsiaTheme="majorEastAsia" w:hAnsiTheme="majorHAnsi"/>
                                      <w:sz w:val="32"/>
                                      <w:szCs w:val="32"/>
                                    </w:rPr>
                                  </w:rPrChange>
                                </w:rPr>
                                <w:fldChar w:fldCharType="separate"/>
                              </w:r>
                              <w:ins w:id="1638" w:author="冯 晓涵" w:date="2021-08-29T18:15:00Z">
                                <w:r w:rsidRPr="00BB3AFC">
                                  <w:rPr>
                                    <w:noProof/>
                                    <w:szCs w:val="22"/>
                                    <w:rPrChange w:id="1639" w:author="冯 晓涵" w:date="2021-08-29T18:16:00Z">
                                      <w:rPr>
                                        <w:rFonts w:asciiTheme="majorHAnsi" w:eastAsiaTheme="majorEastAsia" w:hAnsiTheme="majorHAnsi"/>
                                        <w:noProof/>
                                        <w:sz w:val="32"/>
                                        <w:szCs w:val="32"/>
                                      </w:rPr>
                                    </w:rPrChange>
                                  </w:rPr>
                                  <w:t>23</w:t>
                                </w:r>
                                <w:r w:rsidRPr="00BB3AFC">
                                  <w:rPr>
                                    <w:szCs w:val="22"/>
                                    <w:rPrChange w:id="1640" w:author="冯 晓涵" w:date="2021-08-29T18:16:00Z">
                                      <w:rPr>
                                        <w:rFonts w:asciiTheme="majorHAnsi" w:eastAsiaTheme="majorEastAsia" w:hAnsiTheme="majorHAnsi"/>
                                        <w:sz w:val="32"/>
                                        <w:szCs w:val="32"/>
                                      </w:rPr>
                                    </w:rPrChange>
                                  </w:rPr>
                                  <w:fldChar w:fldCharType="end"/>
                                </w:r>
                                <w:r w:rsidRPr="00BB3AFC">
                                  <w:rPr>
                                    <w:szCs w:val="22"/>
                                    <w:rPrChange w:id="1641" w:author="冯 晓涵" w:date="2021-08-29T18:16:00Z">
                                      <w:rPr>
                                        <w:rFonts w:asciiTheme="majorHAnsi" w:eastAsiaTheme="majorEastAsia" w:hAnsiTheme="majorHAnsi"/>
                                        <w:sz w:val="32"/>
                                        <w:szCs w:val="32"/>
                                      </w:rPr>
                                    </w:rPrChange>
                                  </w:rPr>
                                  <w:t xml:space="preserve"> Distribution of IMD's 10 deciles</w:t>
                                </w:r>
                              </w:ins>
                              <w:r w:rsidR="000C11D1">
                                <w:t xml:space="preserve">Figure </w:t>
                              </w:r>
                              <w:fldSimple w:instr=" SEQ Figure \* ARABIC ">
                                <w:r w:rsidR="0038664A">
                                  <w:rPr>
                                    <w:noProof/>
                                  </w:rPr>
                                  <w:t>20</w:t>
                                </w:r>
                              </w:fldSimple>
                              <w:r w:rsidR="000C11D1">
                                <w:t xml:space="preserve"> </w:t>
                              </w:r>
                              <w:r w:rsidR="000C11D1" w:rsidRPr="001876EA">
                                <w:t xml:space="preserve">Radar plot of </w:t>
                              </w:r>
                              <w:r w:rsidR="000C11D1">
                                <w:t xml:space="preserve">the </w:t>
                              </w:r>
                              <w:r w:rsidR="000C11D1" w:rsidRPr="001876EA">
                                <w:t>cluster</w:t>
                              </w:r>
                              <w:r w:rsidR="000C11D1">
                                <w:t>s</w:t>
                              </w:r>
                              <w:r w:rsidR="000C11D1" w:rsidRPr="001876EA">
                                <w:t xml:space="preserve"> for SHAP</w:t>
                              </w:r>
                              <w:bookmarkEnd w:id="16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8" name="Picture 28"/>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165100" y="118745"/>
                            <a:ext cx="2790825" cy="20974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3DF838" id="Group 23" o:spid="_x0000_s1090" style="position:absolute;left:0;text-align:left;margin-left:-52.5pt;margin-top:23.85pt;width:235.5pt;height:272.55pt;z-index:251654656;mso-width-relative:margin;mso-height-relative:margin" coordorigin="1651,1187" coordsize="29908,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">
                <v:shape id="Text Box 27" o:spid="_x0000_s1091" type="#_x0000_t202" style="position:absolute;left:4826;top:22923;width:26733;height:1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3D76DF6F" w14:textId="0242DD3D" w:rsidR="000C11D1" w:rsidRPr="00214D77" w:rsidRDefault="000C11D1" w:rsidP="004568F6">
                        <w:pPr>
                          <w:pStyle w:val="Caption"/>
                          <w:spacing w:before="156"/>
                          <w:rPr>
                            <w:rFonts w:ascii="Tahoma" w:hAnsi="Tahoma" w:cs="Tahoma"/>
                            <w:noProof/>
                            <w:sz w:val="21"/>
                          </w:rPr>
                        </w:pPr>
                        <w:bookmarkStart w:id="1642" w:name="_Toc81214193"/>
                        <w:r>
                          <w:t xml:space="preserve">Figure </w:t>
                        </w:r>
                        <w:fldSimple w:instr=" SEQ Figure \* ARABIC ">
                          <w:r w:rsidR="0038664A">
                            <w:rPr>
                              <w:noProof/>
                            </w:rPr>
                            <w:t>20</w:t>
                          </w:r>
                        </w:fldSimple>
                        <w:r>
                          <w:t xml:space="preserve"> </w:t>
                        </w:r>
                        <w:r w:rsidRPr="001876EA">
                          <w:t xml:space="preserve">Radar plot of </w:t>
                        </w:r>
                        <w:r>
                          <w:t xml:space="preserve">the </w:t>
                        </w:r>
                        <w:r w:rsidRPr="001876EA">
                          <w:t>cluster</w:t>
                        </w:r>
                        <w:r>
                          <w:t>s</w:t>
                        </w:r>
                        <w:r w:rsidRPr="001876EA">
                          <w:t xml:space="preserve"> for SHAP</w:t>
                        </w:r>
                      </w:p>
                      <w:p w14:paraId="14667DE4" w14:textId="77777777" w:rsidR="00000000" w:rsidRDefault="003F5C6C">
                        <w:pPr>
                          <w:spacing w:before="156"/>
                        </w:pPr>
                      </w:p>
                      <w:p w14:paraId="4E724217" w14:textId="3A578009" w:rsidR="000C11D1" w:rsidRPr="00214D77" w:rsidRDefault="00BB3AFC" w:rsidP="004568F6">
                        <w:pPr>
                          <w:pStyle w:val="Caption"/>
                          <w:spacing w:before="156"/>
                          <w:rPr>
                            <w:rFonts w:ascii="Tahoma" w:hAnsi="Tahoma" w:cs="Tahoma"/>
                            <w:noProof/>
                            <w:sz w:val="21"/>
                          </w:rPr>
                        </w:pPr>
                        <w:ins w:id="1643" w:author="冯 晓涵" w:date="2021-08-29T18:15:00Z">
                          <w:r w:rsidRPr="00D14DF1">
                            <w:rPr>
                              <w:szCs w:val="22"/>
                            </w:rPr>
                            <w:t xml:space="preserve">Figure </w:t>
                          </w:r>
                          <w:r w:rsidRPr="00BB3AFC">
                            <w:rPr>
                              <w:szCs w:val="22"/>
                            </w:rPr>
                            <w:fldChar w:fldCharType="begin"/>
                          </w:r>
                          <w:r w:rsidRPr="00BB3AFC">
                            <w:rPr>
                              <w:szCs w:val="22"/>
                              <w:rPrChange w:id="1644" w:author="冯 晓涵" w:date="2021-08-29T18:16:00Z">
                                <w:rPr>
                                  <w:rFonts w:asciiTheme="majorHAnsi" w:eastAsiaTheme="majorEastAsia" w:hAnsiTheme="majorHAnsi"/>
                                  <w:sz w:val="32"/>
                                  <w:szCs w:val="32"/>
                                </w:rPr>
                              </w:rPrChange>
                            </w:rPr>
                            <w:instrText xml:space="preserve"> SEQ Figure \* ARABIC </w:instrText>
                          </w:r>
                        </w:ins>
                        <w:r w:rsidRPr="00BB3AFC">
                          <w:rPr>
                            <w:szCs w:val="22"/>
                            <w:rPrChange w:id="1645" w:author="冯 晓涵" w:date="2021-08-29T18:16:00Z">
                              <w:rPr>
                                <w:rFonts w:asciiTheme="majorHAnsi" w:eastAsiaTheme="majorEastAsia" w:hAnsiTheme="majorHAnsi"/>
                                <w:sz w:val="32"/>
                                <w:szCs w:val="32"/>
                              </w:rPr>
                            </w:rPrChange>
                          </w:rPr>
                          <w:fldChar w:fldCharType="separate"/>
                        </w:r>
                        <w:ins w:id="1646" w:author="冯 晓涵" w:date="2021-08-29T18:15:00Z">
                          <w:r w:rsidRPr="00BB3AFC">
                            <w:rPr>
                              <w:noProof/>
                              <w:szCs w:val="22"/>
                              <w:rPrChange w:id="1647" w:author="冯 晓涵" w:date="2021-08-29T18:16:00Z">
                                <w:rPr>
                                  <w:rFonts w:asciiTheme="majorHAnsi" w:eastAsiaTheme="majorEastAsia" w:hAnsiTheme="majorHAnsi"/>
                                  <w:noProof/>
                                  <w:sz w:val="32"/>
                                  <w:szCs w:val="32"/>
                                </w:rPr>
                              </w:rPrChange>
                            </w:rPr>
                            <w:t>23</w:t>
                          </w:r>
                          <w:r w:rsidRPr="00BB3AFC">
                            <w:rPr>
                              <w:szCs w:val="22"/>
                              <w:rPrChange w:id="1648" w:author="冯 晓涵" w:date="2021-08-29T18:16:00Z">
                                <w:rPr>
                                  <w:rFonts w:asciiTheme="majorHAnsi" w:eastAsiaTheme="majorEastAsia" w:hAnsiTheme="majorHAnsi"/>
                                  <w:sz w:val="32"/>
                                  <w:szCs w:val="32"/>
                                </w:rPr>
                              </w:rPrChange>
                            </w:rPr>
                            <w:fldChar w:fldCharType="end"/>
                          </w:r>
                          <w:r w:rsidRPr="00BB3AFC">
                            <w:rPr>
                              <w:szCs w:val="22"/>
                              <w:rPrChange w:id="1649" w:author="冯 晓涵" w:date="2021-08-29T18:16:00Z">
                                <w:rPr>
                                  <w:rFonts w:asciiTheme="majorHAnsi" w:eastAsiaTheme="majorEastAsia" w:hAnsiTheme="majorHAnsi"/>
                                  <w:sz w:val="32"/>
                                  <w:szCs w:val="32"/>
                                </w:rPr>
                              </w:rPrChange>
                            </w:rPr>
                            <w:t xml:space="preserve"> Distribution of IMD's 10 deciles</w:t>
                          </w:r>
                        </w:ins>
                        <w:r w:rsidR="000C11D1">
                          <w:t xml:space="preserve">Figure </w:t>
                        </w:r>
                        <w:fldSimple w:instr=" SEQ Figure \* ARABIC ">
                          <w:r w:rsidR="0038664A">
                            <w:rPr>
                              <w:noProof/>
                            </w:rPr>
                            <w:t>20</w:t>
                          </w:r>
                        </w:fldSimple>
                        <w:r w:rsidR="000C11D1">
                          <w:t xml:space="preserve"> </w:t>
                        </w:r>
                        <w:r w:rsidR="000C11D1" w:rsidRPr="001876EA">
                          <w:t xml:space="preserve">Radar plot of </w:t>
                        </w:r>
                        <w:r w:rsidR="000C11D1">
                          <w:t xml:space="preserve">the </w:t>
                        </w:r>
                        <w:r w:rsidR="000C11D1" w:rsidRPr="001876EA">
                          <w:t>cluster</w:t>
                        </w:r>
                        <w:r w:rsidR="000C11D1">
                          <w:t>s</w:t>
                        </w:r>
                        <w:r w:rsidR="000C11D1" w:rsidRPr="001876EA">
                          <w:t xml:space="preserve"> for SHAP</w:t>
                        </w:r>
                        <w:bookmarkEnd w:id="1642"/>
                      </w:p>
                    </w:txbxContent>
                  </v:textbox>
                </v:shape>
                <v:shape id="Picture 28" o:spid="_x0000_s1092" type="#_x0000_t75" style="position:absolute;left:1651;top:1187;width:27908;height:2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">
                  <v:imagedata r:id="rId60" o:title=""/>
                </v:shape>
                <w10:wrap type="topAndBottom"/>
              </v:group>
            </w:pict>
          </mc:Fallback>
        </mc:AlternateContent>
      </w:r>
      <w:r w:rsidR="000C7B63">
        <w:rPr>
          <w:rFonts w:ascii="Tahoma" w:hAnsi="Tahoma" w:cs="Tahoma"/>
        </w:rPr>
        <w:t xml:space="preserve"> </w:t>
      </w:r>
    </w:p>
    <w:p w14:paraId="733007F8" w14:textId="28118FF5" w:rsidR="0038664A" w:rsidRDefault="0038664A" w:rsidP="0038664A">
      <w:pPr>
        <w:spacing w:before="156"/>
        <w:rPr>
          <w:rFonts w:ascii="Tahoma" w:hAnsi="Tahoma" w:cs="Tahoma"/>
        </w:rPr>
      </w:pPr>
    </w:p>
    <w:p w14:paraId="49FA1D53" w14:textId="4FB0F55C" w:rsidR="00CB3BED" w:rsidRDefault="00CB0987">
      <w:pPr>
        <w:spacing w:before="156"/>
        <w:rPr>
          <w:rFonts w:ascii="Tahoma" w:hAnsi="Tahoma" w:cs="Tahoma"/>
        </w:rPr>
      </w:pPr>
      <w:del w:id="1650" w:author="冯 晓涵" w:date="2021-08-29T18:11:00Z">
        <w:r w:rsidRPr="00081F39" w:rsidDel="00913C56">
          <w:rPr>
            <w:rFonts w:ascii="Tahoma" w:hAnsi="Tahoma" w:cs="Tahoma"/>
          </w:rPr>
          <w:delText>To confirm the</w:delText>
        </w:r>
        <w:r w:rsidR="004F3647" w:rsidRPr="00081F39" w:rsidDel="00913C56">
          <w:rPr>
            <w:rFonts w:ascii="Tahoma" w:hAnsi="Tahoma" w:cs="Tahoma"/>
          </w:rPr>
          <w:delText xml:space="preserve"> </w:delText>
        </w:r>
        <w:r w:rsidR="005F59EA" w:rsidRPr="00081F39" w:rsidDel="00913C56">
          <w:rPr>
            <w:rFonts w:ascii="Tahoma" w:hAnsi="Tahoma" w:cs="Tahoma"/>
          </w:rPr>
          <w:delText xml:space="preserve">deprivation </w:delText>
        </w:r>
        <w:r w:rsidR="004F3647" w:rsidRPr="00081F39" w:rsidDel="00913C56">
          <w:rPr>
            <w:rFonts w:ascii="Tahoma" w:hAnsi="Tahoma" w:cs="Tahoma"/>
          </w:rPr>
          <w:delText>rank of the</w:delText>
        </w:r>
        <w:r w:rsidR="005F59EA" w:rsidRPr="00081F39" w:rsidDel="00913C56">
          <w:rPr>
            <w:rFonts w:ascii="Tahoma" w:hAnsi="Tahoma" w:cs="Tahoma"/>
          </w:rPr>
          <w:delText xml:space="preserve"> four</w:delText>
        </w:r>
        <w:r w:rsidR="004F3647" w:rsidRPr="00081F39" w:rsidDel="00913C56">
          <w:rPr>
            <w:rFonts w:ascii="Tahoma" w:hAnsi="Tahoma" w:cs="Tahoma"/>
          </w:rPr>
          <w:delText xml:space="preserve"> clusters. </w:delText>
        </w:r>
      </w:del>
      <w:r w:rsidR="004F3647" w:rsidRPr="00081F39">
        <w:rPr>
          <w:rFonts w:ascii="Tahoma" w:hAnsi="Tahoma" w:cs="Tahoma"/>
        </w:rPr>
        <w:t>We</w:t>
      </w:r>
      <w:ins w:id="1651" w:author="冯 晓涵" w:date="2021-08-29T18:11:00Z">
        <w:r w:rsidR="00BB3AFC">
          <w:rPr>
            <w:rFonts w:ascii="Tahoma" w:hAnsi="Tahoma" w:cs="Tahoma"/>
          </w:rPr>
          <w:t xml:space="preserve"> also</w:t>
        </w:r>
      </w:ins>
      <w:r w:rsidR="004F3647" w:rsidRPr="00081F39">
        <w:rPr>
          <w:rFonts w:ascii="Tahoma" w:hAnsi="Tahoma" w:cs="Tahoma"/>
        </w:rPr>
        <w:t xml:space="preserve"> compare </w:t>
      </w:r>
      <w:ins w:id="1652" w:author="冯 晓涵" w:date="2021-08-29T18:12:00Z">
        <w:r w:rsidR="00BB3AFC">
          <w:rPr>
            <w:rFonts w:ascii="Tahoma" w:hAnsi="Tahoma" w:cs="Tahoma"/>
          </w:rPr>
          <w:t>figure</w:t>
        </w:r>
      </w:ins>
      <w:r w:rsidR="00944B3F">
        <w:rPr>
          <w:rFonts w:ascii="Tahoma" w:hAnsi="Tahoma" w:cs="Tahoma"/>
        </w:rPr>
        <w:t>s</w:t>
      </w:r>
      <w:ins w:id="1653" w:author="冯 晓涵" w:date="2021-08-29T18:12:00Z">
        <w:r w:rsidR="00BB3AFC">
          <w:rPr>
            <w:rFonts w:ascii="Tahoma" w:hAnsi="Tahoma" w:cs="Tahoma"/>
          </w:rPr>
          <w:t xml:space="preserve"> 14 and 18 </w:t>
        </w:r>
      </w:ins>
      <w:del w:id="1654" w:author="冯 晓涵" w:date="2021-08-29T18:12:00Z">
        <w:r w:rsidR="004F3647" w:rsidRPr="00081F39" w:rsidDel="00BB3AFC">
          <w:rPr>
            <w:rFonts w:ascii="Tahoma" w:hAnsi="Tahoma" w:cs="Tahoma"/>
          </w:rPr>
          <w:delText xml:space="preserve">them </w:delText>
        </w:r>
      </w:del>
      <w:r w:rsidR="002436E1" w:rsidRPr="002436E1">
        <w:rPr>
          <w:rFonts w:ascii="Tahoma" w:hAnsi="Tahoma" w:cs="Tahoma" w:hint="eastAsia"/>
        </w:rPr>
        <w:t>with</w:t>
      </w:r>
      <w:r w:rsidR="004F3647" w:rsidRPr="00081F39">
        <w:rPr>
          <w:rFonts w:ascii="Tahoma" w:hAnsi="Tahoma" w:cs="Tahoma"/>
        </w:rPr>
        <w:t xml:space="preserve"> </w:t>
      </w:r>
      <w:r w:rsidR="002436E1">
        <w:rPr>
          <w:rFonts w:ascii="Tahoma" w:hAnsi="Tahoma" w:cs="Tahoma"/>
        </w:rPr>
        <w:t>figure 23</w:t>
      </w:r>
      <w:r w:rsidR="00C66541" w:rsidRPr="00081F39">
        <w:rPr>
          <w:rFonts w:ascii="Tahoma" w:hAnsi="Tahoma" w:cs="Tahoma"/>
        </w:rPr>
        <w:t xml:space="preserve"> </w:t>
      </w:r>
      <w:r w:rsidR="004F3647" w:rsidRPr="00081F39">
        <w:rPr>
          <w:rFonts w:ascii="Tahoma" w:hAnsi="Tahoma" w:cs="Tahoma"/>
        </w:rPr>
        <w:t xml:space="preserve">which </w:t>
      </w:r>
      <w:r w:rsidR="00C66541" w:rsidRPr="00081F39">
        <w:rPr>
          <w:rFonts w:ascii="Tahoma" w:hAnsi="Tahoma" w:cs="Tahoma"/>
        </w:rPr>
        <w:t xml:space="preserve">depicts </w:t>
      </w:r>
      <w:r w:rsidR="00B1209D">
        <w:rPr>
          <w:rFonts w:ascii="Tahoma" w:hAnsi="Tahoma" w:cs="Tahoma"/>
        </w:rPr>
        <w:t xml:space="preserve">the </w:t>
      </w:r>
      <w:r w:rsidR="00C66541" w:rsidRPr="00081F39">
        <w:rPr>
          <w:rFonts w:ascii="Tahoma" w:hAnsi="Tahoma" w:cs="Tahoma"/>
        </w:rPr>
        <w:t xml:space="preserve">decile of LSOAs where </w:t>
      </w:r>
      <w:r w:rsidR="00C66541" w:rsidRPr="00081F39">
        <w:rPr>
          <w:rFonts w:ascii="Tahoma" w:hAnsi="Tahoma" w:cs="Tahoma"/>
        </w:rPr>
        <w:lastRenderedPageBreak/>
        <w:t>1 is most deprived</w:t>
      </w:r>
      <w:r w:rsidR="00AA314C" w:rsidRPr="00081F39">
        <w:rPr>
          <w:rFonts w:ascii="Tahoma" w:hAnsi="Tahoma" w:cs="Tahoma"/>
        </w:rPr>
        <w:t xml:space="preserve"> and 10</w:t>
      </w:r>
      <w:r w:rsidR="00194F73" w:rsidRPr="00081F39">
        <w:rPr>
          <w:rFonts w:ascii="Tahoma" w:hAnsi="Tahoma" w:cs="Tahoma"/>
        </w:rPr>
        <w:t xml:space="preserve"> i</w:t>
      </w:r>
      <w:r w:rsidR="00AA314C" w:rsidRPr="00081F39">
        <w:rPr>
          <w:rFonts w:ascii="Tahoma" w:hAnsi="Tahoma" w:cs="Tahoma"/>
        </w:rPr>
        <w:t>s least deprived.</w:t>
      </w:r>
      <w:r w:rsidR="002A4A7B" w:rsidRPr="002A4A7B">
        <w:rPr>
          <w:rFonts w:ascii="Tahoma" w:hAnsi="Tahoma" w:cs="Tahoma"/>
        </w:rPr>
        <w:t xml:space="preserve"> </w:t>
      </w:r>
      <w:del w:id="1655" w:author="冯 晓涵" w:date="2021-08-29T18:10:00Z">
        <w:r w:rsidR="00043F00" w:rsidDel="00913C56">
          <w:rPr>
            <w:rFonts w:ascii="Tahoma" w:hAnsi="Tahoma" w:cs="Tahoma"/>
          </w:rPr>
          <w:delText xml:space="preserve">We can roughly divide the color into </w:delText>
        </w:r>
        <w:r w:rsidR="00043F00" w:rsidRPr="00081F39" w:rsidDel="00913C56">
          <w:rPr>
            <w:rFonts w:ascii="Tahoma" w:hAnsi="Tahoma" w:cs="Tahoma"/>
          </w:rPr>
          <w:delText>crimson, red, pale red, Cambridge blue, blue</w:delText>
        </w:r>
        <w:r w:rsidR="00B1209D" w:rsidDel="00913C56">
          <w:rPr>
            <w:rFonts w:ascii="Tahoma" w:hAnsi="Tahoma" w:cs="Tahoma"/>
          </w:rPr>
          <w:delText>,</w:delText>
        </w:r>
        <w:r w:rsidR="00043F00" w:rsidRPr="00081F39" w:rsidDel="00913C56">
          <w:rPr>
            <w:rFonts w:ascii="Tahoma" w:hAnsi="Tahoma" w:cs="Tahoma"/>
          </w:rPr>
          <w:delText xml:space="preserve"> and </w:delText>
        </w:r>
        <w:r w:rsidR="00194F73" w:rsidRPr="00081F39" w:rsidDel="00913C56">
          <w:rPr>
            <w:rFonts w:ascii="Tahoma" w:hAnsi="Tahoma" w:cs="Tahoma"/>
          </w:rPr>
          <w:delText>mazarine.</w:delText>
        </w:r>
        <w:r w:rsidR="00043F00" w:rsidDel="00913C56">
          <w:rPr>
            <w:rFonts w:ascii="Tahoma" w:hAnsi="Tahoma" w:cs="Tahoma"/>
          </w:rPr>
          <w:delText xml:space="preserve"> </w:delText>
        </w:r>
      </w:del>
      <w:r w:rsidR="00BE1F73">
        <w:rPr>
          <w:rFonts w:ascii="Tahoma" w:hAnsi="Tahoma" w:cs="Tahoma" w:hint="eastAsia"/>
        </w:rPr>
        <w:t>From</w:t>
      </w:r>
      <w:r w:rsidR="00BE1F73">
        <w:rPr>
          <w:rFonts w:ascii="Tahoma" w:hAnsi="Tahoma" w:cs="Tahoma"/>
        </w:rPr>
        <w:t xml:space="preserve"> the perspective of IMD, the</w:t>
      </w:r>
      <w:r w:rsidR="00B813F8">
        <w:rPr>
          <w:rFonts w:ascii="Tahoma" w:hAnsi="Tahoma" w:cs="Tahoma"/>
        </w:rPr>
        <w:t xml:space="preserve"> relatively most</w:t>
      </w:r>
      <w:r w:rsidR="00BE1F73">
        <w:rPr>
          <w:rFonts w:ascii="Tahoma" w:hAnsi="Tahoma" w:cs="Tahoma"/>
        </w:rPr>
        <w:t xml:space="preserve"> deprived areas</w:t>
      </w:r>
      <w:r w:rsidR="00043F00">
        <w:rPr>
          <w:rFonts w:ascii="Tahoma" w:hAnsi="Tahoma" w:cs="Tahoma"/>
        </w:rPr>
        <w:t xml:space="preserve"> which </w:t>
      </w:r>
      <w:r w:rsidR="00B1209D">
        <w:rPr>
          <w:rFonts w:ascii="Tahoma" w:hAnsi="Tahoma" w:cs="Tahoma"/>
        </w:rPr>
        <w:t>are</w:t>
      </w:r>
      <w:r w:rsidR="00043F00">
        <w:rPr>
          <w:rFonts w:ascii="Tahoma" w:hAnsi="Tahoma" w:cs="Tahoma"/>
        </w:rPr>
        <w:t xml:space="preserve"> colored dark red</w:t>
      </w:r>
      <w:r w:rsidR="00BE1F73">
        <w:rPr>
          <w:rFonts w:ascii="Tahoma" w:hAnsi="Tahoma" w:cs="Tahoma"/>
        </w:rPr>
        <w:t xml:space="preserve"> are</w:t>
      </w:r>
      <w:r w:rsidR="002A4A7B" w:rsidRPr="00D857B2">
        <w:rPr>
          <w:rFonts w:ascii="Tahoma" w:hAnsi="Tahoma" w:cs="Tahoma"/>
        </w:rPr>
        <w:t xml:space="preserve"> concentrated in the </w:t>
      </w:r>
      <w:r w:rsidR="00BE1F73">
        <w:rPr>
          <w:rFonts w:ascii="Tahoma" w:hAnsi="Tahoma" w:cs="Tahoma"/>
        </w:rPr>
        <w:t xml:space="preserve">middle </w:t>
      </w:r>
      <w:r w:rsidR="002A4A7B" w:rsidRPr="00D857B2">
        <w:rPr>
          <w:rFonts w:ascii="Tahoma" w:hAnsi="Tahoma" w:cs="Tahoma"/>
        </w:rPr>
        <w:t>eastern</w:t>
      </w:r>
      <w:r w:rsidR="00BE1F73">
        <w:rPr>
          <w:rFonts w:ascii="Tahoma" w:hAnsi="Tahoma" w:cs="Tahoma"/>
        </w:rPr>
        <w:t xml:space="preserve"> and </w:t>
      </w:r>
      <w:r w:rsidR="00BE1F73" w:rsidRPr="00BE1F73">
        <w:rPr>
          <w:rFonts w:ascii="Tahoma" w:hAnsi="Tahoma" w:cs="Tahoma"/>
        </w:rPr>
        <w:t>northeast</w:t>
      </w:r>
      <w:r w:rsidR="002A4A7B" w:rsidRPr="00D857B2">
        <w:rPr>
          <w:rFonts w:ascii="Tahoma" w:hAnsi="Tahoma" w:cs="Tahoma"/>
        </w:rPr>
        <w:t xml:space="preserve"> seaboard</w:t>
      </w:r>
      <w:r w:rsidR="00D604F9">
        <w:rPr>
          <w:rFonts w:ascii="Tahoma" w:hAnsi="Tahoma" w:cs="Tahoma"/>
        </w:rPr>
        <w:t xml:space="preserve">, and also scattered in </w:t>
      </w:r>
      <w:r w:rsidR="00B1209D">
        <w:rPr>
          <w:rFonts w:ascii="Tahoma" w:hAnsi="Tahoma" w:cs="Tahoma"/>
        </w:rPr>
        <w:t xml:space="preserve">the </w:t>
      </w:r>
      <w:r w:rsidR="00D604F9">
        <w:rPr>
          <w:rFonts w:ascii="Tahoma" w:hAnsi="Tahoma" w:cs="Tahoma"/>
        </w:rPr>
        <w:t xml:space="preserve">region of </w:t>
      </w:r>
      <w:r w:rsidR="00D604F9" w:rsidRPr="00D604F9">
        <w:rPr>
          <w:rFonts w:ascii="Tahoma" w:hAnsi="Tahoma" w:cs="Tahoma"/>
        </w:rPr>
        <w:t>north</w:t>
      </w:r>
      <w:r w:rsidR="00B1209D">
        <w:rPr>
          <w:rFonts w:ascii="Tahoma" w:hAnsi="Tahoma" w:cs="Tahoma"/>
        </w:rPr>
        <w:t>-</w:t>
      </w:r>
      <w:r w:rsidR="00D604F9" w:rsidRPr="00D604F9">
        <w:rPr>
          <w:rFonts w:ascii="Tahoma" w:hAnsi="Tahoma" w:cs="Tahoma"/>
        </w:rPr>
        <w:t>central</w:t>
      </w:r>
      <w:r w:rsidR="00D604F9">
        <w:rPr>
          <w:rFonts w:ascii="Tahoma" w:hAnsi="Tahoma" w:cs="Tahoma"/>
        </w:rPr>
        <w:t xml:space="preserve"> </w:t>
      </w:r>
      <w:r w:rsidR="00214536">
        <w:rPr>
          <w:rFonts w:ascii="Tahoma" w:hAnsi="Tahoma" w:cs="Tahoma"/>
        </w:rPr>
        <w:t>and northwest</w:t>
      </w:r>
      <w:r w:rsidR="00D604F9" w:rsidRPr="00D604F9">
        <w:rPr>
          <w:rFonts w:ascii="Tahoma" w:hAnsi="Tahoma" w:cs="Tahoma"/>
        </w:rPr>
        <w:t>-central</w:t>
      </w:r>
      <w:r w:rsidR="00292F27">
        <w:rPr>
          <w:rFonts w:ascii="Tahoma" w:hAnsi="Tahoma" w:cs="Tahoma"/>
        </w:rPr>
        <w:t xml:space="preserve"> in England</w:t>
      </w:r>
      <w:r w:rsidR="00E92F95">
        <w:rPr>
          <w:rFonts w:ascii="Tahoma" w:hAnsi="Tahoma" w:cs="Tahoma"/>
        </w:rPr>
        <w:t>.</w:t>
      </w:r>
      <w:r w:rsidR="00292F27">
        <w:rPr>
          <w:rFonts w:ascii="Tahoma" w:hAnsi="Tahoma" w:cs="Tahoma"/>
        </w:rPr>
        <w:t xml:space="preserve"> The proportion of the</w:t>
      </w:r>
      <w:r w:rsidR="00043F00">
        <w:rPr>
          <w:rFonts w:ascii="Tahoma" w:hAnsi="Tahoma" w:cs="Tahoma"/>
        </w:rPr>
        <w:t>se</w:t>
      </w:r>
      <w:r w:rsidR="00292F27">
        <w:rPr>
          <w:rFonts w:ascii="Tahoma" w:hAnsi="Tahoma" w:cs="Tahoma"/>
        </w:rPr>
        <w:t xml:space="preserve"> areas are </w:t>
      </w:r>
      <w:r w:rsidR="003D72FF">
        <w:rPr>
          <w:rFonts w:ascii="Tahoma" w:hAnsi="Tahoma" w:cs="Tahoma"/>
        </w:rPr>
        <w:t xml:space="preserve">higher in London and they </w:t>
      </w:r>
      <w:r w:rsidR="003D72FF" w:rsidRPr="00462F43">
        <w:rPr>
          <w:rFonts w:ascii="Tahoma" w:hAnsi="Tahoma" w:cs="Tahoma"/>
        </w:rPr>
        <w:t>disperse</w:t>
      </w:r>
      <w:r w:rsidR="003D72FF">
        <w:rPr>
          <w:rFonts w:ascii="Tahoma" w:hAnsi="Tahoma" w:cs="Tahoma"/>
        </w:rPr>
        <w:t xml:space="preserve"> mainly in the middle</w:t>
      </w:r>
      <w:r w:rsidR="00214536">
        <w:rPr>
          <w:rFonts w:ascii="Tahoma" w:hAnsi="Tahoma" w:cs="Tahoma"/>
        </w:rPr>
        <w:t xml:space="preserve"> (especially central north and</w:t>
      </w:r>
      <w:r w:rsidR="003D72FF">
        <w:rPr>
          <w:rFonts w:ascii="Tahoma" w:hAnsi="Tahoma" w:cs="Tahoma"/>
        </w:rPr>
        <w:t xml:space="preserve"> </w:t>
      </w:r>
      <w:r w:rsidR="00214536">
        <w:rPr>
          <w:rFonts w:ascii="Tahoma" w:hAnsi="Tahoma" w:cs="Tahoma"/>
        </w:rPr>
        <w:t xml:space="preserve">central east) </w:t>
      </w:r>
      <w:r w:rsidR="003D72FF">
        <w:rPr>
          <w:rFonts w:ascii="Tahoma" w:hAnsi="Tahoma" w:cs="Tahoma"/>
        </w:rPr>
        <w:t xml:space="preserve">of London. </w:t>
      </w:r>
      <w:r w:rsidR="00214536" w:rsidRPr="00081F39">
        <w:rPr>
          <w:rFonts w:ascii="Tahoma" w:hAnsi="Tahoma" w:cs="Tahoma"/>
        </w:rPr>
        <w:t>Recall the map get by performing clustering for Shapley values</w:t>
      </w:r>
      <w:ins w:id="1656" w:author="冯 晓涵" w:date="2021-08-30T01:55:00Z">
        <w:r w:rsidR="00B44CCA">
          <w:rPr>
            <w:rFonts w:ascii="Tahoma" w:hAnsi="Tahoma" w:cs="Tahoma"/>
          </w:rPr>
          <w:t xml:space="preserve"> in figure 14</w:t>
        </w:r>
      </w:ins>
      <w:r w:rsidR="00214536" w:rsidRPr="00081F39">
        <w:rPr>
          <w:rFonts w:ascii="Tahoma" w:hAnsi="Tahoma" w:cs="Tahoma"/>
        </w:rPr>
        <w:t xml:space="preserve">, it seems </w:t>
      </w:r>
      <w:r w:rsidR="00B1209D">
        <w:rPr>
          <w:rFonts w:ascii="Tahoma" w:hAnsi="Tahoma" w:cs="Tahoma"/>
        </w:rPr>
        <w:t xml:space="preserve">the </w:t>
      </w:r>
      <w:r w:rsidR="00214536" w:rsidRPr="00081F39">
        <w:rPr>
          <w:rFonts w:ascii="Tahoma" w:hAnsi="Tahoma" w:cs="Tahoma"/>
        </w:rPr>
        <w:t>above areas correspond to the areas for cluster 3.</w:t>
      </w:r>
      <w:r w:rsidR="00043F00" w:rsidRPr="00081F39">
        <w:rPr>
          <w:rFonts w:ascii="Tahoma" w:hAnsi="Tahoma" w:cs="Tahoma"/>
        </w:rPr>
        <w:t xml:space="preserve"> </w:t>
      </w:r>
      <w:r w:rsidR="00B813F8" w:rsidRPr="00081F39">
        <w:rPr>
          <w:rFonts w:ascii="Tahoma" w:hAnsi="Tahoma" w:cs="Tahoma"/>
        </w:rPr>
        <w:t xml:space="preserve">Similarly, </w:t>
      </w:r>
      <w:r w:rsidR="00CB3BED" w:rsidRPr="00081F39">
        <w:rPr>
          <w:rFonts w:ascii="Tahoma" w:hAnsi="Tahoma" w:cs="Tahoma"/>
        </w:rPr>
        <w:t>the</w:t>
      </w:r>
      <w:r w:rsidR="00B813F8" w:rsidRPr="00081F39">
        <w:rPr>
          <w:rFonts w:ascii="Tahoma" w:hAnsi="Tahoma" w:cs="Tahoma"/>
        </w:rPr>
        <w:t xml:space="preserve"> navy-blue areas in </w:t>
      </w:r>
      <w:r w:rsidR="00B1209D">
        <w:rPr>
          <w:rFonts w:ascii="Tahoma" w:hAnsi="Tahoma" w:cs="Tahoma"/>
        </w:rPr>
        <w:t xml:space="preserve">the </w:t>
      </w:r>
      <w:r w:rsidR="00B813F8" w:rsidRPr="00081F39">
        <w:rPr>
          <w:rFonts w:ascii="Tahoma" w:hAnsi="Tahoma" w:cs="Tahoma"/>
        </w:rPr>
        <w:t xml:space="preserve">decile map correspond to </w:t>
      </w:r>
      <w:r w:rsidR="00824991" w:rsidRPr="00081F39">
        <w:rPr>
          <w:rFonts w:ascii="Tahoma" w:hAnsi="Tahoma" w:cs="Tahoma"/>
        </w:rPr>
        <w:t xml:space="preserve">cluster 2. On the whole, </w:t>
      </w:r>
      <w:r w:rsidR="00CB3BED" w:rsidRPr="00081F39">
        <w:rPr>
          <w:rFonts w:ascii="Tahoma" w:hAnsi="Tahoma" w:cs="Tahoma"/>
        </w:rPr>
        <w:t xml:space="preserve">the map for SHAP clustering </w:t>
      </w:r>
      <w:del w:id="1657" w:author="冯 晓涵" w:date="2021-08-30T01:54:00Z">
        <w:r w:rsidR="00CB3BED" w:rsidRPr="00081F39" w:rsidDel="00B44CCA">
          <w:rPr>
            <w:rFonts w:ascii="Tahoma" w:hAnsi="Tahoma" w:cs="Tahoma"/>
          </w:rPr>
          <w:delText>in L</w:delText>
        </w:r>
        <w:r w:rsidR="00CB3BED" w:rsidRPr="00081F39" w:rsidDel="00B44CCA">
          <w:rPr>
            <w:rFonts w:ascii="Tahoma" w:hAnsi="Tahoma" w:cs="Tahoma" w:hint="eastAsia"/>
          </w:rPr>
          <w:delText>ondon</w:delText>
        </w:r>
        <w:r w:rsidR="00CB3BED" w:rsidRPr="00081F39" w:rsidDel="00B44CCA">
          <w:rPr>
            <w:rFonts w:ascii="Tahoma" w:hAnsi="Tahoma" w:cs="Tahoma"/>
          </w:rPr>
          <w:delText xml:space="preserve"> </w:delText>
        </w:r>
      </w:del>
      <w:r w:rsidR="00CB3BED" w:rsidRPr="00081F39">
        <w:rPr>
          <w:rFonts w:ascii="Tahoma" w:hAnsi="Tahoma" w:cs="Tahoma"/>
        </w:rPr>
        <w:t>has a comparatively even composition, which means, each cluster correspond</w:t>
      </w:r>
      <w:r w:rsidR="00B1209D">
        <w:rPr>
          <w:rFonts w:ascii="Tahoma" w:hAnsi="Tahoma" w:cs="Tahoma"/>
        </w:rPr>
        <w:t>s</w:t>
      </w:r>
      <w:r w:rsidR="00CB3BED" w:rsidRPr="00081F39">
        <w:rPr>
          <w:rFonts w:ascii="Tahoma" w:hAnsi="Tahoma" w:cs="Tahoma"/>
        </w:rPr>
        <w:t xml:space="preserve"> to a similar number of deciles. On the contrary, the clustering result for domain scores is mainly composed </w:t>
      </w:r>
      <w:r w:rsidR="00B1209D">
        <w:rPr>
          <w:rFonts w:ascii="Tahoma" w:hAnsi="Tahoma" w:cs="Tahoma"/>
        </w:rPr>
        <w:t>of</w:t>
      </w:r>
      <w:r w:rsidR="00CB3BED" w:rsidRPr="00081F39">
        <w:rPr>
          <w:rFonts w:ascii="Tahoma" w:hAnsi="Tahoma" w:cs="Tahoma"/>
        </w:rPr>
        <w:t xml:space="preserve"> two colors, red and blue</w:t>
      </w:r>
      <w:r w:rsidR="0010160A" w:rsidRPr="00081F39">
        <w:rPr>
          <w:rFonts w:ascii="Tahoma" w:hAnsi="Tahoma" w:cs="Tahoma"/>
        </w:rPr>
        <w:t>, especially for London</w:t>
      </w:r>
      <w:r w:rsidR="00CB3BED" w:rsidRPr="00081F39">
        <w:rPr>
          <w:rFonts w:ascii="Tahoma" w:hAnsi="Tahoma" w:cs="Tahoma"/>
        </w:rPr>
        <w:t xml:space="preserve">. </w:t>
      </w:r>
    </w:p>
    <w:p w14:paraId="54E1F774" w14:textId="3BFD1731" w:rsidR="0038664A" w:rsidRPr="00081F39" w:rsidDel="0077129D" w:rsidRDefault="0038664A" w:rsidP="0038664A">
      <w:pPr>
        <w:spacing w:before="156"/>
        <w:rPr>
          <w:del w:id="1658" w:author="冯 晓涵" w:date="2021-08-29T23:18:00Z"/>
          <w:rFonts w:ascii="Tahoma" w:hAnsi="Tahoma" w:cs="Tahoma"/>
        </w:rPr>
      </w:pPr>
      <w:r>
        <w:rPr>
          <w:rFonts w:ascii="Tahoma" w:hAnsi="Tahoma" w:cs="Tahoma"/>
          <w:noProof/>
        </w:rPr>
        <mc:AlternateContent>
          <mc:Choice Requires="wpg">
            <w:drawing>
              <wp:anchor distT="0" distB="0" distL="114300" distR="114300" simplePos="0" relativeHeight="251684352" behindDoc="0" locked="0" layoutInCell="1" allowOverlap="1" wp14:anchorId="70B49417" wp14:editId="776F854B">
                <wp:simplePos x="0" y="0"/>
                <wp:positionH relativeFrom="column">
                  <wp:posOffset>-48260</wp:posOffset>
                </wp:positionH>
                <wp:positionV relativeFrom="paragraph">
                  <wp:posOffset>321310</wp:posOffset>
                </wp:positionV>
                <wp:extent cx="5153025" cy="5107305"/>
                <wp:effectExtent l="0" t="0" r="9525" b="0"/>
                <wp:wrapTopAndBottom/>
                <wp:docPr id="62" name="Group 62"/>
                <wp:cNvGraphicFramePr/>
                <a:graphic xmlns:a="http://schemas.openxmlformats.org/drawingml/2006/main">
                  <a:graphicData uri="http://schemas.microsoft.com/office/word/2010/wordprocessingGroup">
                    <wpg:wgp>
                      <wpg:cNvGrpSpPr/>
                      <wpg:grpSpPr>
                        <a:xfrm>
                          <a:off x="0" y="0"/>
                          <a:ext cx="5153025" cy="5107305"/>
                          <a:chOff x="432767" y="77900"/>
                          <a:chExt cx="4188951" cy="4151200"/>
                        </a:xfrm>
                      </wpg:grpSpPr>
                      <pic:pic xmlns:pic="http://schemas.openxmlformats.org/drawingml/2006/picture">
                        <pic:nvPicPr>
                          <pic:cNvPr id="61" name="Picture 61"/>
                          <pic:cNvPicPr>
                            <a:picLocks noChangeAspect="1"/>
                          </pic:cNvPicPr>
                        </pic:nvPicPr>
                        <pic:blipFill rotWithShape="1">
                          <a:blip r:embed="rId61">
                            <a:extLst>
                              <a:ext uri="{28A0092B-C50C-407E-A947-70E740481C1C}">
                                <a14:useLocalDpi xmlns:a14="http://schemas.microsoft.com/office/drawing/2010/main" val="0"/>
                              </a:ext>
                            </a:extLst>
                          </a:blip>
                          <a:srcRect l="5658" t="2018" r="16182"/>
                          <a:stretch/>
                        </pic:blipFill>
                        <pic:spPr bwMode="auto">
                          <a:xfrm>
                            <a:off x="432767" y="77900"/>
                            <a:ext cx="4188951" cy="3782900"/>
                          </a:xfrm>
                          <a:prstGeom prst="rect">
                            <a:avLst/>
                          </a:prstGeom>
                          <a:noFill/>
                          <a:ln>
                            <a:noFill/>
                          </a:ln>
                        </pic:spPr>
                      </pic:pic>
                      <wps:wsp>
                        <wps:cNvPr id="56" name="Text Box 56"/>
                        <wps:cNvSpPr txBox="1"/>
                        <wps:spPr>
                          <a:xfrm>
                            <a:off x="891534" y="3931920"/>
                            <a:ext cx="3730152" cy="297180"/>
                          </a:xfrm>
                          <a:prstGeom prst="rect">
                            <a:avLst/>
                          </a:prstGeom>
                          <a:solidFill>
                            <a:prstClr val="white"/>
                          </a:solidFill>
                          <a:ln>
                            <a:noFill/>
                          </a:ln>
                        </wps:spPr>
                        <wps:txbx>
                          <w:txbxContent>
                            <w:p w14:paraId="177C1B85" w14:textId="3A578009" w:rsidR="00BB3AFC" w:rsidRPr="00BB3AFC" w:rsidRDefault="00BB3AFC">
                              <w:pPr>
                                <w:pStyle w:val="Caption"/>
                                <w:spacing w:before="156"/>
                                <w:rPr>
                                  <w:rFonts w:ascii="Tahoma" w:hAnsi="Tahoma" w:cs="Tahoma"/>
                                  <w:noProof/>
                                  <w:szCs w:val="22"/>
                                  <w:rPrChange w:id="1659" w:author="冯 晓涵" w:date="2021-08-29T18:16:00Z">
                                    <w:rPr>
                                      <w:rFonts w:ascii="Tahoma" w:hAnsi="Tahoma" w:cs="Tahoma"/>
                                      <w:noProof/>
                                    </w:rPr>
                                  </w:rPrChange>
                                </w:rPr>
                                <w:pPrChange w:id="1660" w:author="冯 晓涵" w:date="2021-08-29T18:15:00Z">
                                  <w:pPr>
                                    <w:pStyle w:val="Heading2"/>
                                    <w:numPr>
                                      <w:numId w:val="12"/>
                                    </w:numPr>
                                    <w:spacing w:before="156"/>
                                    <w:ind w:left="425" w:hanging="425"/>
                                  </w:pPr>
                                </w:pPrChange>
                              </w:pPr>
                              <w:bookmarkStart w:id="1661" w:name="_Toc81214194"/>
                              <w:ins w:id="1662" w:author="冯 晓涵" w:date="2021-08-29T18:15:00Z">
                                <w:r w:rsidRPr="00D14DF1">
                                  <w:rPr>
                                    <w:szCs w:val="22"/>
                                  </w:rPr>
                                  <w:t xml:space="preserve">Figure </w:t>
                                </w:r>
                                <w:r w:rsidRPr="00BB3AFC">
                                  <w:rPr>
                                    <w:szCs w:val="22"/>
                                  </w:rPr>
                                  <w:fldChar w:fldCharType="begin"/>
                                </w:r>
                                <w:r w:rsidRPr="00BB3AFC">
                                  <w:rPr>
                                    <w:szCs w:val="22"/>
                                    <w:rPrChange w:id="1663" w:author="冯 晓涵" w:date="2021-08-29T18:16:00Z">
                                      <w:rPr/>
                                    </w:rPrChange>
                                  </w:rPr>
                                  <w:instrText xml:space="preserve"> SEQ Figure \* ARABIC </w:instrText>
                                </w:r>
                              </w:ins>
                              <w:r w:rsidRPr="00BB3AFC">
                                <w:rPr>
                                  <w:szCs w:val="22"/>
                                  <w:rPrChange w:id="1664" w:author="冯 晓涵" w:date="2021-08-29T18:16:00Z">
                                    <w:rPr/>
                                  </w:rPrChange>
                                </w:rPr>
                                <w:fldChar w:fldCharType="separate"/>
                              </w:r>
                              <w:ins w:id="1665" w:author="冯 晓涵" w:date="2021-08-29T18:15:00Z">
                                <w:r w:rsidRPr="00BB3AFC">
                                  <w:rPr>
                                    <w:noProof/>
                                    <w:szCs w:val="22"/>
                                    <w:rPrChange w:id="1666" w:author="冯 晓涵" w:date="2021-08-29T18:16:00Z">
                                      <w:rPr>
                                        <w:noProof/>
                                      </w:rPr>
                                    </w:rPrChange>
                                  </w:rPr>
                                  <w:t>23</w:t>
                                </w:r>
                                <w:r w:rsidRPr="00BB3AFC">
                                  <w:rPr>
                                    <w:szCs w:val="22"/>
                                    <w:rPrChange w:id="1667" w:author="冯 晓涵" w:date="2021-08-29T18:16:00Z">
                                      <w:rPr/>
                                    </w:rPrChange>
                                  </w:rPr>
                                  <w:fldChar w:fldCharType="end"/>
                                </w:r>
                                <w:r w:rsidRPr="00BB3AFC">
                                  <w:rPr>
                                    <w:szCs w:val="22"/>
                                    <w:rPrChange w:id="1668" w:author="冯 晓涵" w:date="2021-08-29T18:16:00Z">
                                      <w:rPr/>
                                    </w:rPrChange>
                                  </w:rPr>
                                  <w:t xml:space="preserve"> Distribution of IMD's 10 deciles</w:t>
                                </w:r>
                              </w:ins>
                              <w:bookmarkEnd w:id="16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B49417" id="Group 62" o:spid="_x0000_s1093" style="position:absolute;left:0;text-align:left;margin-left:-3.8pt;margin-top:25.3pt;width:405.75pt;height:402.15pt;z-index:251684352;mso-width-relative:margin;mso-height-relative:margin" coordorigin="4327,779" coordsize="41889,41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">
                <v:shape id="Picture 61" o:spid="_x0000_s1094" type="#_x0000_t75" style="position:absolute;left:4327;top:779;width:41890;height:37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">
                  <v:imagedata r:id="rId62" o:title="" croptop="1323f" cropleft="3708f" cropright="10605f"/>
                </v:shape>
                <v:shape id="Text Box 56" o:spid="_x0000_s1095" type="#_x0000_t202" style="position:absolute;left:8915;top:39319;width:3730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p w14:paraId="177C1B85" w14:textId="3A578009" w:rsidR="00BB3AFC" w:rsidRPr="00BB3AFC" w:rsidRDefault="00BB3AFC">
                        <w:pPr>
                          <w:pStyle w:val="Caption"/>
                          <w:spacing w:before="156"/>
                          <w:rPr>
                            <w:rFonts w:ascii="Tahoma" w:hAnsi="Tahoma" w:cs="Tahoma"/>
                            <w:noProof/>
                            <w:szCs w:val="22"/>
                            <w:rPrChange w:id="1669" w:author="冯 晓涵" w:date="2021-08-29T18:16:00Z">
                              <w:rPr>
                                <w:rFonts w:ascii="Tahoma" w:hAnsi="Tahoma" w:cs="Tahoma"/>
                                <w:noProof/>
                              </w:rPr>
                            </w:rPrChange>
                          </w:rPr>
                          <w:pPrChange w:id="1670" w:author="冯 晓涵" w:date="2021-08-29T18:15:00Z">
                            <w:pPr>
                              <w:pStyle w:val="Heading2"/>
                              <w:numPr>
                                <w:numId w:val="12"/>
                              </w:numPr>
                              <w:spacing w:before="156"/>
                              <w:ind w:left="425" w:hanging="425"/>
                            </w:pPr>
                          </w:pPrChange>
                        </w:pPr>
                        <w:bookmarkStart w:id="1671" w:name="_Toc81214194"/>
                        <w:ins w:id="1672" w:author="冯 晓涵" w:date="2021-08-29T18:15:00Z">
                          <w:r w:rsidRPr="00D14DF1">
                            <w:rPr>
                              <w:szCs w:val="22"/>
                            </w:rPr>
                            <w:t xml:space="preserve">Figure </w:t>
                          </w:r>
                          <w:r w:rsidRPr="00BB3AFC">
                            <w:rPr>
                              <w:szCs w:val="22"/>
                            </w:rPr>
                            <w:fldChar w:fldCharType="begin"/>
                          </w:r>
                          <w:r w:rsidRPr="00BB3AFC">
                            <w:rPr>
                              <w:szCs w:val="22"/>
                              <w:rPrChange w:id="1673" w:author="冯 晓涵" w:date="2021-08-29T18:16:00Z">
                                <w:rPr/>
                              </w:rPrChange>
                            </w:rPr>
                            <w:instrText xml:space="preserve"> SEQ Figure \* ARABIC </w:instrText>
                          </w:r>
                        </w:ins>
                        <w:r w:rsidRPr="00BB3AFC">
                          <w:rPr>
                            <w:szCs w:val="22"/>
                            <w:rPrChange w:id="1674" w:author="冯 晓涵" w:date="2021-08-29T18:16:00Z">
                              <w:rPr/>
                            </w:rPrChange>
                          </w:rPr>
                          <w:fldChar w:fldCharType="separate"/>
                        </w:r>
                        <w:ins w:id="1675" w:author="冯 晓涵" w:date="2021-08-29T18:15:00Z">
                          <w:r w:rsidRPr="00BB3AFC">
                            <w:rPr>
                              <w:noProof/>
                              <w:szCs w:val="22"/>
                              <w:rPrChange w:id="1676" w:author="冯 晓涵" w:date="2021-08-29T18:16:00Z">
                                <w:rPr>
                                  <w:noProof/>
                                </w:rPr>
                              </w:rPrChange>
                            </w:rPr>
                            <w:t>23</w:t>
                          </w:r>
                          <w:r w:rsidRPr="00BB3AFC">
                            <w:rPr>
                              <w:szCs w:val="22"/>
                              <w:rPrChange w:id="1677" w:author="冯 晓涵" w:date="2021-08-29T18:16:00Z">
                                <w:rPr/>
                              </w:rPrChange>
                            </w:rPr>
                            <w:fldChar w:fldCharType="end"/>
                          </w:r>
                          <w:r w:rsidRPr="00BB3AFC">
                            <w:rPr>
                              <w:szCs w:val="22"/>
                              <w:rPrChange w:id="1678" w:author="冯 晓涵" w:date="2021-08-29T18:16:00Z">
                                <w:rPr/>
                              </w:rPrChange>
                            </w:rPr>
                            <w:t xml:space="preserve"> Distribution of IMD's 10 deciles</w:t>
                          </w:r>
                        </w:ins>
                        <w:bookmarkEnd w:id="1671"/>
                      </w:p>
                    </w:txbxContent>
                  </v:textbox>
                </v:shape>
                <w10:wrap type="topAndBottom"/>
              </v:group>
            </w:pict>
          </mc:Fallback>
        </mc:AlternateContent>
      </w:r>
    </w:p>
    <w:p w14:paraId="6AC1AC6D" w14:textId="58521BF1" w:rsidR="00CB3BED" w:rsidRPr="0077129D" w:rsidDel="00A70F43" w:rsidRDefault="00A70F43">
      <w:pPr>
        <w:pStyle w:val="Caption"/>
        <w:keepNext/>
        <w:spacing w:before="156"/>
        <w:jc w:val="both"/>
        <w:rPr>
          <w:del w:id="1679" w:author="冯 晓涵" w:date="2021-08-28T23:41:00Z"/>
          <w:rFonts w:asciiTheme="minorHAnsi" w:eastAsiaTheme="minorEastAsia" w:hAnsiTheme="minorHAnsi" w:cstheme="minorBidi"/>
          <w:rPrChange w:id="1680" w:author="冯 晓涵" w:date="2021-08-29T23:18:00Z">
            <w:rPr>
              <w:del w:id="1681" w:author="冯 晓涵" w:date="2021-08-28T23:41:00Z"/>
              <w:rFonts w:ascii="Tahoma" w:hAnsi="Tahoma" w:cs="Tahoma"/>
            </w:rPr>
          </w:rPrChange>
        </w:rPr>
        <w:pPrChange w:id="1682" w:author="冯 晓涵" w:date="2021-08-29T18:15:00Z">
          <w:pPr>
            <w:spacing w:before="240"/>
          </w:pPr>
        </w:pPrChange>
      </w:pPr>
      <w:ins w:id="1683" w:author="冯 晓涵" w:date="2021-08-28T23:38:00Z">
        <w:r>
          <w:rPr>
            <w:rFonts w:ascii="Tahoma" w:hAnsi="Tahoma" w:cs="Tahoma"/>
            <w:noProof/>
          </w:rPr>
          <mc:AlternateContent>
            <mc:Choice Requires="wps">
              <w:drawing>
                <wp:anchor distT="0" distB="0" distL="114300" distR="114300" simplePos="0" relativeHeight="251664896" behindDoc="0" locked="0" layoutInCell="1" allowOverlap="1" wp14:anchorId="4221AB71" wp14:editId="2E5A2F23">
                  <wp:simplePos x="0" y="0"/>
                  <wp:positionH relativeFrom="column">
                    <wp:posOffset>-421640</wp:posOffset>
                  </wp:positionH>
                  <wp:positionV relativeFrom="paragraph">
                    <wp:posOffset>3975100</wp:posOffset>
                  </wp:positionV>
                  <wp:extent cx="6259830" cy="198120"/>
                  <wp:effectExtent l="0" t="0" r="7620" b="0"/>
                  <wp:wrapTopAndBottom/>
                  <wp:docPr id="53" name="Text Box 53"/>
                  <wp:cNvGraphicFramePr/>
                  <a:graphic xmlns:a="http://schemas.openxmlformats.org/drawingml/2006/main">
                    <a:graphicData uri="http://schemas.microsoft.com/office/word/2010/wordprocessingShape">
                      <wps:wsp>
                        <wps:cNvSpPr txBox="1"/>
                        <wps:spPr>
                          <a:xfrm>
                            <a:off x="0" y="0"/>
                            <a:ext cx="6259830" cy="198120"/>
                          </a:xfrm>
                          <a:prstGeom prst="rect">
                            <a:avLst/>
                          </a:prstGeom>
                          <a:solidFill>
                            <a:prstClr val="white"/>
                          </a:solidFill>
                          <a:ln>
                            <a:noFill/>
                          </a:ln>
                        </wps:spPr>
                        <wps:txbx>
                          <w:txbxContent>
                            <w:p w14:paraId="0AB380FE" w14:textId="77777777" w:rsidR="00D6686A" w:rsidRPr="002C7BE6" w:rsidRDefault="00D6686A" w:rsidP="00D6686A">
                              <w:pPr>
                                <w:pStyle w:val="Caption"/>
                                <w:spacing w:before="156"/>
                                <w:rPr>
                                  <w:rFonts w:ascii="Tahoma" w:hAnsi="Tahoma" w:cs="Tahoma"/>
                                  <w:noProof/>
                                  <w:sz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1AB71" id="Text Box 53" o:spid="_x0000_s1096" type="#_x0000_t202" style="position:absolute;left:0;text-align:left;margin-left:-33.2pt;margin-top:313pt;width:492.9pt;height:15.6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" stroked="f">
                  <v:textbox style="mso-fit-shape-to-text:t" inset="0,0,0,0">
                    <w:txbxContent>
                      <w:p w14:paraId="0AB380FE" w14:textId="77777777" w:rsidR="00D6686A" w:rsidRPr="002C7BE6" w:rsidRDefault="00D6686A" w:rsidP="00D6686A">
                        <w:pPr>
                          <w:pStyle w:val="Caption"/>
                          <w:spacing w:before="156"/>
                          <w:rPr>
                            <w:rFonts w:ascii="Tahoma" w:hAnsi="Tahoma" w:cs="Tahoma"/>
                            <w:noProof/>
                            <w:sz w:val="21"/>
                          </w:rPr>
                        </w:pPr>
                      </w:p>
                    </w:txbxContent>
                  </v:textbox>
                  <w10:wrap type="topAndBottom"/>
                </v:shape>
              </w:pict>
            </mc:Fallback>
          </mc:AlternateContent>
        </w:r>
      </w:ins>
      <w:del w:id="1684" w:author="冯 晓涵" w:date="2021-08-28T23:38:00Z">
        <w:r w:rsidR="00D6686A" w:rsidDel="00A70F43">
          <w:rPr>
            <w:rFonts w:ascii="Tahoma" w:hAnsi="Tahoma" w:cs="Tahoma"/>
            <w:noProof/>
          </w:rPr>
          <mc:AlternateContent>
            <mc:Choice Requires="wpg">
              <w:drawing>
                <wp:anchor distT="0" distB="0" distL="114300" distR="114300" simplePos="0" relativeHeight="251665920" behindDoc="0" locked="0" layoutInCell="1" allowOverlap="1" wp14:anchorId="30EDBDB1" wp14:editId="54CF1A9E">
                  <wp:simplePos x="0" y="0"/>
                  <wp:positionH relativeFrom="column">
                    <wp:posOffset>-203200</wp:posOffset>
                  </wp:positionH>
                  <wp:positionV relativeFrom="paragraph">
                    <wp:posOffset>438150</wp:posOffset>
                  </wp:positionV>
                  <wp:extent cx="6259830" cy="297180"/>
                  <wp:effectExtent l="0" t="0" r="7620" b="7620"/>
                  <wp:wrapTopAndBottom/>
                  <wp:docPr id="54" name="Group 54"/>
                  <wp:cNvGraphicFramePr/>
                  <a:graphic xmlns:a="http://schemas.openxmlformats.org/drawingml/2006/main">
                    <a:graphicData uri="http://schemas.microsoft.com/office/word/2010/wordprocessingGroup">
                      <wpg:wgp>
                        <wpg:cNvGrpSpPr/>
                        <wpg:grpSpPr>
                          <a:xfrm>
                            <a:off x="0" y="0"/>
                            <a:ext cx="6259830" cy="297180"/>
                            <a:chOff x="0" y="4635500"/>
                            <a:chExt cx="6259830" cy="297180"/>
                          </a:xfrm>
                        </wpg:grpSpPr>
                        <wps:wsp>
                          <wps:cNvPr id="55" name="Text Box 55"/>
                          <wps:cNvSpPr txBox="1"/>
                          <wps:spPr>
                            <a:xfrm>
                              <a:off x="0" y="4635500"/>
                              <a:ext cx="6259830" cy="297180"/>
                            </a:xfrm>
                            <a:prstGeom prst="rect">
                              <a:avLst/>
                            </a:prstGeom>
                            <a:solidFill>
                              <a:prstClr val="white"/>
                            </a:solidFill>
                            <a:ln>
                              <a:noFill/>
                            </a:ln>
                          </wps:spPr>
                          <wps:txbx>
                            <w:txbxContent>
                              <w:p w14:paraId="724C6ACC" w14:textId="77777777" w:rsidR="00D6686A" w:rsidRPr="002C7BE6" w:rsidRDefault="00D6686A" w:rsidP="00D6686A">
                                <w:pPr>
                                  <w:pStyle w:val="Caption"/>
                                  <w:spacing w:before="156"/>
                                  <w:rPr>
                                    <w:rFonts w:ascii="Tahoma" w:hAnsi="Tahoma" w:cs="Tahoma"/>
                                    <w:noProof/>
                                    <w:sz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EDBDB1" id="Group 54" o:spid="_x0000_s1097" style="position:absolute;left:0;text-align:left;margin-left:-16pt;margin-top:34.5pt;width:492.9pt;height:23.4pt;z-index:251665920" coordorigin=",46355" coordsize="62598,2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">
                  <v:shape id="Text Box 55" o:spid="_x0000_s1098" type="#_x0000_t202" style="position:absolute;top:46355;width:62598;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724C6ACC" w14:textId="77777777" w:rsidR="00D6686A" w:rsidRPr="002C7BE6" w:rsidRDefault="00D6686A" w:rsidP="00D6686A">
                          <w:pPr>
                            <w:pStyle w:val="Caption"/>
                            <w:spacing w:before="156"/>
                            <w:rPr>
                              <w:rFonts w:ascii="Tahoma" w:hAnsi="Tahoma" w:cs="Tahoma"/>
                              <w:noProof/>
                              <w:sz w:val="21"/>
                            </w:rPr>
                          </w:pPr>
                        </w:p>
                      </w:txbxContent>
                    </v:textbox>
                  </v:shape>
                  <w10:wrap type="topAndBottom"/>
                </v:group>
              </w:pict>
            </mc:Fallback>
          </mc:AlternateContent>
        </w:r>
      </w:del>
    </w:p>
    <w:p w14:paraId="1A99B723" w14:textId="6484B00A" w:rsidR="001F0437" w:rsidRPr="00081F39" w:rsidDel="00A70F43" w:rsidRDefault="00242E10">
      <w:pPr>
        <w:spacing w:before="156"/>
        <w:rPr>
          <w:del w:id="1685" w:author="冯 晓涵" w:date="2021-08-28T23:41:00Z"/>
          <w:rFonts w:ascii="Tahoma" w:hAnsi="Tahoma" w:cs="Tahoma"/>
        </w:rPr>
        <w:pPrChange w:id="1686" w:author="冯 晓涵" w:date="2021-08-29T18:13:00Z">
          <w:pPr>
            <w:spacing w:before="240"/>
          </w:pPr>
        </w:pPrChange>
      </w:pPr>
      <w:del w:id="1687" w:author="冯 晓涵" w:date="2021-08-28T23:41:00Z">
        <w:r w:rsidRPr="00081F39" w:rsidDel="00A70F43">
          <w:rPr>
            <w:rFonts w:ascii="Tahoma" w:hAnsi="Tahoma" w:cs="Tahoma"/>
          </w:rPr>
          <w:delText>A</w:delText>
        </w:r>
        <w:r w:rsidRPr="00081F39" w:rsidDel="00A70F43">
          <w:rPr>
            <w:rFonts w:ascii="Tahoma" w:hAnsi="Tahoma" w:cs="Tahoma" w:hint="eastAsia"/>
          </w:rPr>
          <w:delText>fter</w:delText>
        </w:r>
        <w:r w:rsidRPr="00081F39" w:rsidDel="00A70F43">
          <w:rPr>
            <w:rFonts w:ascii="Tahoma" w:hAnsi="Tahoma" w:cs="Tahoma"/>
          </w:rPr>
          <w:delText xml:space="preserve"> comparing the </w:delText>
        </w:r>
        <w:r w:rsidR="00695574" w:rsidRPr="00081F39" w:rsidDel="00A70F43">
          <w:rPr>
            <w:rFonts w:ascii="Tahoma" w:hAnsi="Tahoma" w:cs="Tahoma"/>
          </w:rPr>
          <w:delText>three maps</w:delText>
        </w:r>
        <w:r w:rsidR="00CB3BED" w:rsidRPr="00081F39" w:rsidDel="00A70F43">
          <w:rPr>
            <w:rFonts w:ascii="Tahoma" w:hAnsi="Tahoma" w:cs="Tahoma"/>
          </w:rPr>
          <w:delText xml:space="preserve"> more meticulously</w:delText>
        </w:r>
        <w:r w:rsidR="00695574" w:rsidRPr="00081F39" w:rsidDel="00A70F43">
          <w:rPr>
            <w:rFonts w:ascii="Tahoma" w:hAnsi="Tahoma" w:cs="Tahoma"/>
          </w:rPr>
          <w:delText>, w</w:delText>
        </w:r>
        <w:r w:rsidRPr="00081F39" w:rsidDel="00A70F43">
          <w:rPr>
            <w:rFonts w:ascii="Tahoma" w:hAnsi="Tahoma" w:cs="Tahoma"/>
          </w:rPr>
          <w:delText xml:space="preserve">e listed a table to </w:delText>
        </w:r>
        <w:r w:rsidR="00695574" w:rsidRPr="00081F39" w:rsidDel="00A70F43">
          <w:rPr>
            <w:rFonts w:ascii="Tahoma" w:hAnsi="Tahoma" w:cs="Tahoma"/>
          </w:rPr>
          <w:delText xml:space="preserve">make things clear. </w:delText>
        </w:r>
        <w:r w:rsidR="00993E3B" w:rsidRPr="00081F39" w:rsidDel="00A70F43">
          <w:rPr>
            <w:rFonts w:ascii="Tahoma" w:hAnsi="Tahoma" w:cs="Tahoma"/>
          </w:rPr>
          <w:delText xml:space="preserve">Clusters or the colors in </w:delText>
        </w:r>
        <w:r w:rsidR="00B1209D" w:rsidDel="00A70F43">
          <w:rPr>
            <w:rFonts w:ascii="Tahoma" w:hAnsi="Tahoma" w:cs="Tahoma"/>
          </w:rPr>
          <w:delText xml:space="preserve">the </w:delText>
        </w:r>
        <w:r w:rsidR="00993E3B" w:rsidRPr="00081F39" w:rsidDel="00A70F43">
          <w:rPr>
            <w:rFonts w:ascii="Tahoma" w:hAnsi="Tahoma" w:cs="Tahoma"/>
          </w:rPr>
          <w:delText>different map</w:delText>
        </w:r>
        <w:r w:rsidR="00B1209D" w:rsidDel="00A70F43">
          <w:rPr>
            <w:rFonts w:ascii="Tahoma" w:hAnsi="Tahoma" w:cs="Tahoma"/>
          </w:rPr>
          <w:delText>s</w:delText>
        </w:r>
        <w:r w:rsidR="00993E3B" w:rsidRPr="00081F39" w:rsidDel="00A70F43">
          <w:rPr>
            <w:rFonts w:ascii="Tahoma" w:hAnsi="Tahoma" w:cs="Tahoma"/>
          </w:rPr>
          <w:delText xml:space="preserve"> that are suspected to be </w:delText>
        </w:r>
        <w:r w:rsidR="00894CE4" w:rsidRPr="00081F39" w:rsidDel="00A70F43">
          <w:rPr>
            <w:rFonts w:ascii="Tahoma" w:hAnsi="Tahoma" w:cs="Tahoma"/>
          </w:rPr>
          <w:delText>relevant</w:delText>
        </w:r>
        <w:r w:rsidR="00993E3B" w:rsidRPr="00081F39" w:rsidDel="00A70F43">
          <w:rPr>
            <w:rFonts w:ascii="Tahoma" w:hAnsi="Tahoma" w:cs="Tahoma"/>
          </w:rPr>
          <w:delText xml:space="preserve"> are put in one column and these columns are arranged according to </w:delText>
        </w:r>
        <w:r w:rsidR="00E026E3" w:rsidRPr="00081F39" w:rsidDel="00A70F43">
          <w:rPr>
            <w:rFonts w:ascii="Tahoma" w:hAnsi="Tahoma" w:cs="Tahoma"/>
          </w:rPr>
          <w:delText>their corresponding clusters’ degree of deprivation.</w:delText>
        </w:r>
        <w:r w:rsidR="00993E3B" w:rsidRPr="00081F39" w:rsidDel="00A70F43">
          <w:rPr>
            <w:rFonts w:ascii="Tahoma" w:hAnsi="Tahoma" w:cs="Tahoma"/>
          </w:rPr>
          <w:delText xml:space="preserve"> </w:delText>
        </w:r>
        <w:r w:rsidR="00695574" w:rsidRPr="00081F39" w:rsidDel="00A70F43">
          <w:rPr>
            <w:rFonts w:ascii="Tahoma" w:hAnsi="Tahoma" w:cs="Tahoma"/>
          </w:rPr>
          <w:delText>The</w:delText>
        </w:r>
        <w:r w:rsidR="00E026E3" w:rsidRPr="00081F39" w:rsidDel="00A70F43">
          <w:rPr>
            <w:rFonts w:ascii="Tahoma" w:hAnsi="Tahoma" w:cs="Tahoma"/>
          </w:rPr>
          <w:delText xml:space="preserve">re are 4 rows and 4 columns of the content. The first row </w:delText>
        </w:r>
        <w:r w:rsidR="002A4A7B" w:rsidRPr="00081F39" w:rsidDel="00A70F43">
          <w:rPr>
            <w:rFonts w:ascii="Tahoma" w:hAnsi="Tahoma" w:cs="Tahoma"/>
          </w:rPr>
          <w:delText>represents</w:delText>
        </w:r>
        <w:r w:rsidR="00E026E3" w:rsidRPr="00081F39" w:rsidDel="00A70F43">
          <w:rPr>
            <w:rFonts w:ascii="Tahoma" w:hAnsi="Tahoma" w:cs="Tahoma"/>
          </w:rPr>
          <w:delText xml:space="preserve"> the clusters and the</w:delText>
        </w:r>
        <w:r w:rsidR="00894CE4" w:rsidRPr="00081F39" w:rsidDel="00A70F43">
          <w:rPr>
            <w:rFonts w:ascii="Tahoma" w:hAnsi="Tahoma" w:cs="Tahoma"/>
          </w:rPr>
          <w:delText>ir</w:delText>
        </w:r>
        <w:r w:rsidR="00E026E3" w:rsidRPr="00081F39" w:rsidDel="00A70F43">
          <w:rPr>
            <w:rFonts w:ascii="Tahoma" w:hAnsi="Tahoma" w:cs="Tahoma"/>
          </w:rPr>
          <w:delText xml:space="preserve"> corresponding color</w:delText>
        </w:r>
        <w:r w:rsidR="00894CE4" w:rsidRPr="00081F39" w:rsidDel="00A70F43">
          <w:rPr>
            <w:rFonts w:ascii="Tahoma" w:hAnsi="Tahoma" w:cs="Tahoma"/>
          </w:rPr>
          <w:delText>s</w:delText>
        </w:r>
        <w:r w:rsidR="00E026E3" w:rsidRPr="00081F39" w:rsidDel="00A70F43">
          <w:rPr>
            <w:rFonts w:ascii="Tahoma" w:hAnsi="Tahoma" w:cs="Tahoma"/>
          </w:rPr>
          <w:delText xml:space="preserve"> for </w:delText>
        </w:r>
        <w:r w:rsidR="00386B1E" w:rsidRPr="00081F39" w:rsidDel="00A70F43">
          <w:rPr>
            <w:rFonts w:ascii="Tahoma" w:hAnsi="Tahoma" w:cs="Tahoma"/>
          </w:rPr>
          <w:delText xml:space="preserve">SHAP </w:delText>
        </w:r>
        <w:r w:rsidR="00894CE4" w:rsidRPr="00081F39" w:rsidDel="00A70F43">
          <w:rPr>
            <w:rFonts w:ascii="Tahoma" w:hAnsi="Tahoma" w:cs="Tahoma"/>
          </w:rPr>
          <w:delText xml:space="preserve">from the most deprived one to the least deprived </w:delText>
        </w:r>
        <w:r w:rsidR="00E026E3" w:rsidRPr="00081F39" w:rsidDel="00A70F43">
          <w:rPr>
            <w:rFonts w:ascii="Tahoma" w:hAnsi="Tahoma" w:cs="Tahoma"/>
          </w:rPr>
          <w:delText xml:space="preserve">and </w:delText>
        </w:r>
        <w:r w:rsidR="002A4A7B" w:rsidRPr="00081F39" w:rsidDel="00A70F43">
          <w:rPr>
            <w:rFonts w:ascii="Tahoma" w:hAnsi="Tahoma" w:cs="Tahoma"/>
          </w:rPr>
          <w:delText>its</w:delText>
        </w:r>
        <w:r w:rsidR="003240BB" w:rsidRPr="00081F39" w:rsidDel="00A70F43">
          <w:rPr>
            <w:rFonts w:ascii="Tahoma" w:hAnsi="Tahoma" w:cs="Tahoma"/>
          </w:rPr>
          <w:delText xml:space="preserve"> next row is the corresponding decile in map </w:delText>
        </w:r>
        <w:r w:rsidR="009A425B" w:rsidDel="00A70F43">
          <w:rPr>
            <w:rFonts w:ascii="Tahoma" w:hAnsi="Tahoma" w:cs="Tahoma"/>
          </w:rPr>
          <w:delText>3</w:delText>
        </w:r>
        <w:r w:rsidR="003240BB" w:rsidRPr="00081F39" w:rsidDel="00A70F43">
          <w:rPr>
            <w:rFonts w:ascii="Tahoma" w:hAnsi="Tahoma" w:cs="Tahoma"/>
          </w:rPr>
          <w:delText xml:space="preserve">. Similarly, the third and the </w:delText>
        </w:r>
        <w:r w:rsidR="002A4A7B" w:rsidRPr="00081F39" w:rsidDel="00A70F43">
          <w:rPr>
            <w:rFonts w:ascii="Tahoma" w:hAnsi="Tahoma" w:cs="Tahoma"/>
          </w:rPr>
          <w:delText>fourth</w:delText>
        </w:r>
        <w:r w:rsidR="003240BB" w:rsidRPr="00081F39" w:rsidDel="00A70F43">
          <w:rPr>
            <w:rFonts w:ascii="Tahoma" w:hAnsi="Tahoma" w:cs="Tahoma"/>
          </w:rPr>
          <w:delText xml:space="preserve"> rows</w:delText>
        </w:r>
        <w:r w:rsidR="00E026E3" w:rsidRPr="00081F39" w:rsidDel="00A70F43">
          <w:rPr>
            <w:rFonts w:ascii="Tahoma" w:hAnsi="Tahoma" w:cs="Tahoma"/>
          </w:rPr>
          <w:delText xml:space="preserve"> show the </w:delText>
        </w:r>
        <w:r w:rsidR="003240BB" w:rsidRPr="00081F39" w:rsidDel="00A70F43">
          <w:rPr>
            <w:rFonts w:ascii="Tahoma" w:hAnsi="Tahoma" w:cs="Tahoma"/>
          </w:rPr>
          <w:delText xml:space="preserve">cluster and corresponding deciles for score. </w:delText>
        </w:r>
      </w:del>
    </w:p>
    <w:p w14:paraId="45AB55A6" w14:textId="6F8331D6" w:rsidR="003240BB" w:rsidDel="00A70F43" w:rsidRDefault="0010160A">
      <w:pPr>
        <w:spacing w:before="156"/>
        <w:rPr>
          <w:del w:id="1688" w:author="冯 晓涵" w:date="2021-08-28T23:41:00Z"/>
        </w:rPr>
        <w:pPrChange w:id="1689" w:author="冯 晓涵" w:date="2021-08-29T18:13:00Z">
          <w:pPr>
            <w:spacing w:before="240"/>
          </w:pPr>
        </w:pPrChange>
      </w:pPr>
      <w:del w:id="1690" w:author="冯 晓涵" w:date="2021-08-28T23:41:00Z">
        <w:r w:rsidRPr="00081F39" w:rsidDel="00A70F43">
          <w:rPr>
            <w:rFonts w:ascii="Tahoma" w:hAnsi="Tahoma" w:cs="Tahoma"/>
          </w:rPr>
          <w:delText xml:space="preserve">Just as we have mentioned that there are mainly two colors in the clustering result for </w:delText>
        </w:r>
        <w:r w:rsidR="00B1209D" w:rsidDel="00A70F43">
          <w:rPr>
            <w:rFonts w:ascii="Tahoma" w:hAnsi="Tahoma" w:cs="Tahoma"/>
          </w:rPr>
          <w:delText xml:space="preserve">a </w:delText>
        </w:r>
        <w:r w:rsidRPr="00081F39" w:rsidDel="00A70F43">
          <w:rPr>
            <w:rFonts w:ascii="Tahoma" w:hAnsi="Tahoma" w:cs="Tahoma"/>
          </w:rPr>
          <w:delText xml:space="preserve">domain, </w:delText>
        </w:r>
        <w:r w:rsidR="00DE77C1" w:rsidRPr="00081F39" w:rsidDel="00A70F43">
          <w:rPr>
            <w:rFonts w:ascii="Tahoma" w:hAnsi="Tahoma" w:cs="Tahoma"/>
          </w:rPr>
          <w:delText>cluster</w:delText>
        </w:r>
        <w:r w:rsidR="00B1209D" w:rsidDel="00A70F43">
          <w:rPr>
            <w:rFonts w:ascii="Tahoma" w:hAnsi="Tahoma" w:cs="Tahoma"/>
          </w:rPr>
          <w:delText>s</w:delText>
        </w:r>
        <w:r w:rsidR="00DE77C1" w:rsidRPr="00081F39" w:rsidDel="00A70F43">
          <w:rPr>
            <w:rFonts w:ascii="Tahoma" w:hAnsi="Tahoma" w:cs="Tahoma"/>
          </w:rPr>
          <w:delText xml:space="preserve"> 2 and 3 for score covers a wide range of decile</w:delText>
        </w:r>
        <w:r w:rsidR="006C36E0" w:rsidRPr="00081F39" w:rsidDel="00A70F43">
          <w:rPr>
            <w:rFonts w:ascii="Tahoma" w:hAnsi="Tahoma" w:cs="Tahoma"/>
          </w:rPr>
          <w:delText>, from 2 to 10</w:delText>
        </w:r>
        <w:r w:rsidR="00DE77C1" w:rsidRPr="00081F39" w:rsidDel="00A70F43">
          <w:rPr>
            <w:rFonts w:ascii="Tahoma" w:hAnsi="Tahoma" w:cs="Tahoma"/>
          </w:rPr>
          <w:delText xml:space="preserve">. </w:delText>
        </w:r>
        <w:r w:rsidR="006C36E0" w:rsidRPr="00081F39" w:rsidDel="00A70F43">
          <w:rPr>
            <w:rFonts w:ascii="Tahoma" w:hAnsi="Tahoma" w:cs="Tahoma"/>
          </w:rPr>
          <w:delText>T</w:delText>
        </w:r>
        <w:r w:rsidR="00DE77C1" w:rsidRPr="00081F39" w:rsidDel="00A70F43">
          <w:rPr>
            <w:rFonts w:ascii="Tahoma" w:hAnsi="Tahoma" w:cs="Tahoma"/>
          </w:rPr>
          <w:delText>he</w:delText>
        </w:r>
        <w:r w:rsidR="006C36E0" w:rsidRPr="00081F39" w:rsidDel="00A70F43">
          <w:rPr>
            <w:rFonts w:ascii="Tahoma" w:hAnsi="Tahoma" w:cs="Tahoma"/>
          </w:rPr>
          <w:delText>n, it comes to a question:</w:delText>
        </w:r>
        <w:r w:rsidR="00DE77C1" w:rsidRPr="00081F39" w:rsidDel="00A70F43">
          <w:rPr>
            <w:rFonts w:ascii="Tahoma" w:hAnsi="Tahoma" w:cs="Tahoma"/>
          </w:rPr>
          <w:delText xml:space="preserve"> </w:delText>
        </w:r>
        <w:r w:rsidR="006C36E0" w:rsidRPr="00081F39" w:rsidDel="00A70F43">
          <w:rPr>
            <w:rFonts w:ascii="Tahoma" w:hAnsi="Tahoma" w:cs="Tahoma"/>
          </w:rPr>
          <w:delText>Why cluster 0 is separated</w:delText>
        </w:r>
        <w:r w:rsidR="00DE77C1" w:rsidRPr="00081F39" w:rsidDel="00A70F43">
          <w:rPr>
            <w:rFonts w:ascii="Tahoma" w:hAnsi="Tahoma" w:cs="Tahoma"/>
          </w:rPr>
          <w:delText xml:space="preserve"> </w:delText>
        </w:r>
        <w:r w:rsidR="006C36E0" w:rsidRPr="00081F39" w:rsidDel="00A70F43">
          <w:rPr>
            <w:rFonts w:ascii="Tahoma" w:hAnsi="Tahoma" w:cs="Tahoma"/>
          </w:rPr>
          <w:delText xml:space="preserve">to be an individual cluster based on the fact that the corresponding decile for </w:delText>
        </w:r>
        <w:r w:rsidR="00DE77C1" w:rsidRPr="00081F39" w:rsidDel="00A70F43">
          <w:rPr>
            <w:rFonts w:ascii="Tahoma" w:hAnsi="Tahoma" w:cs="Tahoma"/>
          </w:rPr>
          <w:delText>cluster 0 is</w:delText>
        </w:r>
        <w:r w:rsidR="006C36E0" w:rsidRPr="00081F39" w:rsidDel="00A70F43">
          <w:rPr>
            <w:rFonts w:ascii="Tahoma" w:hAnsi="Tahoma" w:cs="Tahoma"/>
          </w:rPr>
          <w:delText xml:space="preserve"> included in cluster 2</w:delText>
        </w:r>
        <w:r w:rsidR="0020426E" w:rsidRPr="00081F39" w:rsidDel="00A70F43">
          <w:rPr>
            <w:rFonts w:ascii="Tahoma" w:hAnsi="Tahoma" w:cs="Tahoma"/>
          </w:rPr>
          <w:delText>?</w:delText>
        </w:r>
        <w:r w:rsidR="006C36E0" w:rsidRPr="00081F39" w:rsidDel="00A70F43">
          <w:rPr>
            <w:rFonts w:ascii="Tahoma" w:hAnsi="Tahoma" w:cs="Tahoma" w:hint="eastAsia"/>
          </w:rPr>
          <w:delText xml:space="preserve"> </w:delText>
        </w:r>
        <w:r w:rsidR="006C36E0" w:rsidRPr="00081F39" w:rsidDel="00A70F43">
          <w:rPr>
            <w:rFonts w:ascii="Tahoma" w:hAnsi="Tahoma" w:cs="Tahoma"/>
          </w:rPr>
          <w:delText>I</w:delText>
        </w:r>
        <w:r w:rsidR="006C36E0" w:rsidRPr="00081F39" w:rsidDel="00A70F43">
          <w:rPr>
            <w:rFonts w:ascii="Tahoma" w:hAnsi="Tahoma" w:cs="Tahoma" w:hint="eastAsia"/>
          </w:rPr>
          <w:delText>f</w:delText>
        </w:r>
        <w:r w:rsidR="006C36E0" w:rsidRPr="00081F39" w:rsidDel="00A70F43">
          <w:rPr>
            <w:rFonts w:ascii="Tahoma" w:hAnsi="Tahoma" w:cs="Tahoma"/>
          </w:rPr>
          <w:delText xml:space="preserve"> we turn back to the radar plots. We </w:delText>
        </w:r>
        <w:r w:rsidR="0056409E" w:rsidRPr="00081F39" w:rsidDel="00A70F43">
          <w:rPr>
            <w:rFonts w:ascii="Tahoma" w:hAnsi="Tahoma" w:cs="Tahoma" w:hint="eastAsia"/>
          </w:rPr>
          <w:delText>may</w:delText>
        </w:r>
        <w:r w:rsidR="0056409E" w:rsidRPr="00081F39" w:rsidDel="00A70F43">
          <w:rPr>
            <w:rFonts w:ascii="Tahoma" w:hAnsi="Tahoma" w:cs="Tahoma"/>
          </w:rPr>
          <w:delText xml:space="preserve"> get the answer: cluster 2 has the highest score for live and house domain</w:delText>
        </w:r>
        <w:r w:rsidR="006E449E" w:rsidRPr="00081F39" w:rsidDel="00A70F43">
          <w:rPr>
            <w:rFonts w:ascii="Tahoma" w:hAnsi="Tahoma" w:cs="Tahoma" w:hint="eastAsia"/>
          </w:rPr>
          <w:delText>s</w:delText>
        </w:r>
        <w:r w:rsidR="0056409E" w:rsidRPr="00081F39" w:rsidDel="00A70F43">
          <w:rPr>
            <w:rFonts w:ascii="Tahoma" w:hAnsi="Tahoma" w:cs="Tahoma"/>
          </w:rPr>
          <w:delText xml:space="preserve">, and their difference with </w:delText>
        </w:r>
        <w:r w:rsidR="0056409E" w:rsidRPr="00081F39" w:rsidDel="00A70F43">
          <w:rPr>
            <w:rFonts w:ascii="Tahoma" w:hAnsi="Tahoma" w:cs="Tahoma" w:hint="eastAsia"/>
          </w:rPr>
          <w:delText>the</w:delText>
        </w:r>
        <w:r w:rsidR="0056409E" w:rsidRPr="00081F39" w:rsidDel="00A70F43">
          <w:rPr>
            <w:rFonts w:ascii="Tahoma" w:hAnsi="Tahoma" w:cs="Tahoma"/>
          </w:rPr>
          <w:delText xml:space="preserve"> same </w:delText>
        </w:r>
        <w:r w:rsidR="00C512BC" w:rsidRPr="00081F39" w:rsidDel="00A70F43">
          <w:rPr>
            <w:rFonts w:ascii="Tahoma" w:hAnsi="Tahoma" w:cs="Tahoma"/>
          </w:rPr>
          <w:delText>domains for cluster 2</w:delText>
        </w:r>
        <w:r w:rsidR="0056409E" w:rsidRPr="00081F39" w:rsidDel="00A70F43">
          <w:rPr>
            <w:rFonts w:ascii="Tahoma" w:hAnsi="Tahoma" w:cs="Tahoma"/>
          </w:rPr>
          <w:delText xml:space="preserve"> is larger than </w:delText>
        </w:r>
        <w:r w:rsidR="00C512BC" w:rsidRPr="00081F39" w:rsidDel="00A70F43">
          <w:rPr>
            <w:rFonts w:ascii="Tahoma" w:hAnsi="Tahoma" w:cs="Tahoma"/>
          </w:rPr>
          <w:delText xml:space="preserve">the difference for </w:delText>
        </w:r>
        <w:r w:rsidR="00B1209D" w:rsidDel="00A70F43">
          <w:rPr>
            <w:rFonts w:ascii="Tahoma" w:hAnsi="Tahoma" w:cs="Tahoma"/>
          </w:rPr>
          <w:delText xml:space="preserve">the </w:delText>
        </w:r>
        <w:r w:rsidR="0056409E" w:rsidRPr="00081F39" w:rsidDel="00A70F43">
          <w:rPr>
            <w:rFonts w:ascii="Tahoma" w:hAnsi="Tahoma" w:cs="Tahoma"/>
          </w:rPr>
          <w:delText>other five domains</w:delText>
        </w:r>
        <w:r w:rsidR="00C512BC" w:rsidRPr="00081F39" w:rsidDel="00A70F43">
          <w:rPr>
            <w:rFonts w:ascii="Tahoma" w:hAnsi="Tahoma" w:cs="Tahoma"/>
          </w:rPr>
          <w:delText xml:space="preserve">. Thus, </w:delText>
        </w:r>
        <w:r w:rsidR="0039436E" w:rsidRPr="00081F39" w:rsidDel="00A70F43">
          <w:rPr>
            <w:rFonts w:ascii="Tahoma" w:hAnsi="Tahoma" w:cs="Tahoma"/>
          </w:rPr>
          <w:delText>despite</w:delText>
        </w:r>
        <w:r w:rsidR="00C512BC" w:rsidRPr="00081F39" w:rsidDel="00A70F43">
          <w:rPr>
            <w:rFonts w:ascii="Tahoma" w:hAnsi="Tahoma" w:cs="Tahoma"/>
          </w:rPr>
          <w:delText xml:space="preserve"> the weight for live and house domain is relatively small, their overall IMD is similar and we overturn the suspect that cluster 1 is more deprived than cluster 2 with respect to score. </w:delText>
        </w:r>
        <w:r w:rsidR="006E449E" w:rsidRPr="00081F39" w:rsidDel="00A70F43">
          <w:rPr>
            <w:rFonts w:ascii="Tahoma" w:hAnsi="Tahoma" w:cs="Tahoma"/>
          </w:rPr>
          <w:delText>W</w:delText>
        </w:r>
        <w:r w:rsidR="006E449E" w:rsidRPr="00081F39" w:rsidDel="00A70F43">
          <w:rPr>
            <w:rFonts w:ascii="Tahoma" w:hAnsi="Tahoma" w:cs="Tahoma" w:hint="eastAsia"/>
          </w:rPr>
          <w:delText>e</w:delText>
        </w:r>
        <w:r w:rsidR="006E449E" w:rsidRPr="00081F39" w:rsidDel="00A70F43">
          <w:rPr>
            <w:rFonts w:ascii="Tahoma" w:hAnsi="Tahoma" w:cs="Tahoma"/>
          </w:rPr>
          <w:delText xml:space="preserve"> can only say that the data whose structure b</w:delText>
        </w:r>
        <w:r w:rsidR="00FF2ACC" w:rsidRPr="00081F39" w:rsidDel="00A70F43">
          <w:rPr>
            <w:rFonts w:ascii="Tahoma" w:hAnsi="Tahoma" w:cs="Tahoma" w:hint="eastAsia"/>
          </w:rPr>
          <w:delText>elong</w:delText>
        </w:r>
        <w:r w:rsidR="006E449E" w:rsidRPr="00081F39" w:rsidDel="00A70F43">
          <w:rPr>
            <w:rFonts w:ascii="Tahoma" w:hAnsi="Tahoma" w:cs="Tahoma"/>
          </w:rPr>
          <w:delText>s</w:delText>
        </w:r>
        <w:r w:rsidR="00FF2ACC" w:rsidRPr="00081F39" w:rsidDel="00A70F43">
          <w:rPr>
            <w:rFonts w:ascii="Tahoma" w:hAnsi="Tahoma" w:cs="Tahoma"/>
          </w:rPr>
          <w:delText xml:space="preserve"> </w:delText>
        </w:r>
        <w:r w:rsidR="00FF2ACC" w:rsidRPr="00081F39" w:rsidDel="00A70F43">
          <w:rPr>
            <w:rFonts w:ascii="Tahoma" w:hAnsi="Tahoma" w:cs="Tahoma" w:hint="eastAsia"/>
          </w:rPr>
          <w:delText>to</w:delText>
        </w:r>
        <w:r w:rsidR="00FF2ACC" w:rsidRPr="00081F39" w:rsidDel="00A70F43">
          <w:rPr>
            <w:rFonts w:ascii="Tahoma" w:hAnsi="Tahoma" w:cs="Tahoma"/>
          </w:rPr>
          <w:delText xml:space="preserve"> </w:delText>
        </w:r>
        <w:r w:rsidR="00FF2ACC" w:rsidRPr="00081F39" w:rsidDel="00A70F43">
          <w:rPr>
            <w:rFonts w:ascii="Tahoma" w:hAnsi="Tahoma" w:cs="Tahoma" w:hint="eastAsia"/>
          </w:rPr>
          <w:delText>cluster</w:delText>
        </w:r>
        <w:r w:rsidR="00FF2ACC" w:rsidRPr="00081F39" w:rsidDel="00A70F43">
          <w:rPr>
            <w:rFonts w:ascii="Tahoma" w:hAnsi="Tahoma" w:cs="Tahoma"/>
          </w:rPr>
          <w:delText xml:space="preserve"> </w:delText>
        </w:r>
        <w:r w:rsidR="006E449E" w:rsidRPr="00081F39" w:rsidDel="00A70F43">
          <w:rPr>
            <w:rFonts w:ascii="Tahoma" w:hAnsi="Tahoma" w:cs="Tahoma"/>
          </w:rPr>
          <w:delText>1</w:delText>
        </w:r>
        <w:r w:rsidR="006E449E" w:rsidRPr="00081F39" w:rsidDel="00A70F43">
          <w:rPr>
            <w:rFonts w:ascii="Tahoma" w:hAnsi="Tahoma" w:cs="Tahoma" w:hint="eastAsia"/>
          </w:rPr>
          <w:delText xml:space="preserve"> </w:delText>
        </w:r>
        <w:r w:rsidR="00B1209D" w:rsidDel="00A70F43">
          <w:rPr>
            <w:rFonts w:ascii="Tahoma" w:hAnsi="Tahoma" w:cs="Tahoma"/>
          </w:rPr>
          <w:delText>is</w:delText>
        </w:r>
        <w:r w:rsidR="006E449E" w:rsidRPr="00081F39" w:rsidDel="00A70F43">
          <w:rPr>
            <w:rFonts w:ascii="Tahoma" w:hAnsi="Tahoma" w:cs="Tahoma"/>
          </w:rPr>
          <w:delText xml:space="preserve"> less than that of cluster </w:delText>
        </w:r>
        <w:r w:rsidR="0020426E" w:rsidRPr="00081F39" w:rsidDel="00A70F43">
          <w:rPr>
            <w:rFonts w:ascii="Tahoma" w:hAnsi="Tahoma" w:cs="Tahoma"/>
          </w:rPr>
          <w:delText>2, and</w:delText>
        </w:r>
        <w:r w:rsidR="006E449E" w:rsidRPr="00081F39" w:rsidDel="00A70F43">
          <w:rPr>
            <w:rFonts w:ascii="Tahoma" w:hAnsi="Tahoma" w:cs="Tahoma"/>
          </w:rPr>
          <w:delText xml:space="preserve"> that’</w:delText>
        </w:r>
        <w:r w:rsidR="0020426E" w:rsidRPr="00081F39" w:rsidDel="00A70F43">
          <w:rPr>
            <w:rFonts w:ascii="Tahoma" w:hAnsi="Tahoma" w:cs="Tahoma"/>
          </w:rPr>
          <w:delText xml:space="preserve">s why the areas for cluster 1 </w:delText>
        </w:r>
        <w:r w:rsidR="00B1209D" w:rsidDel="00A70F43">
          <w:rPr>
            <w:rFonts w:ascii="Tahoma" w:hAnsi="Tahoma" w:cs="Tahoma"/>
          </w:rPr>
          <w:delText>are</w:delText>
        </w:r>
        <w:r w:rsidR="0020426E" w:rsidRPr="00081F39" w:rsidDel="00A70F43">
          <w:rPr>
            <w:rFonts w:ascii="Tahoma" w:hAnsi="Tahoma" w:cs="Tahoma"/>
          </w:rPr>
          <w:delText xml:space="preserve"> small. </w:delText>
        </w:r>
        <w:r w:rsidR="00C512BC" w:rsidRPr="00081F39" w:rsidDel="00A70F43">
          <w:rPr>
            <w:rFonts w:ascii="Tahoma" w:hAnsi="Tahoma" w:cs="Tahoma"/>
          </w:rPr>
          <w:delText xml:space="preserve">Moreover, </w:delText>
        </w:r>
        <w:r w:rsidR="00386B1E" w:rsidRPr="00081F39" w:rsidDel="00A70F43">
          <w:rPr>
            <w:rFonts w:ascii="Tahoma" w:hAnsi="Tahoma" w:cs="Tahoma"/>
          </w:rPr>
          <w:delText>it</w:delText>
        </w:r>
        <w:r w:rsidR="00C512BC" w:rsidRPr="00081F39" w:rsidDel="00A70F43">
          <w:rPr>
            <w:rFonts w:ascii="Tahoma" w:hAnsi="Tahoma" w:cs="Tahoma"/>
          </w:rPr>
          <w:delText xml:space="preserve"> </w:delText>
        </w:r>
        <w:r w:rsidR="00386B1E" w:rsidRPr="00081F39" w:rsidDel="00A70F43">
          <w:rPr>
            <w:rFonts w:ascii="Tahoma" w:hAnsi="Tahoma" w:cs="Tahoma"/>
          </w:rPr>
          <w:delText>reveals</w:delText>
        </w:r>
        <w:r w:rsidR="00C512BC" w:rsidRPr="00081F39" w:rsidDel="00A70F43">
          <w:rPr>
            <w:rFonts w:ascii="Tahoma" w:hAnsi="Tahoma" w:cs="Tahoma"/>
          </w:rPr>
          <w:delText xml:space="preserve"> the shortcoming of IMD which is we cannot use the same strategy for the area in the same decile of deprivation, as they may be deprived in different domains. </w:delText>
        </w:r>
        <w:r w:rsidR="00386B1E" w:rsidRPr="00081F39" w:rsidDel="00A70F43">
          <w:rPr>
            <w:rFonts w:ascii="Tahoma" w:hAnsi="Tahoma" w:cs="Tahoma"/>
          </w:rPr>
          <w:delText>That’s also the reason why the</w:delText>
        </w:r>
        <w:r w:rsidR="00386B1E" w:rsidRPr="00A51D81" w:rsidDel="00A70F43">
          <w:rPr>
            <w:rFonts w:ascii="Tahoma" w:hAnsi="Tahoma" w:cs="Tahoma"/>
          </w:rPr>
          <w:delText xml:space="preserve"> corresponding decile for cluster 0 in SHAP partially intersects with cluster 3 and cluster 1</w:delText>
        </w:r>
        <w:r w:rsidR="00386B1E" w:rsidRPr="00A51D81" w:rsidDel="00A70F43">
          <w:rPr>
            <w:rFonts w:ascii="Tahoma" w:hAnsi="Tahoma" w:cs="Tahoma" w:hint="eastAsia"/>
          </w:rPr>
          <w:delText>.</w:delText>
        </w:r>
        <w:r w:rsidR="00793865" w:rsidDel="00A70F43">
          <w:rPr>
            <w:rFonts w:ascii="Tahoma" w:hAnsi="Tahoma" w:cs="Tahoma"/>
          </w:rPr>
          <w:delText xml:space="preserve"> </w:delText>
        </w:r>
        <w:r w:rsidR="00B813F8" w:rsidDel="00A70F43">
          <w:delText xml:space="preserve"> </w:delText>
        </w:r>
      </w:del>
    </w:p>
    <w:p w14:paraId="0E74EDA9" w14:textId="2579319F" w:rsidR="00C66541" w:rsidDel="00BB3AFC" w:rsidRDefault="00C66541">
      <w:pPr>
        <w:spacing w:before="156"/>
        <w:rPr>
          <w:del w:id="1691" w:author="冯 晓涵" w:date="2021-08-29T18:13:00Z"/>
        </w:rPr>
        <w:pPrChange w:id="1692" w:author="冯 晓涵" w:date="2021-08-29T18:13:00Z">
          <w:pPr>
            <w:spacing w:before="240"/>
          </w:pPr>
        </w:pPrChange>
      </w:pPr>
    </w:p>
    <w:p w14:paraId="41E7597E" w14:textId="66F831FA" w:rsidR="00A51D81" w:rsidRDefault="00A51D81">
      <w:pPr>
        <w:spacing w:before="156"/>
        <w:pPrChange w:id="1693" w:author="冯 晓涵" w:date="2021-08-29T18:13:00Z">
          <w:pPr>
            <w:pStyle w:val="Caption"/>
            <w:keepNext/>
            <w:spacing w:before="156"/>
          </w:pPr>
        </w:pPrChange>
      </w:pPr>
      <w:del w:id="1694" w:author="冯 晓涵" w:date="2021-08-28T23:39:00Z">
        <w:r w:rsidDel="00A70F43">
          <w:delText xml:space="preserve">Table </w:delText>
        </w:r>
        <w:r w:rsidR="00AC478A" w:rsidDel="00A70F43">
          <w:fldChar w:fldCharType="begin"/>
        </w:r>
        <w:r w:rsidR="00AC478A" w:rsidRPr="00BB3AFC" w:rsidDel="00A70F43">
          <w:rPr>
            <w:rPrChange w:id="1695" w:author="冯 晓涵" w:date="2021-08-29T18:15:00Z">
              <w:rPr/>
            </w:rPrChange>
          </w:rPr>
          <w:delInstrText xml:space="preserve"> SEQ Table \* ARABIC </w:delInstrText>
        </w:r>
        <w:r w:rsidR="00AC478A" w:rsidDel="00A70F43">
          <w:fldChar w:fldCharType="separate"/>
        </w:r>
        <w:r w:rsidDel="00A70F43">
          <w:delText>5</w:delText>
        </w:r>
        <w:r w:rsidR="00AC478A" w:rsidDel="00A70F43">
          <w:fldChar w:fldCharType="end"/>
        </w:r>
        <w:r w:rsidDel="00A70F43">
          <w:delText xml:space="preserve"> </w:delText>
        </w:r>
        <w:r w:rsidRPr="007E1238" w:rsidDel="00A70F43">
          <w:delText>Matching cluster to decile</w:delText>
        </w:r>
      </w:del>
    </w:p>
    <w:tbl>
      <w:tblPr>
        <w:tblStyle w:val="TableGrid"/>
        <w:tblW w:w="0" w:type="auto"/>
        <w:tblLook w:val="04A0" w:firstRow="1" w:lastRow="0" w:firstColumn="1" w:lastColumn="0" w:noHBand="0" w:noVBand="1"/>
      </w:tblPr>
      <w:tblGrid>
        <w:gridCol w:w="1457"/>
        <w:gridCol w:w="1722"/>
        <w:gridCol w:w="1727"/>
        <w:gridCol w:w="1727"/>
        <w:gridCol w:w="1663"/>
      </w:tblGrid>
      <w:tr w:rsidR="001832A9" w:rsidRPr="00162937" w:rsidDel="00A70F43" w14:paraId="4AE34C8D" w14:textId="4E362BD9" w:rsidTr="000C11D1">
        <w:trPr>
          <w:del w:id="1696" w:author="冯 晓涵" w:date="2021-08-28T23:39:00Z"/>
        </w:trPr>
        <w:tc>
          <w:tcPr>
            <w:tcW w:w="8296" w:type="dxa"/>
            <w:gridSpan w:val="5"/>
          </w:tcPr>
          <w:p w14:paraId="4810E30D" w14:textId="648144B8" w:rsidR="001832A9" w:rsidRPr="00162937" w:rsidDel="00A70F43" w:rsidRDefault="001832A9" w:rsidP="009D7A4D">
            <w:pPr>
              <w:spacing w:before="156"/>
              <w:rPr>
                <w:del w:id="1697" w:author="冯 晓涵" w:date="2021-08-28T23:39:00Z"/>
                <w:rFonts w:ascii="Times New Roman" w:hAnsi="Times New Roman" w:cs="Times New Roman"/>
              </w:rPr>
            </w:pPr>
            <w:del w:id="1698" w:author="冯 晓涵" w:date="2021-08-28T23:39:00Z">
              <w:r w:rsidRPr="00162937" w:rsidDel="00A70F43">
                <w:rPr>
                  <w:rFonts w:ascii="Times New Roman" w:hAnsi="Times New Roman" w:cs="Times New Roman"/>
                </w:rPr>
                <w:delText xml:space="preserve">Most deprived             </w:delText>
              </w:r>
            </w:del>
            <m:oMath>
              <m:r>
                <w:del w:id="1699" w:author="冯 晓涵" w:date="2021-08-28T23:39:00Z">
                  <m:rPr>
                    <m:sty m:val="p"/>
                  </m:rPr>
                  <w:rPr>
                    <w:rFonts w:ascii="Cambria Math" w:hAnsi="Cambria Math" w:cs="Times New Roman"/>
                  </w:rPr>
                  <m:t xml:space="preserve">  →</m:t>
                </w:del>
              </m:r>
            </m:oMath>
            <w:del w:id="1700" w:author="冯 晓涵" w:date="2021-08-28T23:39:00Z">
              <w:r w:rsidRPr="00162937" w:rsidDel="00A70F43">
                <w:rPr>
                  <w:rFonts w:ascii="Times New Roman" w:hAnsi="Times New Roman" w:cs="Times New Roman"/>
                </w:rPr>
                <w:delText xml:space="preserve">        </w:delText>
              </w:r>
            </w:del>
            <m:oMath>
              <m:r>
                <w:del w:id="1701" w:author="冯 晓涵" w:date="2021-08-28T23:39:00Z">
                  <m:rPr>
                    <m:sty m:val="p"/>
                  </m:rPr>
                  <w:rPr>
                    <w:rFonts w:ascii="Cambria Math" w:hAnsi="Cambria Math" w:cs="Times New Roman"/>
                  </w:rPr>
                  <m:t xml:space="preserve"> </m:t>
                </w:del>
              </m:r>
            </m:oMath>
            <w:del w:id="1702" w:author="冯 晓涵" w:date="2021-08-28T23:39:00Z">
              <w:r w:rsidRPr="00162937" w:rsidDel="00A70F43">
                <w:rPr>
                  <w:rFonts w:ascii="Times New Roman" w:hAnsi="Times New Roman" w:cs="Times New Roman"/>
                </w:rPr>
                <w:delText xml:space="preserve"> …        </w:delText>
              </w:r>
            </w:del>
            <m:oMath>
              <m:r>
                <w:del w:id="1703" w:author="冯 晓涵" w:date="2021-08-28T23:39:00Z">
                  <m:rPr>
                    <m:sty m:val="p"/>
                  </m:rPr>
                  <w:rPr>
                    <w:rFonts w:ascii="Cambria Math" w:hAnsi="Cambria Math" w:cs="Times New Roman"/>
                  </w:rPr>
                  <m:t xml:space="preserve">  →</m:t>
                </w:del>
              </m:r>
            </m:oMath>
            <w:del w:id="1704" w:author="冯 晓涵" w:date="2021-08-28T23:39:00Z">
              <w:r w:rsidRPr="00162937" w:rsidDel="00A70F43">
                <w:rPr>
                  <w:rFonts w:ascii="Times New Roman" w:hAnsi="Times New Roman" w:cs="Times New Roman"/>
                </w:rPr>
                <w:delText xml:space="preserve">               least deprived</w:delText>
              </w:r>
              <w:bookmarkStart w:id="1705" w:name="_Toc81214134"/>
              <w:bookmarkEnd w:id="1705"/>
            </w:del>
          </w:p>
        </w:tc>
        <w:bookmarkStart w:id="1706" w:name="_Toc81214135"/>
        <w:bookmarkEnd w:id="1706"/>
      </w:tr>
      <w:tr w:rsidR="00F73856" w:rsidRPr="00162937" w:rsidDel="00A70F43" w14:paraId="212DF4DA" w14:textId="38B970D3" w:rsidTr="00F73856">
        <w:trPr>
          <w:del w:id="1707" w:author="冯 晓涵" w:date="2021-08-28T23:39:00Z"/>
        </w:trPr>
        <w:tc>
          <w:tcPr>
            <w:tcW w:w="1457" w:type="dxa"/>
          </w:tcPr>
          <w:p w14:paraId="30D8854E" w14:textId="31020AFC" w:rsidR="00F73856" w:rsidRPr="00162937" w:rsidDel="00A70F43" w:rsidRDefault="00F73856" w:rsidP="009D7A4D">
            <w:pPr>
              <w:spacing w:before="156"/>
              <w:rPr>
                <w:del w:id="1708" w:author="冯 晓涵" w:date="2021-08-28T23:39:00Z"/>
                <w:rFonts w:ascii="Times New Roman" w:hAnsi="Times New Roman" w:cs="Times New Roman"/>
              </w:rPr>
            </w:pPr>
            <w:del w:id="1709" w:author="冯 晓涵" w:date="2021-08-28T23:39:00Z">
              <w:r w:rsidRPr="00162937" w:rsidDel="00A70F43">
                <w:rPr>
                  <w:rFonts w:ascii="Times New Roman" w:hAnsi="Times New Roman" w:cs="Times New Roman"/>
                </w:rPr>
                <w:delText>shap</w:delText>
              </w:r>
              <w:bookmarkStart w:id="1710" w:name="_Toc81214136"/>
              <w:bookmarkEnd w:id="1710"/>
            </w:del>
          </w:p>
        </w:tc>
        <w:tc>
          <w:tcPr>
            <w:tcW w:w="1722" w:type="dxa"/>
          </w:tcPr>
          <w:p w14:paraId="44735D6F" w14:textId="72A8C08C" w:rsidR="00F73856" w:rsidRPr="00162937" w:rsidDel="00A70F43" w:rsidRDefault="00F73856" w:rsidP="009D7A4D">
            <w:pPr>
              <w:spacing w:before="156"/>
              <w:rPr>
                <w:del w:id="1711" w:author="冯 晓涵" w:date="2021-08-28T23:39:00Z"/>
                <w:rFonts w:ascii="Times New Roman" w:hAnsi="Times New Roman" w:cs="Times New Roman"/>
              </w:rPr>
            </w:pPr>
            <w:del w:id="1712" w:author="冯 晓涵" w:date="2021-08-28T23:39:00Z">
              <w:r w:rsidRPr="00162937" w:rsidDel="00A70F43">
                <w:rPr>
                  <w:rFonts w:ascii="Times New Roman" w:hAnsi="Times New Roman" w:cs="Times New Roman"/>
                </w:rPr>
                <w:delText>3(blue)</w:delText>
              </w:r>
              <w:bookmarkStart w:id="1713" w:name="_Toc81214137"/>
              <w:bookmarkEnd w:id="1713"/>
            </w:del>
          </w:p>
        </w:tc>
        <w:tc>
          <w:tcPr>
            <w:tcW w:w="1727" w:type="dxa"/>
          </w:tcPr>
          <w:p w14:paraId="18D450C8" w14:textId="5BA9406C" w:rsidR="00F73856" w:rsidRPr="00162937" w:rsidDel="00A70F43" w:rsidRDefault="00F73856" w:rsidP="009D7A4D">
            <w:pPr>
              <w:spacing w:before="156"/>
              <w:rPr>
                <w:del w:id="1714" w:author="冯 晓涵" w:date="2021-08-28T23:39:00Z"/>
                <w:rFonts w:ascii="Times New Roman" w:hAnsi="Times New Roman" w:cs="Times New Roman"/>
              </w:rPr>
            </w:pPr>
            <w:del w:id="1715" w:author="冯 晓涵" w:date="2021-08-28T23:39:00Z">
              <w:r w:rsidRPr="00162937" w:rsidDel="00A70F43">
                <w:rPr>
                  <w:rFonts w:ascii="Times New Roman" w:hAnsi="Times New Roman" w:cs="Times New Roman"/>
                </w:rPr>
                <w:delText>0 (yellow)</w:delText>
              </w:r>
              <w:bookmarkStart w:id="1716" w:name="_Toc81214138"/>
              <w:bookmarkEnd w:id="1716"/>
            </w:del>
          </w:p>
        </w:tc>
        <w:tc>
          <w:tcPr>
            <w:tcW w:w="1727" w:type="dxa"/>
          </w:tcPr>
          <w:p w14:paraId="242BB9E3" w14:textId="73D8243F" w:rsidR="00F73856" w:rsidRPr="00162937" w:rsidDel="00A70F43" w:rsidRDefault="00F73856" w:rsidP="009D7A4D">
            <w:pPr>
              <w:spacing w:before="156"/>
              <w:rPr>
                <w:del w:id="1717" w:author="冯 晓涵" w:date="2021-08-28T23:39:00Z"/>
                <w:rFonts w:ascii="Times New Roman" w:hAnsi="Times New Roman" w:cs="Times New Roman"/>
              </w:rPr>
            </w:pPr>
            <w:del w:id="1718" w:author="冯 晓涵" w:date="2021-08-28T23:39:00Z">
              <w:r w:rsidRPr="00162937" w:rsidDel="00A70F43">
                <w:rPr>
                  <w:rFonts w:ascii="Times New Roman" w:hAnsi="Times New Roman" w:cs="Times New Roman"/>
                </w:rPr>
                <w:delText>1(purple)</w:delText>
              </w:r>
              <w:bookmarkStart w:id="1719" w:name="_Toc81214139"/>
              <w:bookmarkEnd w:id="1719"/>
            </w:del>
          </w:p>
        </w:tc>
        <w:tc>
          <w:tcPr>
            <w:tcW w:w="1663" w:type="dxa"/>
          </w:tcPr>
          <w:p w14:paraId="3C86F9E7" w14:textId="2A4874E6" w:rsidR="00F73856" w:rsidRPr="00162937" w:rsidDel="00A70F43" w:rsidRDefault="00F73856" w:rsidP="009D7A4D">
            <w:pPr>
              <w:spacing w:before="156"/>
              <w:rPr>
                <w:del w:id="1720" w:author="冯 晓涵" w:date="2021-08-28T23:39:00Z"/>
                <w:rFonts w:ascii="Times New Roman" w:hAnsi="Times New Roman" w:cs="Times New Roman"/>
              </w:rPr>
            </w:pPr>
            <w:del w:id="1721" w:author="冯 晓涵" w:date="2021-08-28T23:39:00Z">
              <w:r w:rsidRPr="00162937" w:rsidDel="00A70F43">
                <w:rPr>
                  <w:rFonts w:ascii="Times New Roman" w:hAnsi="Times New Roman" w:cs="Times New Roman"/>
                </w:rPr>
                <w:delText>2(red)</w:delText>
              </w:r>
              <w:bookmarkStart w:id="1722" w:name="_Toc81214140"/>
              <w:bookmarkEnd w:id="1722"/>
            </w:del>
          </w:p>
        </w:tc>
        <w:bookmarkStart w:id="1723" w:name="_Toc81214141"/>
        <w:bookmarkEnd w:id="1723"/>
      </w:tr>
      <w:tr w:rsidR="00F73856" w:rsidRPr="00162937" w:rsidDel="00A70F43" w14:paraId="76054064" w14:textId="27549223" w:rsidTr="00F73856">
        <w:trPr>
          <w:del w:id="1724" w:author="冯 晓涵" w:date="2021-08-28T23:39:00Z"/>
        </w:trPr>
        <w:tc>
          <w:tcPr>
            <w:tcW w:w="1457" w:type="dxa"/>
          </w:tcPr>
          <w:p w14:paraId="04F9128D" w14:textId="13B10ED9" w:rsidR="00F73856" w:rsidRPr="00162937" w:rsidDel="00A70F43" w:rsidRDefault="00F73856" w:rsidP="00AD3DB2">
            <w:pPr>
              <w:spacing w:before="156"/>
              <w:rPr>
                <w:del w:id="1725" w:author="冯 晓涵" w:date="2021-08-28T23:39:00Z"/>
                <w:rFonts w:ascii="Times New Roman" w:hAnsi="Times New Roman" w:cs="Times New Roman"/>
              </w:rPr>
            </w:pPr>
            <w:del w:id="1726" w:author="冯 晓涵" w:date="2021-08-28T23:39:00Z">
              <w:r w:rsidRPr="00162937" w:rsidDel="00A70F43">
                <w:rPr>
                  <w:rFonts w:ascii="Times New Roman" w:hAnsi="Times New Roman" w:cs="Times New Roman"/>
                </w:rPr>
                <w:delText>Shap-decile</w:delText>
              </w:r>
              <w:bookmarkStart w:id="1727" w:name="_Toc81214142"/>
              <w:bookmarkEnd w:id="1727"/>
            </w:del>
          </w:p>
        </w:tc>
        <w:tc>
          <w:tcPr>
            <w:tcW w:w="1722" w:type="dxa"/>
          </w:tcPr>
          <w:p w14:paraId="7B17122E" w14:textId="50C577A5" w:rsidR="00F73856" w:rsidRPr="00162937" w:rsidDel="00A70F43" w:rsidRDefault="00F73856" w:rsidP="00AD3DB2">
            <w:pPr>
              <w:spacing w:before="156"/>
              <w:rPr>
                <w:del w:id="1728" w:author="冯 晓涵" w:date="2021-08-28T23:39:00Z"/>
                <w:rFonts w:ascii="Times New Roman" w:hAnsi="Times New Roman" w:cs="Times New Roman"/>
              </w:rPr>
            </w:pPr>
            <w:del w:id="1729" w:author="冯 晓涵" w:date="2021-08-28T23:39:00Z">
              <w:r w:rsidRPr="00162937" w:rsidDel="00A70F43">
                <w:rPr>
                  <w:rFonts w:ascii="Times New Roman" w:hAnsi="Times New Roman" w:cs="Times New Roman"/>
                </w:rPr>
                <w:delText>Deep red 1-2</w:delText>
              </w:r>
              <w:bookmarkStart w:id="1730" w:name="_Toc81214143"/>
              <w:bookmarkEnd w:id="1730"/>
            </w:del>
          </w:p>
        </w:tc>
        <w:tc>
          <w:tcPr>
            <w:tcW w:w="1727" w:type="dxa"/>
          </w:tcPr>
          <w:p w14:paraId="3F215763" w14:textId="3924C562" w:rsidR="00F73856" w:rsidRPr="00162937" w:rsidDel="00A70F43" w:rsidRDefault="00F73856" w:rsidP="00AD3DB2">
            <w:pPr>
              <w:spacing w:before="156"/>
              <w:rPr>
                <w:del w:id="1731" w:author="冯 晓涵" w:date="2021-08-28T23:39:00Z"/>
                <w:rFonts w:ascii="Times New Roman" w:hAnsi="Times New Roman" w:cs="Times New Roman"/>
              </w:rPr>
            </w:pPr>
            <w:del w:id="1732" w:author="冯 晓涵" w:date="2021-08-28T23:39:00Z">
              <w:r w:rsidRPr="00162937" w:rsidDel="00A70F43">
                <w:rPr>
                  <w:rFonts w:ascii="Times New Roman" w:hAnsi="Times New Roman" w:cs="Times New Roman"/>
                </w:rPr>
                <w:delText xml:space="preserve">red </w:delText>
              </w:r>
              <w:r w:rsidR="001832A9" w:rsidRPr="00162937" w:rsidDel="00A70F43">
                <w:rPr>
                  <w:rFonts w:ascii="Times New Roman" w:hAnsi="Times New Roman" w:cs="Times New Roman"/>
                </w:rPr>
                <w:delText>2-4</w:delText>
              </w:r>
              <w:bookmarkStart w:id="1733" w:name="_Toc81214144"/>
              <w:bookmarkEnd w:id="1733"/>
            </w:del>
          </w:p>
        </w:tc>
        <w:tc>
          <w:tcPr>
            <w:tcW w:w="1727" w:type="dxa"/>
          </w:tcPr>
          <w:p w14:paraId="7D22415C" w14:textId="1C175999" w:rsidR="00F73856" w:rsidRPr="00162937" w:rsidDel="00A70F43" w:rsidRDefault="00FF2ACC" w:rsidP="00AD3DB2">
            <w:pPr>
              <w:spacing w:before="156"/>
              <w:rPr>
                <w:del w:id="1734" w:author="冯 晓涵" w:date="2021-08-28T23:39:00Z"/>
                <w:rFonts w:ascii="Times New Roman" w:hAnsi="Times New Roman" w:cs="Times New Roman"/>
              </w:rPr>
            </w:pPr>
            <w:del w:id="1735" w:author="冯 晓涵" w:date="2021-08-28T23:39:00Z">
              <w:r w:rsidRPr="00162937" w:rsidDel="00A70F43">
                <w:rPr>
                  <w:rFonts w:ascii="Times New Roman" w:hAnsi="Times New Roman" w:cs="Times New Roman"/>
                </w:rPr>
                <w:delText>light red and light blue</w:delText>
              </w:r>
              <w:r w:rsidR="00556569" w:rsidRPr="00162937" w:rsidDel="00A70F43">
                <w:rPr>
                  <w:rFonts w:ascii="Times New Roman" w:hAnsi="Times New Roman" w:cs="Times New Roman"/>
                </w:rPr>
                <w:delText xml:space="preserve"> </w:delText>
              </w:r>
              <w:r w:rsidR="00F73856" w:rsidRPr="00162937" w:rsidDel="00A70F43">
                <w:rPr>
                  <w:rFonts w:ascii="Times New Roman" w:hAnsi="Times New Roman" w:cs="Times New Roman"/>
                </w:rPr>
                <w:delText>4-7</w:delText>
              </w:r>
              <w:bookmarkStart w:id="1736" w:name="_Toc81214145"/>
              <w:bookmarkEnd w:id="1736"/>
            </w:del>
          </w:p>
        </w:tc>
        <w:tc>
          <w:tcPr>
            <w:tcW w:w="1663" w:type="dxa"/>
          </w:tcPr>
          <w:p w14:paraId="263262CE" w14:textId="0A9F9645" w:rsidR="00F73856" w:rsidRPr="00162937" w:rsidDel="00A70F43" w:rsidRDefault="00194F73" w:rsidP="00AD3DB2">
            <w:pPr>
              <w:spacing w:before="156"/>
              <w:rPr>
                <w:del w:id="1737" w:author="冯 晓涵" w:date="2021-08-28T23:39:00Z"/>
                <w:rFonts w:ascii="Times New Roman" w:hAnsi="Times New Roman" w:cs="Times New Roman"/>
              </w:rPr>
            </w:pPr>
            <w:del w:id="1738" w:author="冯 晓涵" w:date="2021-08-28T23:39:00Z">
              <w:r w:rsidRPr="00162937" w:rsidDel="00A70F43">
                <w:rPr>
                  <w:rFonts w:ascii="Times New Roman" w:hAnsi="Times New Roman" w:cs="Times New Roman"/>
                </w:rPr>
                <w:delText>ultramarine</w:delText>
              </w:r>
              <w:r w:rsidR="00F73856" w:rsidRPr="00162937" w:rsidDel="00A70F43">
                <w:rPr>
                  <w:rFonts w:ascii="Times New Roman" w:hAnsi="Times New Roman" w:cs="Times New Roman"/>
                </w:rPr>
                <w:delText xml:space="preserve"> 8-10</w:delText>
              </w:r>
              <w:bookmarkStart w:id="1739" w:name="_Toc81214146"/>
              <w:bookmarkEnd w:id="1739"/>
            </w:del>
          </w:p>
        </w:tc>
        <w:bookmarkStart w:id="1740" w:name="_Toc81214147"/>
        <w:bookmarkEnd w:id="1740"/>
      </w:tr>
      <w:tr w:rsidR="00F73856" w:rsidRPr="00162937" w:rsidDel="00A70F43" w14:paraId="2CB76666" w14:textId="5516A229" w:rsidTr="00F73856">
        <w:trPr>
          <w:del w:id="1741" w:author="冯 晓涵" w:date="2021-08-28T23:39:00Z"/>
        </w:trPr>
        <w:tc>
          <w:tcPr>
            <w:tcW w:w="1457" w:type="dxa"/>
          </w:tcPr>
          <w:p w14:paraId="34F93CBC" w14:textId="59EC5304" w:rsidR="00F73856" w:rsidRPr="00162937" w:rsidDel="00A70F43" w:rsidRDefault="00F73856" w:rsidP="00AD3DB2">
            <w:pPr>
              <w:spacing w:before="156"/>
              <w:rPr>
                <w:del w:id="1742" w:author="冯 晓涵" w:date="2021-08-28T23:39:00Z"/>
                <w:rFonts w:ascii="Times New Roman" w:hAnsi="Times New Roman" w:cs="Times New Roman"/>
              </w:rPr>
            </w:pPr>
            <w:del w:id="1743" w:author="冯 晓涵" w:date="2021-08-28T23:39:00Z">
              <w:r w:rsidRPr="00162937" w:rsidDel="00A70F43">
                <w:rPr>
                  <w:rFonts w:ascii="Times New Roman" w:hAnsi="Times New Roman" w:cs="Times New Roman"/>
                </w:rPr>
                <w:delText>score</w:delText>
              </w:r>
              <w:bookmarkStart w:id="1744" w:name="_Toc81214148"/>
              <w:bookmarkEnd w:id="1744"/>
            </w:del>
          </w:p>
        </w:tc>
        <w:tc>
          <w:tcPr>
            <w:tcW w:w="1722" w:type="dxa"/>
          </w:tcPr>
          <w:p w14:paraId="42842813" w14:textId="6E964447" w:rsidR="00F73856" w:rsidRPr="00162937" w:rsidDel="00A70F43" w:rsidRDefault="00F73856" w:rsidP="00AD3DB2">
            <w:pPr>
              <w:spacing w:before="156"/>
              <w:rPr>
                <w:del w:id="1745" w:author="冯 晓涵" w:date="2021-08-28T23:39:00Z"/>
                <w:rFonts w:ascii="Times New Roman" w:hAnsi="Times New Roman" w:cs="Times New Roman"/>
              </w:rPr>
            </w:pPr>
            <w:del w:id="1746" w:author="冯 晓涵" w:date="2021-08-28T23:39:00Z">
              <w:r w:rsidRPr="00162937" w:rsidDel="00A70F43">
                <w:rPr>
                  <w:rFonts w:ascii="Times New Roman" w:hAnsi="Times New Roman" w:cs="Times New Roman"/>
                </w:rPr>
                <w:delText>0(yellow)</w:delText>
              </w:r>
              <w:bookmarkStart w:id="1747" w:name="_Toc81214149"/>
              <w:bookmarkEnd w:id="1747"/>
            </w:del>
          </w:p>
        </w:tc>
        <w:tc>
          <w:tcPr>
            <w:tcW w:w="1727" w:type="dxa"/>
          </w:tcPr>
          <w:p w14:paraId="63024288" w14:textId="73E8B1DD" w:rsidR="00F73856" w:rsidRPr="00162937" w:rsidDel="00A70F43" w:rsidRDefault="00F73856" w:rsidP="00AD3DB2">
            <w:pPr>
              <w:spacing w:before="156"/>
              <w:rPr>
                <w:del w:id="1748" w:author="冯 晓涵" w:date="2021-08-28T23:39:00Z"/>
                <w:rFonts w:ascii="Times New Roman" w:hAnsi="Times New Roman" w:cs="Times New Roman"/>
              </w:rPr>
            </w:pPr>
            <w:del w:id="1749" w:author="冯 晓涵" w:date="2021-08-28T23:39:00Z">
              <w:r w:rsidRPr="00162937" w:rsidDel="00A70F43">
                <w:rPr>
                  <w:rFonts w:ascii="Times New Roman" w:hAnsi="Times New Roman" w:cs="Times New Roman"/>
                </w:rPr>
                <w:delText>1(purple)</w:delText>
              </w:r>
              <w:bookmarkStart w:id="1750" w:name="_Toc81214150"/>
              <w:bookmarkEnd w:id="1750"/>
            </w:del>
          </w:p>
        </w:tc>
        <w:tc>
          <w:tcPr>
            <w:tcW w:w="1727" w:type="dxa"/>
          </w:tcPr>
          <w:p w14:paraId="68BF4F3E" w14:textId="2FDC7EEA" w:rsidR="00F73856" w:rsidRPr="00162937" w:rsidDel="00A70F43" w:rsidRDefault="00F73856" w:rsidP="00AD3DB2">
            <w:pPr>
              <w:spacing w:before="156"/>
              <w:rPr>
                <w:del w:id="1751" w:author="冯 晓涵" w:date="2021-08-28T23:39:00Z"/>
                <w:rFonts w:ascii="Times New Roman" w:hAnsi="Times New Roman" w:cs="Times New Roman"/>
              </w:rPr>
            </w:pPr>
            <w:del w:id="1752" w:author="冯 晓涵" w:date="2021-08-28T23:39:00Z">
              <w:r w:rsidRPr="00162937" w:rsidDel="00A70F43">
                <w:rPr>
                  <w:rFonts w:ascii="Times New Roman" w:hAnsi="Times New Roman" w:cs="Times New Roman"/>
                </w:rPr>
                <w:delText>2(red)</w:delText>
              </w:r>
              <w:bookmarkStart w:id="1753" w:name="_Toc81214151"/>
              <w:bookmarkEnd w:id="1753"/>
            </w:del>
          </w:p>
        </w:tc>
        <w:tc>
          <w:tcPr>
            <w:tcW w:w="1663" w:type="dxa"/>
          </w:tcPr>
          <w:p w14:paraId="0E4FF6B0" w14:textId="735D15B4" w:rsidR="00F73856" w:rsidRPr="00162937" w:rsidDel="00A70F43" w:rsidRDefault="00F73856" w:rsidP="00AD3DB2">
            <w:pPr>
              <w:spacing w:before="156"/>
              <w:rPr>
                <w:del w:id="1754" w:author="冯 晓涵" w:date="2021-08-28T23:39:00Z"/>
                <w:rFonts w:ascii="Times New Roman" w:hAnsi="Times New Roman" w:cs="Times New Roman"/>
              </w:rPr>
            </w:pPr>
            <w:del w:id="1755" w:author="冯 晓涵" w:date="2021-08-28T23:39:00Z">
              <w:r w:rsidRPr="00162937" w:rsidDel="00A70F43">
                <w:rPr>
                  <w:rFonts w:ascii="Times New Roman" w:hAnsi="Times New Roman" w:cs="Times New Roman"/>
                </w:rPr>
                <w:delText>3(blue)</w:delText>
              </w:r>
              <w:bookmarkStart w:id="1756" w:name="_Toc81214152"/>
              <w:bookmarkEnd w:id="1756"/>
            </w:del>
          </w:p>
        </w:tc>
        <w:bookmarkStart w:id="1757" w:name="_Toc81214153"/>
        <w:bookmarkEnd w:id="1757"/>
      </w:tr>
      <w:tr w:rsidR="00F73856" w:rsidRPr="00162937" w:rsidDel="00A70F43" w14:paraId="67CD60E3" w14:textId="57DD7A2E" w:rsidTr="00F73856">
        <w:trPr>
          <w:del w:id="1758" w:author="冯 晓涵" w:date="2021-08-28T23:39:00Z"/>
        </w:trPr>
        <w:tc>
          <w:tcPr>
            <w:tcW w:w="1457" w:type="dxa"/>
          </w:tcPr>
          <w:p w14:paraId="6952C2FE" w14:textId="25E5ED2D" w:rsidR="00F73856" w:rsidRPr="00162937" w:rsidDel="00A70F43" w:rsidRDefault="00F73856" w:rsidP="00AD3DB2">
            <w:pPr>
              <w:spacing w:before="156"/>
              <w:rPr>
                <w:del w:id="1759" w:author="冯 晓涵" w:date="2021-08-28T23:39:00Z"/>
                <w:rFonts w:ascii="Times New Roman" w:hAnsi="Times New Roman" w:cs="Times New Roman"/>
              </w:rPr>
            </w:pPr>
            <w:del w:id="1760" w:author="冯 晓涵" w:date="2021-08-28T23:39:00Z">
              <w:r w:rsidRPr="00162937" w:rsidDel="00A70F43">
                <w:rPr>
                  <w:rFonts w:ascii="Times New Roman" w:hAnsi="Times New Roman" w:cs="Times New Roman"/>
                </w:rPr>
                <w:delText>Score-decile</w:delText>
              </w:r>
              <w:bookmarkStart w:id="1761" w:name="_Toc81214154"/>
              <w:bookmarkEnd w:id="1761"/>
            </w:del>
          </w:p>
        </w:tc>
        <w:tc>
          <w:tcPr>
            <w:tcW w:w="1722" w:type="dxa"/>
          </w:tcPr>
          <w:p w14:paraId="12E03432" w14:textId="58CB7C31" w:rsidR="00F73856" w:rsidRPr="00162937" w:rsidDel="00A70F43" w:rsidRDefault="00F73856" w:rsidP="00AD3DB2">
            <w:pPr>
              <w:spacing w:before="156"/>
              <w:rPr>
                <w:del w:id="1762" w:author="冯 晓涵" w:date="2021-08-28T23:39:00Z"/>
                <w:rFonts w:ascii="Times New Roman" w:hAnsi="Times New Roman" w:cs="Times New Roman"/>
              </w:rPr>
            </w:pPr>
            <w:del w:id="1763" w:author="冯 晓涵" w:date="2021-08-28T23:39:00Z">
              <w:r w:rsidRPr="00162937" w:rsidDel="00A70F43">
                <w:rPr>
                  <w:rFonts w:ascii="Times New Roman" w:hAnsi="Times New Roman" w:cs="Times New Roman"/>
                </w:rPr>
                <w:delText>D</w:delText>
              </w:r>
              <w:r w:rsidR="00194F73" w:rsidRPr="00162937" w:rsidDel="00A70F43">
                <w:rPr>
                  <w:rFonts w:ascii="Times New Roman" w:hAnsi="Times New Roman" w:cs="Times New Roman"/>
                </w:rPr>
                <w:delText>ark</w:delText>
              </w:r>
              <w:r w:rsidRPr="00162937" w:rsidDel="00A70F43">
                <w:rPr>
                  <w:rFonts w:ascii="Times New Roman" w:hAnsi="Times New Roman" w:cs="Times New Roman"/>
                </w:rPr>
                <w:delText xml:space="preserve"> red 1</w:delText>
              </w:r>
              <w:bookmarkStart w:id="1764" w:name="_Toc81214155"/>
              <w:bookmarkEnd w:id="1764"/>
            </w:del>
          </w:p>
        </w:tc>
        <w:tc>
          <w:tcPr>
            <w:tcW w:w="1727" w:type="dxa"/>
          </w:tcPr>
          <w:p w14:paraId="3E3F0D2C" w14:textId="2B9708FC" w:rsidR="00F73856" w:rsidRPr="00162937" w:rsidDel="00A70F43" w:rsidRDefault="00194F73" w:rsidP="00AD3DB2">
            <w:pPr>
              <w:spacing w:before="156"/>
              <w:rPr>
                <w:del w:id="1765" w:author="冯 晓涵" w:date="2021-08-28T23:39:00Z"/>
                <w:rFonts w:ascii="Times New Roman" w:hAnsi="Times New Roman" w:cs="Times New Roman"/>
              </w:rPr>
            </w:pPr>
            <w:del w:id="1766" w:author="冯 晓涵" w:date="2021-08-28T23:39:00Z">
              <w:r w:rsidRPr="00162937" w:rsidDel="00A70F43">
                <w:rPr>
                  <w:rFonts w:ascii="Times New Roman" w:hAnsi="Times New Roman" w:cs="Times New Roman"/>
                </w:rPr>
                <w:delText xml:space="preserve">Red and </w:delText>
              </w:r>
              <w:r w:rsidR="00F73856" w:rsidRPr="00162937" w:rsidDel="00A70F43">
                <w:rPr>
                  <w:rFonts w:ascii="Times New Roman" w:hAnsi="Times New Roman" w:cs="Times New Roman"/>
                </w:rPr>
                <w:delText>Light red (3-5)</w:delText>
              </w:r>
              <w:bookmarkStart w:id="1767" w:name="_Toc81214156"/>
              <w:bookmarkEnd w:id="1767"/>
            </w:del>
          </w:p>
        </w:tc>
        <w:tc>
          <w:tcPr>
            <w:tcW w:w="1727" w:type="dxa"/>
          </w:tcPr>
          <w:p w14:paraId="13E934DE" w14:textId="2D4AD230" w:rsidR="00F73856" w:rsidRPr="00162937" w:rsidDel="00A70F43" w:rsidRDefault="00F73856" w:rsidP="00AD3DB2">
            <w:pPr>
              <w:spacing w:before="156"/>
              <w:rPr>
                <w:del w:id="1768" w:author="冯 晓涵" w:date="2021-08-28T23:39:00Z"/>
                <w:rFonts w:ascii="Times New Roman" w:hAnsi="Times New Roman" w:cs="Times New Roman"/>
              </w:rPr>
            </w:pPr>
            <w:del w:id="1769" w:author="冯 晓涵" w:date="2021-08-28T23:39:00Z">
              <w:r w:rsidRPr="00162937" w:rsidDel="00A70F43">
                <w:rPr>
                  <w:rFonts w:ascii="Times New Roman" w:hAnsi="Times New Roman" w:cs="Times New Roman"/>
                </w:rPr>
                <w:delText>Most red and light blue (2-7)</w:delText>
              </w:r>
              <w:bookmarkStart w:id="1770" w:name="_Toc81214157"/>
              <w:bookmarkEnd w:id="1770"/>
            </w:del>
          </w:p>
        </w:tc>
        <w:tc>
          <w:tcPr>
            <w:tcW w:w="1663" w:type="dxa"/>
          </w:tcPr>
          <w:p w14:paraId="749DE0FE" w14:textId="1993D84B" w:rsidR="00F73856" w:rsidRPr="00162937" w:rsidDel="00A70F43" w:rsidRDefault="00194F73" w:rsidP="00AD3DB2">
            <w:pPr>
              <w:spacing w:before="156"/>
              <w:rPr>
                <w:del w:id="1771" w:author="冯 晓涵" w:date="2021-08-28T23:39:00Z"/>
                <w:rFonts w:ascii="Times New Roman" w:hAnsi="Times New Roman" w:cs="Times New Roman"/>
              </w:rPr>
            </w:pPr>
            <w:del w:id="1772" w:author="冯 晓涵" w:date="2021-08-28T23:39:00Z">
              <w:r w:rsidRPr="00162937" w:rsidDel="00A70F43">
                <w:rPr>
                  <w:rFonts w:ascii="Times New Roman" w:hAnsi="Times New Roman" w:cs="Times New Roman"/>
                </w:rPr>
                <w:delText xml:space="preserve">Most Blue </w:delText>
              </w:r>
              <w:r w:rsidR="001832A9" w:rsidRPr="00162937" w:rsidDel="00A70F43">
                <w:rPr>
                  <w:rFonts w:ascii="Times New Roman" w:hAnsi="Times New Roman" w:cs="Times New Roman"/>
                </w:rPr>
                <w:delText>7</w:delText>
              </w:r>
              <w:r w:rsidR="00F73856" w:rsidRPr="00162937" w:rsidDel="00A70F43">
                <w:rPr>
                  <w:rFonts w:ascii="Times New Roman" w:hAnsi="Times New Roman" w:cs="Times New Roman"/>
                </w:rPr>
                <w:delText>-10</w:delText>
              </w:r>
              <w:bookmarkStart w:id="1773" w:name="_Toc81214158"/>
              <w:bookmarkEnd w:id="1773"/>
            </w:del>
          </w:p>
        </w:tc>
        <w:bookmarkStart w:id="1774" w:name="_Toc81214159"/>
        <w:bookmarkEnd w:id="1774"/>
      </w:tr>
    </w:tbl>
    <w:p w14:paraId="01EB6177" w14:textId="4E47FAC8" w:rsidR="00A31D3C" w:rsidRPr="0077129D" w:rsidDel="0077129D" w:rsidRDefault="00A31D3C" w:rsidP="00111A54">
      <w:pPr>
        <w:spacing w:before="156"/>
        <w:rPr>
          <w:del w:id="1775" w:author="冯 晓涵" w:date="2021-08-29T23:18:00Z"/>
          <w:rFonts w:ascii="Tahoma" w:eastAsiaTheme="minorEastAsia" w:hAnsi="Tahoma" w:cs="Tahoma"/>
          <w:rPrChange w:id="1776" w:author="冯 晓涵" w:date="2021-08-29T23:18:00Z">
            <w:rPr>
              <w:del w:id="1777" w:author="冯 晓涵" w:date="2021-08-29T23:18:00Z"/>
              <w:rFonts w:ascii="Tahoma" w:hAnsi="Tahoma" w:cs="Tahoma"/>
            </w:rPr>
          </w:rPrChange>
        </w:rPr>
      </w:pPr>
      <w:bookmarkStart w:id="1778" w:name="_Toc81214160"/>
      <w:bookmarkEnd w:id="1778"/>
    </w:p>
    <w:p w14:paraId="32D8CDD1" w14:textId="4726C47B" w:rsidR="00722C24" w:rsidRPr="00722C24" w:rsidRDefault="00671CFD" w:rsidP="000524BA">
      <w:pPr>
        <w:pStyle w:val="Heading2"/>
        <w:numPr>
          <w:ilvl w:val="0"/>
          <w:numId w:val="12"/>
        </w:numPr>
        <w:spacing w:before="156"/>
        <w:rPr>
          <w:rFonts w:ascii="Tahoma" w:hAnsi="Tahoma" w:cs="Tahoma"/>
          <w:b w:val="0"/>
          <w:bCs w:val="0"/>
        </w:rPr>
      </w:pPr>
      <w:bookmarkStart w:id="1779" w:name="_Toc81214161"/>
      <w:r w:rsidRPr="00371514">
        <w:rPr>
          <w:rFonts w:ascii="Tahoma" w:hAnsi="Tahoma" w:cs="Tahoma" w:hint="eastAsia"/>
          <w:b w:val="0"/>
          <w:bCs w:val="0"/>
        </w:rPr>
        <w:t>D</w:t>
      </w:r>
      <w:r w:rsidRPr="00371514">
        <w:rPr>
          <w:rFonts w:ascii="Tahoma" w:hAnsi="Tahoma" w:cs="Tahoma"/>
          <w:b w:val="0"/>
          <w:bCs w:val="0"/>
        </w:rPr>
        <w:t>iscussion</w:t>
      </w:r>
      <w:bookmarkEnd w:id="1779"/>
    </w:p>
    <w:p w14:paraId="3FE30EB1" w14:textId="45486896" w:rsidR="00722C24" w:rsidRPr="00022DAE" w:rsidRDefault="0010160A" w:rsidP="00B47067">
      <w:pPr>
        <w:spacing w:before="156"/>
        <w:rPr>
          <w:rFonts w:ascii="Tahoma" w:eastAsiaTheme="minorEastAsia" w:hAnsi="Tahoma" w:cs="Tahoma"/>
          <w:rPrChange w:id="1780" w:author="冯 晓涵" w:date="2021-08-30T00:03:00Z">
            <w:rPr>
              <w:rFonts w:ascii="Tahoma" w:hAnsi="Tahoma" w:cs="Tahoma"/>
              <w:sz w:val="22"/>
            </w:rPr>
          </w:rPrChange>
        </w:rPr>
      </w:pPr>
      <w:r w:rsidRPr="00081F39">
        <w:rPr>
          <w:rFonts w:ascii="Tahoma" w:hAnsi="Tahoma" w:cs="Tahoma"/>
        </w:rPr>
        <w:t xml:space="preserve">From the </w:t>
      </w:r>
      <w:del w:id="1781" w:author="冯 晓涵" w:date="2021-08-29T18:17:00Z">
        <w:r w:rsidRPr="00081F39" w:rsidDel="00BB3AFC">
          <w:rPr>
            <w:rFonts w:ascii="Tahoma" w:hAnsi="Tahoma" w:cs="Tahoma" w:hint="eastAsia"/>
          </w:rPr>
          <w:delText>randomly selected</w:delText>
        </w:r>
      </w:del>
      <w:ins w:id="1782" w:author="冯 晓涵" w:date="2021-08-29T18:17:00Z">
        <w:r w:rsidR="00BB3AFC">
          <w:rPr>
            <w:rFonts w:ascii="Tahoma" w:hAnsi="Tahoma" w:cs="Tahoma" w:hint="eastAsia"/>
          </w:rPr>
          <w:t>two</w:t>
        </w:r>
      </w:ins>
      <w:r w:rsidRPr="00081F39">
        <w:rPr>
          <w:rFonts w:ascii="Tahoma" w:hAnsi="Tahoma" w:cs="Tahoma"/>
        </w:rPr>
        <w:t xml:space="preserve"> example</w:t>
      </w:r>
      <w:ins w:id="1783" w:author="冯 晓涵" w:date="2021-08-29T18:17:00Z">
        <w:r w:rsidR="00BB3AFC">
          <w:rPr>
            <w:rFonts w:ascii="Tahoma" w:hAnsi="Tahoma" w:cs="Tahoma"/>
          </w:rPr>
          <w:t>s</w:t>
        </w:r>
      </w:ins>
      <w:r w:rsidRPr="00081F39">
        <w:rPr>
          <w:rFonts w:ascii="Tahoma" w:hAnsi="Tahoma" w:cs="Tahoma"/>
        </w:rPr>
        <w:t xml:space="preserve"> of the f</w:t>
      </w:r>
      <w:r w:rsidR="00B47067" w:rsidRPr="00081F39">
        <w:rPr>
          <w:rFonts w:ascii="Tahoma" w:hAnsi="Tahoma" w:cs="Tahoma"/>
        </w:rPr>
        <w:t>orce plot</w:t>
      </w:r>
      <w:r w:rsidRPr="00081F39">
        <w:rPr>
          <w:rFonts w:ascii="Tahoma" w:hAnsi="Tahoma" w:cs="Tahoma"/>
        </w:rPr>
        <w:t>, we find that the contribution of 7 domains var</w:t>
      </w:r>
      <w:r w:rsidR="00B1209D">
        <w:rPr>
          <w:rFonts w:ascii="Tahoma" w:hAnsi="Tahoma" w:cs="Tahoma"/>
        </w:rPr>
        <w:t>ies</w:t>
      </w:r>
      <w:r w:rsidRPr="00081F39">
        <w:rPr>
          <w:rFonts w:ascii="Tahoma" w:hAnsi="Tahoma" w:cs="Tahoma"/>
        </w:rPr>
        <w:t xml:space="preserve"> a lot in these areas. T</w:t>
      </w:r>
      <w:r w:rsidRPr="00081F39">
        <w:rPr>
          <w:rFonts w:ascii="Tahoma" w:hAnsi="Tahoma" w:cs="Tahoma" w:hint="eastAsia"/>
        </w:rPr>
        <w:t>hey</w:t>
      </w:r>
      <w:r w:rsidRPr="00081F39">
        <w:rPr>
          <w:rFonts w:ascii="Tahoma" w:hAnsi="Tahoma" w:cs="Tahoma"/>
        </w:rPr>
        <w:t xml:space="preserve"> can have positive or negative effect</w:t>
      </w:r>
      <w:r w:rsidR="00B1209D">
        <w:rPr>
          <w:rFonts w:ascii="Tahoma" w:hAnsi="Tahoma" w:cs="Tahoma"/>
        </w:rPr>
        <w:t>s</w:t>
      </w:r>
      <w:r w:rsidRPr="00081F39">
        <w:rPr>
          <w:rFonts w:ascii="Tahoma" w:hAnsi="Tahoma" w:cs="Tahoma"/>
        </w:rPr>
        <w:t xml:space="preserve"> in different areas</w:t>
      </w:r>
      <w:r w:rsidR="00346CD1" w:rsidRPr="00081F39">
        <w:rPr>
          <w:rFonts w:ascii="Tahoma" w:hAnsi="Tahoma" w:cs="Tahoma"/>
        </w:rPr>
        <w:t>. T</w:t>
      </w:r>
      <w:r w:rsidR="00346CD1" w:rsidRPr="00081F39">
        <w:rPr>
          <w:rFonts w:ascii="Tahoma" w:hAnsi="Tahoma" w:cs="Tahoma" w:hint="eastAsia"/>
        </w:rPr>
        <w:t>h</w:t>
      </w:r>
      <w:r w:rsidR="00346CD1" w:rsidRPr="00081F39">
        <w:rPr>
          <w:rFonts w:ascii="Tahoma" w:hAnsi="Tahoma" w:cs="Tahoma"/>
        </w:rPr>
        <w:t xml:space="preserve">eir </w:t>
      </w:r>
      <w:r w:rsidR="00346CD1" w:rsidRPr="00081F39">
        <w:rPr>
          <w:rFonts w:ascii="Tahoma" w:hAnsi="Tahoma" w:cs="Tahoma"/>
        </w:rPr>
        <w:lastRenderedPageBreak/>
        <w:t>absolute contribution can also be the largest in one area but be the smallest in another area.</w:t>
      </w:r>
      <w:ins w:id="1784" w:author="冯 晓涵" w:date="2021-08-29T19:33:00Z">
        <w:r w:rsidR="00722C24">
          <w:rPr>
            <w:rFonts w:ascii="Tahoma" w:hAnsi="Tahoma" w:cs="Tahoma"/>
          </w:rPr>
          <w:t xml:space="preserve"> </w:t>
        </w:r>
      </w:ins>
      <w:del w:id="1785" w:author="Chen, Huanfa" w:date="2021-08-26T11:02:00Z">
        <w:r w:rsidR="00346CD1" w:rsidRPr="00081F39" w:rsidDel="00C7561E">
          <w:rPr>
            <w:rFonts w:ascii="Tahoma" w:hAnsi="Tahoma" w:cs="Tahoma"/>
          </w:rPr>
          <w:delText xml:space="preserve"> Besides, </w:delText>
        </w:r>
      </w:del>
      <w:ins w:id="1786" w:author="Chen, Huanfa" w:date="2021-08-26T11:02:00Z">
        <w:del w:id="1787" w:author="冯 晓涵" w:date="2021-08-29T18:19:00Z">
          <w:r w:rsidR="00C7561E" w:rsidDel="00BB3AFC">
            <w:rPr>
              <w:rFonts w:ascii="Tahoma" w:hAnsi="Tahoma" w:cs="Tahoma"/>
            </w:rPr>
            <w:delText xml:space="preserve"> </w:delText>
          </w:r>
        </w:del>
      </w:ins>
      <w:del w:id="1788" w:author="Chen, Huanfa" w:date="2021-08-26T11:02:00Z">
        <w:r w:rsidR="00346CD1" w:rsidRPr="00081F39" w:rsidDel="00C7561E">
          <w:rPr>
            <w:rFonts w:ascii="Tahoma" w:hAnsi="Tahoma" w:cs="Tahoma"/>
          </w:rPr>
          <w:delText>i</w:delText>
        </w:r>
      </w:del>
      <w:ins w:id="1789" w:author="Chen, Huanfa" w:date="2021-08-26T11:02:00Z">
        <w:r w:rsidR="00C7561E">
          <w:rPr>
            <w:rFonts w:ascii="Tahoma" w:hAnsi="Tahoma" w:cs="Tahoma"/>
          </w:rPr>
          <w:t>I</w:t>
        </w:r>
      </w:ins>
      <w:r w:rsidR="00346CD1" w:rsidRPr="00081F39">
        <w:rPr>
          <w:rFonts w:ascii="Tahoma" w:hAnsi="Tahoma" w:cs="Tahoma"/>
        </w:rPr>
        <w:t>f</w:t>
      </w:r>
      <w:r w:rsidR="00161FFC" w:rsidRPr="00081F39">
        <w:rPr>
          <w:rFonts w:ascii="Tahoma" w:hAnsi="Tahoma" w:cs="Tahoma"/>
        </w:rPr>
        <w:t xml:space="preserve"> the contribution in LSOAs </w:t>
      </w:r>
      <w:r w:rsidR="00985C8C" w:rsidRPr="00081F39">
        <w:rPr>
          <w:rFonts w:ascii="Tahoma" w:hAnsi="Tahoma" w:cs="Tahoma"/>
        </w:rPr>
        <w:t>is</w:t>
      </w:r>
      <w:r w:rsidR="00161FFC" w:rsidRPr="00081F39">
        <w:rPr>
          <w:rFonts w:ascii="Tahoma" w:hAnsi="Tahoma" w:cs="Tahoma"/>
        </w:rPr>
        <w:t xml:space="preserve"> of the same weight for seven domains, the scatter plot should </w:t>
      </w:r>
      <w:r w:rsidR="00161FFC" w:rsidRPr="00A7035A">
        <w:rPr>
          <w:rFonts w:ascii="Tahoma" w:hAnsi="Tahoma" w:cs="Tahoma"/>
          <w:sz w:val="22"/>
          <w:rPrChange w:id="1790" w:author="冯 晓涵" w:date="2021-08-29T19:10:00Z">
            <w:rPr>
              <w:rFonts w:ascii="Tahoma" w:hAnsi="Tahoma" w:cs="Tahoma"/>
            </w:rPr>
          </w:rPrChange>
        </w:rPr>
        <w:t>b</w:t>
      </w:r>
      <w:r w:rsidR="00161FFC" w:rsidRPr="00A7035A">
        <w:rPr>
          <w:rFonts w:ascii="Tahoma" w:hAnsi="Tahoma" w:cs="Tahoma"/>
          <w:sz w:val="22"/>
          <w:rPrChange w:id="1791" w:author="冯 晓涵" w:date="2021-08-29T19:10:00Z">
            <w:rPr>
              <w:rFonts w:ascii="Tahoma" w:hAnsi="Tahoma" w:cs="Tahoma"/>
              <w:szCs w:val="21"/>
            </w:rPr>
          </w:rPrChange>
        </w:rPr>
        <w:t>e like a line</w:t>
      </w:r>
      <w:r w:rsidR="00161FFC" w:rsidRPr="00081F39">
        <w:rPr>
          <w:rFonts w:ascii="Tahoma" w:hAnsi="Tahoma" w:cs="Tahoma"/>
        </w:rPr>
        <w:t xml:space="preserve">ar line. However, most of them behave from the </w:t>
      </w:r>
      <w:del w:id="1792" w:author="冯 晓涵" w:date="2021-08-29T18:18:00Z">
        <w:r w:rsidR="00161FFC" w:rsidRPr="00081F39" w:rsidDel="00BB3AFC">
          <w:rPr>
            <w:rFonts w:ascii="Tahoma" w:hAnsi="Tahoma" w:cs="Tahoma"/>
          </w:rPr>
          <w:delText>superlinear</w:delText>
        </w:r>
      </w:del>
      <w:ins w:id="1793" w:author="冯 晓涵" w:date="2021-08-29T18:18:00Z">
        <w:r w:rsidR="00BB3AFC" w:rsidRPr="00081F39">
          <w:rPr>
            <w:rFonts w:ascii="Tahoma" w:hAnsi="Tahoma" w:cs="Tahoma"/>
          </w:rPr>
          <w:t>superliner</w:t>
        </w:r>
      </w:ins>
      <w:r w:rsidR="00161FFC" w:rsidRPr="00081F39">
        <w:rPr>
          <w:rFonts w:ascii="Tahoma" w:hAnsi="Tahoma" w:cs="Tahoma"/>
        </w:rPr>
        <w:t xml:space="preserve"> at the beginning to</w:t>
      </w:r>
      <w:r w:rsidR="00985C8C" w:rsidRPr="00081F39">
        <w:rPr>
          <w:rFonts w:ascii="Tahoma" w:hAnsi="Tahoma" w:cs="Tahoma"/>
        </w:rPr>
        <w:t xml:space="preserve"> </w:t>
      </w:r>
      <w:r w:rsidR="00985C8C" w:rsidRPr="00081F39">
        <w:rPr>
          <w:rFonts w:ascii="Tahoma" w:hAnsi="Tahoma" w:cs="Tahoma" w:hint="eastAsia"/>
        </w:rPr>
        <w:t>the</w:t>
      </w:r>
      <w:r w:rsidR="00161FFC" w:rsidRPr="00081F39">
        <w:rPr>
          <w:rFonts w:ascii="Tahoma" w:hAnsi="Tahoma" w:cs="Tahoma"/>
        </w:rPr>
        <w:t xml:space="preserve"> sublinear at last, which means when the domain scores are below the average, the increase of score’s value will </w:t>
      </w:r>
      <w:r w:rsidR="0026361E" w:rsidRPr="00081F39">
        <w:rPr>
          <w:rFonts w:ascii="Tahoma" w:hAnsi="Tahoma" w:cs="Tahoma" w:hint="eastAsia"/>
        </w:rPr>
        <w:t>s</w:t>
      </w:r>
      <w:r w:rsidR="0026361E" w:rsidRPr="00081F39">
        <w:rPr>
          <w:rFonts w:ascii="Tahoma" w:hAnsi="Tahoma" w:cs="Tahoma"/>
        </w:rPr>
        <w:t>peed up the growth of</w:t>
      </w:r>
      <w:r w:rsidR="00161FFC" w:rsidRPr="00081F39">
        <w:rPr>
          <w:rFonts w:ascii="Tahoma" w:hAnsi="Tahoma" w:cs="Tahoma"/>
        </w:rPr>
        <w:t xml:space="preserve"> Shapley value, while when the score is large, the increment of </w:t>
      </w:r>
      <w:r w:rsidR="00B1209D">
        <w:rPr>
          <w:rFonts w:ascii="Tahoma" w:hAnsi="Tahoma" w:cs="Tahoma"/>
        </w:rPr>
        <w:t xml:space="preserve">the </w:t>
      </w:r>
      <w:r w:rsidR="00161FFC" w:rsidRPr="00081F39">
        <w:rPr>
          <w:rFonts w:ascii="Tahoma" w:hAnsi="Tahoma" w:cs="Tahoma"/>
        </w:rPr>
        <w:t>score will not significantly improve its contribution to IMD.</w:t>
      </w:r>
      <w:r w:rsidR="004308E1" w:rsidRPr="00081F39">
        <w:rPr>
          <w:rFonts w:ascii="Tahoma" w:hAnsi="Tahoma" w:cs="Tahoma"/>
        </w:rPr>
        <w:t xml:space="preserve"> Moreover, f</w:t>
      </w:r>
      <w:r w:rsidR="0026361E" w:rsidRPr="00081F39">
        <w:rPr>
          <w:rFonts w:ascii="Tahoma" w:hAnsi="Tahoma" w:cs="Tahoma"/>
        </w:rPr>
        <w:t xml:space="preserve">or lower-than-average points, they are more concentrated but </w:t>
      </w:r>
      <w:r w:rsidR="004308E1" w:rsidRPr="00081F39">
        <w:rPr>
          <w:rFonts w:ascii="Tahoma" w:hAnsi="Tahoma" w:cs="Tahoma"/>
        </w:rPr>
        <w:t>when the scores are high, the</w:t>
      </w:r>
      <w:r w:rsidR="0026361E" w:rsidRPr="00081F39">
        <w:rPr>
          <w:rFonts w:ascii="Tahoma" w:hAnsi="Tahoma" w:cs="Tahoma"/>
        </w:rPr>
        <w:t xml:space="preserve"> </w:t>
      </w:r>
      <w:r w:rsidR="004308E1" w:rsidRPr="00D857B2">
        <w:rPr>
          <w:rFonts w:ascii="Tahoma" w:hAnsi="Tahoma" w:cs="Tahoma"/>
        </w:rPr>
        <w:t>vertical dispersion</w:t>
      </w:r>
      <w:r w:rsidR="004308E1">
        <w:rPr>
          <w:rFonts w:ascii="Tahoma" w:hAnsi="Tahoma" w:cs="Tahoma"/>
        </w:rPr>
        <w:t xml:space="preserve"> </w:t>
      </w:r>
      <w:r w:rsidR="004308E1" w:rsidRPr="00081F39">
        <w:rPr>
          <w:rFonts w:ascii="Tahoma" w:hAnsi="Tahoma" w:cs="Tahoma"/>
        </w:rPr>
        <w:t xml:space="preserve">of the scatter plot </w:t>
      </w:r>
      <w:r w:rsidR="00B1209D">
        <w:rPr>
          <w:rFonts w:ascii="Tahoma" w:hAnsi="Tahoma" w:cs="Tahoma"/>
        </w:rPr>
        <w:t>is</w:t>
      </w:r>
      <w:r w:rsidR="004308E1" w:rsidRPr="00081F39">
        <w:rPr>
          <w:rFonts w:ascii="Tahoma" w:hAnsi="Tahoma" w:cs="Tahoma"/>
        </w:rPr>
        <w:t xml:space="preserve"> large. </w:t>
      </w:r>
      <w:r w:rsidR="004308E1" w:rsidRPr="00D857B2">
        <w:rPr>
          <w:rFonts w:ascii="Tahoma" w:hAnsi="Tahoma" w:cs="Tahoma"/>
        </w:rPr>
        <w:t>This might result from non-linear interaction effects in the model</w:t>
      </w:r>
      <w:r w:rsidR="004308E1" w:rsidRPr="00D857B2">
        <w:rPr>
          <w:rFonts w:ascii="Tahoma" w:hAnsi="Tahoma" w:cs="Tahoma" w:hint="eastAsia"/>
        </w:rPr>
        <w:t xml:space="preserve"> </w:t>
      </w:r>
      <w:r w:rsidR="004308E1" w:rsidRPr="00D857B2">
        <w:rPr>
          <w:rFonts w:ascii="Tahoma" w:hAnsi="Tahoma" w:cs="Tahoma"/>
        </w:rPr>
        <w:t>between</w:t>
      </w:r>
      <w:r w:rsidR="004308E1">
        <w:rPr>
          <w:rFonts w:ascii="Tahoma" w:hAnsi="Tahoma" w:cs="Tahoma"/>
        </w:rPr>
        <w:t xml:space="preserve"> different domains</w:t>
      </w:r>
      <w:r w:rsidR="004308E1" w:rsidRPr="00D857B2">
        <w:rPr>
          <w:rFonts w:ascii="Tahoma" w:hAnsi="Tahoma" w:cs="Tahoma"/>
        </w:rPr>
        <w:t>.</w:t>
      </w:r>
      <w:r w:rsidR="00E563AD">
        <w:rPr>
          <w:rFonts w:ascii="Tahoma" w:hAnsi="Tahoma" w:cs="Tahoma"/>
        </w:rPr>
        <w:t xml:space="preserve"> Just as</w:t>
      </w:r>
      <w:del w:id="1794" w:author="Chen, Huanfa" w:date="2021-08-26T11:02:00Z">
        <w:r w:rsidR="00E563AD" w:rsidDel="005F128E">
          <w:rPr>
            <w:rFonts w:ascii="Tahoma" w:hAnsi="Tahoma" w:cs="Tahoma"/>
          </w:rPr>
          <w:delText xml:space="preserve"> </w:delText>
        </w:r>
      </w:del>
      <w:r w:rsidR="00E563AD">
        <w:rPr>
          <w:rFonts w:ascii="Tahoma" w:hAnsi="Tahoma" w:cs="Tahoma"/>
        </w:rPr>
        <w:t xml:space="preserve"> </w:t>
      </w:r>
      <w:r w:rsidR="00E563AD" w:rsidRPr="00A7035A">
        <w:rPr>
          <w:rFonts w:ascii="Tahoma" w:hAnsi="Tahoma" w:cs="Tahoma"/>
          <w:rPrChange w:id="1795" w:author="冯 晓涵" w:date="2021-08-29T19:11:00Z">
            <w:rPr>
              <w:rFonts w:ascii="Tahoma" w:hAnsi="Tahoma" w:cs="Tahoma"/>
              <w:sz w:val="22"/>
            </w:rPr>
          </w:rPrChange>
        </w:rPr>
        <w:fldChar w:fldCharType="begin" w:fldLock="1"/>
      </w:r>
      <w:r w:rsidR="00955029" w:rsidRPr="00A7035A">
        <w:rPr>
          <w:rFonts w:ascii="Tahoma" w:hAnsi="Tahoma" w:cs="Tahoma"/>
          <w:rPrChange w:id="1796" w:author="冯 晓涵" w:date="2021-08-29T19:11:00Z">
            <w:rPr>
              <w:rFonts w:ascii="Tahoma" w:hAnsi="Tahoma" w:cs="Tahoma"/>
              <w:sz w:val="22"/>
            </w:rPr>
          </w:rPrChange>
        </w:rPr>
        <w:instrText>ADDIN CSL_CITATION {"citationItems":[{"id":"ITEM-1","itemData":{"DOI":"10.1016/j.socscimed.2008.06.040","ISSN":"02779536","PMID":"18786752","abstract":"Recent studies have suggested that more deprived people tend to live in areas characterised by higher levels of environmental pollution. If generally true, these environmental inequities may combine to cause adverse effects on health and also exacerbate problems of confounding in epidemiological studies. Previous studies of environmental inequity have nevertheless indicated considerable complexity in the associations involved, which merit further investigation using more detailed data and more advanced analytical methods. This study investigates the ways in which environmental inequity in England varies in relation to: (a) different environmental pollutants (measured in different ways); (b) different aspects of socio-economic status; and (c) different geographical scales and contexts (urban vs. rural). Associations were analysed between the Index of Multiple Deprivation (IMD2004) and its domains and five sets of environmental pollutants (relating to road traffic, industry, electro-magnetic frequency radiation, disinfection by-products in drinking water and radon), measured in terms of proximity, emission intensity and environmental concentration. Associations were assessed using bivariate and multivariate correlation, and by comparing the highest and lowest quintiles of deprivation using Student's t-test and Hotelling's T2. Associations are generally weak (R2 &lt; 0.10), and vary depending on the specific measures used. Strongest associations occur with what can be regarded as contingent components of deprivation (e.g. crime, living environment, health) rather than causative factors such as income, employment or education. Associations also become stronger with increasing level of spatial aggregation. Overall, the results suggest that any triple jeopardy for health, and problems of confounding, associated with environmental inequities are likely to be limited. © 2008 Elsevier Ltd. All rights reserved.","author":[{"dropping-particle":"","family":"Briggs","given":"David","non-dropping-particle":"","parse-names":false,"suffix":""},{"dropping-particle":"","family":"Abellan","given":"Juan J.","non-dropping-particle":"","parse-names":false,"suffix":""},{"dropping-particle":"","family":"Fecht","given":"Daniela","non-dropping-particle":"","parse-names":false,"suffix":""}],"container-title":"Social Science and Medicine","id":"ITEM-1","issue":"10","issued":{"date-parts":[["2008","11","1"]]},"page":"1612-1629","publisher":"Pergamon","title":"Environmental inequity in England: Small area associations between socio-economic status and environmental pollution","type":"article-journal","volume":"67"},"uris":["http://www.mendeley.com/documents/?uuid=4f2c2124-be03-3503-86b6-81491d0043d7"]}],"mendeley":{"formattedCitation":"(Briggs, Abellan and Fecht, 2008)","manualFormatting":"Briggs et al. (2008)","plainTextFormattedCitation":"(Briggs, Abellan and Fecht, 2008)","previouslyFormattedCitation":"(Briggs, Abellan and Fecht, 2008)"},"properties":{"noteIndex":0},"schema":"https://github.com/citation-style-language/schema/raw/master/csl-citation.json"}</w:instrText>
      </w:r>
      <w:r w:rsidR="00E563AD" w:rsidRPr="00A7035A">
        <w:rPr>
          <w:rFonts w:ascii="Tahoma" w:hAnsi="Tahoma" w:cs="Tahoma"/>
          <w:rPrChange w:id="1797" w:author="冯 晓涵" w:date="2021-08-29T19:11:00Z">
            <w:rPr>
              <w:rFonts w:ascii="Tahoma" w:hAnsi="Tahoma" w:cs="Tahoma"/>
              <w:sz w:val="22"/>
            </w:rPr>
          </w:rPrChange>
        </w:rPr>
        <w:fldChar w:fldCharType="separate"/>
      </w:r>
      <w:r w:rsidR="00E563AD" w:rsidRPr="00A7035A">
        <w:rPr>
          <w:rFonts w:ascii="Tahoma" w:hAnsi="Tahoma" w:cs="Tahoma"/>
          <w:rPrChange w:id="1798" w:author="冯 晓涵" w:date="2021-08-29T19:11:00Z">
            <w:rPr>
              <w:rFonts w:ascii="Tahoma" w:hAnsi="Tahoma" w:cs="Tahoma"/>
              <w:sz w:val="22"/>
            </w:rPr>
          </w:rPrChange>
        </w:rPr>
        <w:t>Briggs et al. (2008)</w:t>
      </w:r>
      <w:r w:rsidR="00E563AD" w:rsidRPr="00A7035A">
        <w:rPr>
          <w:rFonts w:ascii="Tahoma" w:hAnsi="Tahoma" w:cs="Tahoma"/>
          <w:rPrChange w:id="1799" w:author="冯 晓涵" w:date="2021-08-29T19:11:00Z">
            <w:rPr>
              <w:rFonts w:ascii="Tahoma" w:hAnsi="Tahoma" w:cs="Tahoma"/>
              <w:sz w:val="22"/>
            </w:rPr>
          </w:rPrChange>
        </w:rPr>
        <w:fldChar w:fldCharType="end"/>
      </w:r>
      <w:r w:rsidR="00E563AD" w:rsidRPr="00A7035A">
        <w:rPr>
          <w:rFonts w:ascii="Tahoma" w:hAnsi="Tahoma" w:cs="Tahoma"/>
          <w:rPrChange w:id="1800" w:author="冯 晓涵" w:date="2021-08-29T19:11:00Z">
            <w:rPr>
              <w:rFonts w:ascii="Tahoma" w:hAnsi="Tahoma" w:cs="Tahoma"/>
              <w:sz w:val="22"/>
            </w:rPr>
          </w:rPrChange>
        </w:rPr>
        <w:t xml:space="preserve"> claim that it is hard to eliminate the influence from other domains because these domain</w:t>
      </w:r>
      <w:r w:rsidR="00B1209D" w:rsidRPr="00A7035A">
        <w:rPr>
          <w:rFonts w:ascii="Tahoma" w:hAnsi="Tahoma" w:cs="Tahoma"/>
          <w:rPrChange w:id="1801" w:author="冯 晓涵" w:date="2021-08-29T19:11:00Z">
            <w:rPr>
              <w:rFonts w:ascii="Tahoma" w:hAnsi="Tahoma" w:cs="Tahoma"/>
              <w:sz w:val="22"/>
            </w:rPr>
          </w:rPrChange>
        </w:rPr>
        <w:t>s</w:t>
      </w:r>
      <w:r w:rsidR="00E563AD" w:rsidRPr="00A7035A">
        <w:rPr>
          <w:rFonts w:ascii="Tahoma" w:hAnsi="Tahoma" w:cs="Tahoma"/>
          <w:rPrChange w:id="1802" w:author="冯 晓涵" w:date="2021-08-29T19:11:00Z">
            <w:rPr>
              <w:rFonts w:ascii="Tahoma" w:hAnsi="Tahoma" w:cs="Tahoma"/>
              <w:sz w:val="22"/>
            </w:rPr>
          </w:rPrChange>
        </w:rPr>
        <w:t xml:space="preserve"> are not independent </w:t>
      </w:r>
      <w:r w:rsidR="00B1209D" w:rsidRPr="00A7035A">
        <w:rPr>
          <w:rFonts w:ascii="Tahoma" w:hAnsi="Tahoma" w:cs="Tahoma"/>
          <w:rPrChange w:id="1803" w:author="冯 晓涵" w:date="2021-08-29T19:11:00Z">
            <w:rPr>
              <w:rFonts w:ascii="Tahoma" w:hAnsi="Tahoma" w:cs="Tahoma"/>
              <w:sz w:val="22"/>
            </w:rPr>
          </w:rPrChange>
        </w:rPr>
        <w:t>of</w:t>
      </w:r>
      <w:r w:rsidR="00E563AD" w:rsidRPr="00A7035A">
        <w:rPr>
          <w:rFonts w:ascii="Tahoma" w:hAnsi="Tahoma" w:cs="Tahoma"/>
          <w:rPrChange w:id="1804" w:author="冯 晓涵" w:date="2021-08-29T19:11:00Z">
            <w:rPr>
              <w:rFonts w:ascii="Tahoma" w:hAnsi="Tahoma" w:cs="Tahoma"/>
              <w:sz w:val="22"/>
            </w:rPr>
          </w:rPrChange>
        </w:rPr>
        <w:t xml:space="preserve"> each other. </w:t>
      </w:r>
    </w:p>
    <w:p w14:paraId="6A76ADEC" w14:textId="137653B2" w:rsidR="00BE78F7" w:rsidRDefault="00C06D1B" w:rsidP="000524BA">
      <w:pPr>
        <w:spacing w:before="156"/>
        <w:rPr>
          <w:ins w:id="1805" w:author="冯 晓涵" w:date="2021-08-29T19:26:00Z"/>
          <w:rFonts w:ascii="Tahoma" w:hAnsi="Tahoma" w:cs="Tahoma"/>
        </w:rPr>
      </w:pPr>
      <w:r w:rsidRPr="00A7035A">
        <w:rPr>
          <w:rFonts w:ascii="Tahoma" w:hAnsi="Tahoma" w:cs="Tahoma"/>
          <w:rPrChange w:id="1806" w:author="冯 晓涵" w:date="2021-08-29T19:11:00Z">
            <w:rPr>
              <w:rFonts w:ascii="Tahoma" w:hAnsi="Tahoma" w:cs="Tahoma"/>
              <w:sz w:val="22"/>
            </w:rPr>
          </w:rPrChange>
        </w:rPr>
        <w:t xml:space="preserve">From </w:t>
      </w:r>
      <w:r w:rsidR="00B1209D" w:rsidRPr="00A7035A">
        <w:rPr>
          <w:rFonts w:ascii="Tahoma" w:hAnsi="Tahoma" w:cs="Tahoma"/>
          <w:rPrChange w:id="1807" w:author="冯 晓涵" w:date="2021-08-29T19:11:00Z">
            <w:rPr>
              <w:rFonts w:ascii="Tahoma" w:hAnsi="Tahoma" w:cs="Tahoma"/>
              <w:sz w:val="22"/>
            </w:rPr>
          </w:rPrChange>
        </w:rPr>
        <w:t xml:space="preserve">the </w:t>
      </w:r>
      <w:r w:rsidRPr="00A7035A">
        <w:rPr>
          <w:rFonts w:ascii="Tahoma" w:hAnsi="Tahoma" w:cs="Tahoma"/>
          <w:rPrChange w:id="1808" w:author="冯 晓涵" w:date="2021-08-29T19:11:00Z">
            <w:rPr>
              <w:rFonts w:ascii="Tahoma" w:hAnsi="Tahoma" w:cs="Tahoma"/>
              <w:sz w:val="22"/>
            </w:rPr>
          </w:rPrChange>
        </w:rPr>
        <w:t>above exploration, we have confirmed the bias of the seven domains’ contribution to the overall IMD</w:t>
      </w:r>
      <w:r w:rsidR="00B65A2D" w:rsidRPr="00A7035A">
        <w:rPr>
          <w:rFonts w:ascii="Tahoma" w:hAnsi="Tahoma" w:cs="Tahoma"/>
          <w:rPrChange w:id="1809" w:author="冯 晓涵" w:date="2021-08-29T19:11:00Z">
            <w:rPr>
              <w:rFonts w:ascii="Tahoma" w:hAnsi="Tahoma" w:cs="Tahoma"/>
              <w:sz w:val="22"/>
            </w:rPr>
          </w:rPrChange>
        </w:rPr>
        <w:t xml:space="preserve"> in various areas</w:t>
      </w:r>
      <w:r w:rsidRPr="00A7035A">
        <w:rPr>
          <w:rFonts w:ascii="Tahoma" w:hAnsi="Tahoma" w:cs="Tahoma"/>
          <w:rPrChange w:id="1810" w:author="冯 晓涵" w:date="2021-08-29T19:11:00Z">
            <w:rPr>
              <w:rFonts w:ascii="Tahoma" w:hAnsi="Tahoma" w:cs="Tahoma"/>
              <w:sz w:val="22"/>
            </w:rPr>
          </w:rPrChange>
        </w:rPr>
        <w:t xml:space="preserve">. </w:t>
      </w:r>
      <w:r w:rsidR="00B65A2D" w:rsidRPr="00A7035A">
        <w:rPr>
          <w:rFonts w:ascii="Tahoma" w:hAnsi="Tahoma" w:cs="Tahoma"/>
          <w:rPrChange w:id="1811" w:author="冯 晓涵" w:date="2021-08-29T19:11:00Z">
            <w:rPr>
              <w:rFonts w:ascii="Tahoma" w:hAnsi="Tahoma" w:cs="Tahoma"/>
              <w:sz w:val="22"/>
            </w:rPr>
          </w:rPrChange>
        </w:rPr>
        <w:t xml:space="preserve">Then, we do clustering analysis to roughly divide them </w:t>
      </w:r>
      <w:ins w:id="1812" w:author="冯 晓涵" w:date="2021-08-29T18:22:00Z">
        <w:r w:rsidR="00E756AC" w:rsidRPr="00A7035A">
          <w:rPr>
            <w:rFonts w:ascii="Tahoma" w:hAnsi="Tahoma" w:cs="Tahoma"/>
            <w:rPrChange w:id="1813" w:author="冯 晓涵" w:date="2021-08-29T19:11:00Z">
              <w:rPr>
                <w:rFonts w:ascii="Tahoma" w:hAnsi="Tahoma" w:cs="Tahoma"/>
                <w:sz w:val="22"/>
              </w:rPr>
            </w:rPrChange>
          </w:rPr>
          <w:t xml:space="preserve">to see if </w:t>
        </w:r>
      </w:ins>
      <w:del w:id="1814" w:author="冯 晓涵" w:date="2021-08-29T18:22:00Z">
        <w:r w:rsidR="00B65A2D" w:rsidRPr="00A7035A" w:rsidDel="00E756AC">
          <w:rPr>
            <w:rFonts w:ascii="Tahoma" w:hAnsi="Tahoma" w:cs="Tahoma"/>
            <w:rPrChange w:id="1815" w:author="冯 晓涵" w:date="2021-08-29T19:11:00Z">
              <w:rPr>
                <w:rFonts w:ascii="Tahoma" w:hAnsi="Tahoma" w:cs="Tahoma"/>
                <w:sz w:val="22"/>
              </w:rPr>
            </w:rPrChange>
          </w:rPr>
          <w:delText>so that</w:delText>
        </w:r>
      </w:del>
      <w:ins w:id="1816" w:author="冯 晓涵" w:date="2021-08-29T18:22:00Z">
        <w:r w:rsidR="00E756AC" w:rsidRPr="00A7035A">
          <w:rPr>
            <w:rFonts w:ascii="Tahoma" w:eastAsiaTheme="minorEastAsia" w:hAnsi="Tahoma" w:cs="Tahoma"/>
            <w:rPrChange w:id="1817" w:author="冯 晓涵" w:date="2021-08-29T19:11:00Z">
              <w:rPr>
                <w:rFonts w:ascii="Tahoma" w:eastAsiaTheme="minorEastAsia" w:hAnsi="Tahoma" w:cs="Tahoma"/>
                <w:sz w:val="22"/>
              </w:rPr>
            </w:rPrChange>
          </w:rPr>
          <w:t>there</w:t>
        </w:r>
        <w:r w:rsidR="00E756AC" w:rsidRPr="00A7035A">
          <w:rPr>
            <w:rFonts w:ascii="Tahoma" w:hAnsi="Tahoma" w:cs="Tahoma"/>
            <w:rPrChange w:id="1818" w:author="冯 晓涵" w:date="2021-08-29T19:11:00Z">
              <w:rPr>
                <w:rFonts w:ascii="Tahoma" w:hAnsi="Tahoma" w:cs="Tahoma"/>
                <w:sz w:val="22"/>
              </w:rPr>
            </w:rPrChange>
          </w:rPr>
          <w:t xml:space="preserve"> is</w:t>
        </w:r>
        <w:r w:rsidR="00E756AC" w:rsidRPr="00A7035A">
          <w:rPr>
            <w:rFonts w:ascii="Tahoma" w:eastAsiaTheme="minorEastAsia" w:hAnsi="Tahoma" w:cs="Tahoma"/>
            <w:rPrChange w:id="1819" w:author="冯 晓涵" w:date="2021-08-29T19:11:00Z">
              <w:rPr>
                <w:rFonts w:ascii="Tahoma" w:eastAsiaTheme="minorEastAsia" w:hAnsi="Tahoma" w:cs="Tahoma"/>
                <w:sz w:val="22"/>
              </w:rPr>
            </w:rPrChange>
          </w:rPr>
          <w:t xml:space="preserve"> any clustering pattern of LSOAs</w:t>
        </w:r>
      </w:ins>
      <w:ins w:id="1820" w:author="冯 晓涵" w:date="2021-08-29T18:23:00Z">
        <w:r w:rsidR="00E756AC" w:rsidRPr="00A7035A">
          <w:rPr>
            <w:rFonts w:ascii="Tahoma" w:hAnsi="Tahoma" w:cs="Tahoma"/>
            <w:rPrChange w:id="1821" w:author="冯 晓涵" w:date="2021-08-29T19:11:00Z">
              <w:rPr>
                <w:rFonts w:ascii="Tahoma" w:hAnsi="Tahoma" w:cs="Tahoma"/>
                <w:sz w:val="22"/>
              </w:rPr>
            </w:rPrChange>
          </w:rPr>
          <w:t xml:space="preserve"> and</w:t>
        </w:r>
      </w:ins>
      <w:del w:id="1822" w:author="冯 晓涵" w:date="2021-08-29T18:23:00Z">
        <w:r w:rsidR="00B65A2D" w:rsidRPr="00A7035A" w:rsidDel="00E756AC">
          <w:rPr>
            <w:rFonts w:ascii="Tahoma" w:hAnsi="Tahoma" w:cs="Tahoma"/>
            <w:rPrChange w:id="1823" w:author="冯 晓涵" w:date="2021-08-29T19:11:00Z">
              <w:rPr>
                <w:rFonts w:ascii="Tahoma" w:hAnsi="Tahoma" w:cs="Tahoma"/>
                <w:sz w:val="22"/>
              </w:rPr>
            </w:rPrChange>
          </w:rPr>
          <w:delText xml:space="preserve"> we can see</w:delText>
        </w:r>
      </w:del>
      <w:r w:rsidR="00B65A2D" w:rsidRPr="00A7035A">
        <w:rPr>
          <w:rFonts w:ascii="Tahoma" w:hAnsi="Tahoma" w:cs="Tahoma"/>
          <w:rPrChange w:id="1824" w:author="冯 晓涵" w:date="2021-08-29T19:11:00Z">
            <w:rPr>
              <w:rFonts w:ascii="Tahoma" w:hAnsi="Tahoma" w:cs="Tahoma"/>
              <w:sz w:val="22"/>
            </w:rPr>
          </w:rPrChange>
        </w:rPr>
        <w:t xml:space="preserve"> how disparate they are. </w:t>
      </w:r>
      <w:ins w:id="1825" w:author="冯 晓涵" w:date="2021-08-29T19:34:00Z">
        <w:r w:rsidR="00722C24">
          <w:rPr>
            <w:rFonts w:ascii="Tahoma" w:hAnsi="Tahoma" w:cs="Tahoma"/>
          </w:rPr>
          <w:t xml:space="preserve">In addition, </w:t>
        </w:r>
        <w:r w:rsidR="00722C24" w:rsidRPr="0044415D">
          <w:rPr>
            <w:rFonts w:ascii="Tahoma" w:hAnsi="Tahoma" w:cs="Tahoma"/>
            <w:sz w:val="22"/>
          </w:rPr>
          <w:t xml:space="preserve">targeted policy suggestions for each </w:t>
        </w:r>
      </w:ins>
      <w:ins w:id="1826" w:author="冯 晓涵" w:date="2021-08-29T19:37:00Z">
        <w:r w:rsidR="00722C24">
          <w:rPr>
            <w:rFonts w:ascii="Tahoma" w:hAnsi="Tahoma" w:cs="Tahoma"/>
            <w:sz w:val="22"/>
          </w:rPr>
          <w:t>cluster</w:t>
        </w:r>
      </w:ins>
      <w:ins w:id="1827" w:author="冯 晓涵" w:date="2021-08-29T19:34:00Z">
        <w:r w:rsidR="00722C24">
          <w:rPr>
            <w:rFonts w:ascii="Tahoma" w:hAnsi="Tahoma" w:cs="Tahoma"/>
            <w:sz w:val="22"/>
          </w:rPr>
          <w:t xml:space="preserve"> could be given.</w:t>
        </w:r>
        <w:r w:rsidR="00722C24" w:rsidRPr="000524BA">
          <w:rPr>
            <w:rFonts w:ascii="Tahoma" w:hAnsi="Tahoma" w:cs="Tahoma"/>
          </w:rPr>
          <w:t xml:space="preserve"> </w:t>
        </w:r>
      </w:ins>
      <w:r w:rsidR="00E66764" w:rsidRPr="00A7035A">
        <w:rPr>
          <w:rFonts w:ascii="Tahoma" w:hAnsi="Tahoma" w:cs="Tahoma"/>
          <w:rPrChange w:id="1828" w:author="冯 晓涵" w:date="2021-08-29T19:11:00Z">
            <w:rPr>
              <w:rFonts w:ascii="Tahoma" w:hAnsi="Tahoma" w:cs="Tahoma"/>
              <w:sz w:val="22"/>
            </w:rPr>
          </w:rPrChange>
        </w:rPr>
        <w:t xml:space="preserve">We can explicitly see </w:t>
      </w:r>
      <w:ins w:id="1829" w:author="冯 晓涵" w:date="2021-08-29T22:09:00Z">
        <w:r w:rsidR="00770A7F">
          <w:rPr>
            <w:rFonts w:ascii="Tahoma" w:hAnsi="Tahoma" w:cs="Tahoma"/>
          </w:rPr>
          <w:t xml:space="preserve">from table 4 and </w:t>
        </w:r>
        <w:r w:rsidR="00770A7F" w:rsidRPr="00E65BC8">
          <w:rPr>
            <w:rFonts w:ascii="Tahoma" w:hAnsi="Tahoma" w:cs="Tahoma"/>
          </w:rPr>
          <w:t>figure 14</w:t>
        </w:r>
        <w:r w:rsidR="00770A7F">
          <w:rPr>
            <w:rFonts w:ascii="Tahoma" w:hAnsi="Tahoma" w:cs="Tahoma"/>
          </w:rPr>
          <w:t xml:space="preserve"> </w:t>
        </w:r>
      </w:ins>
      <w:r w:rsidR="00E66764" w:rsidRPr="00A7035A">
        <w:rPr>
          <w:rFonts w:ascii="Tahoma" w:hAnsi="Tahoma" w:cs="Tahoma"/>
          <w:rPrChange w:id="1830" w:author="冯 晓涵" w:date="2021-08-29T19:11:00Z">
            <w:rPr>
              <w:rFonts w:ascii="Tahoma" w:hAnsi="Tahoma" w:cs="Tahoma"/>
              <w:sz w:val="22"/>
            </w:rPr>
          </w:rPrChange>
        </w:rPr>
        <w:t>that the contribution</w:t>
      </w:r>
      <w:r w:rsidR="00B1209D" w:rsidRPr="00A7035A">
        <w:rPr>
          <w:rFonts w:ascii="Tahoma" w:hAnsi="Tahoma" w:cs="Tahoma"/>
          <w:rPrChange w:id="1831" w:author="冯 晓涵" w:date="2021-08-29T19:11:00Z">
            <w:rPr>
              <w:rFonts w:ascii="Tahoma" w:hAnsi="Tahoma" w:cs="Tahoma"/>
              <w:sz w:val="22"/>
            </w:rPr>
          </w:rPrChange>
        </w:rPr>
        <w:t>s</w:t>
      </w:r>
      <w:r w:rsidR="00E66764" w:rsidRPr="00A7035A">
        <w:rPr>
          <w:rFonts w:ascii="Tahoma" w:hAnsi="Tahoma" w:cs="Tahoma"/>
          <w:rPrChange w:id="1832" w:author="冯 晓涵" w:date="2021-08-29T19:11:00Z">
            <w:rPr>
              <w:rFonts w:ascii="Tahoma" w:hAnsi="Tahoma" w:cs="Tahoma"/>
              <w:sz w:val="22"/>
            </w:rPr>
          </w:rPrChange>
        </w:rPr>
        <w:t xml:space="preserve"> of seven domains var</w:t>
      </w:r>
      <w:r w:rsidR="00B1209D" w:rsidRPr="00A7035A">
        <w:rPr>
          <w:rFonts w:ascii="Tahoma" w:hAnsi="Tahoma" w:cs="Tahoma"/>
          <w:rPrChange w:id="1833" w:author="冯 晓涵" w:date="2021-08-29T19:11:00Z">
            <w:rPr>
              <w:rFonts w:ascii="Tahoma" w:hAnsi="Tahoma" w:cs="Tahoma"/>
              <w:sz w:val="22"/>
            </w:rPr>
          </w:rPrChange>
        </w:rPr>
        <w:t>y</w:t>
      </w:r>
      <w:r w:rsidR="00E66764" w:rsidRPr="00A7035A">
        <w:rPr>
          <w:rFonts w:ascii="Tahoma" w:hAnsi="Tahoma" w:cs="Tahoma"/>
          <w:rPrChange w:id="1834" w:author="冯 晓涵" w:date="2021-08-29T19:11:00Z">
            <w:rPr>
              <w:rFonts w:ascii="Tahoma" w:hAnsi="Tahoma" w:cs="Tahoma"/>
              <w:sz w:val="22"/>
            </w:rPr>
          </w:rPrChange>
        </w:rPr>
        <w:t xml:space="preserve"> a lot not only in the magnitude of the Shapley value but the structure of the data for 4 clusters</w:t>
      </w:r>
      <w:ins w:id="1835" w:author="冯 晓涵" w:date="2021-08-29T22:09:00Z">
        <w:r w:rsidR="00770A7F">
          <w:rPr>
            <w:rFonts w:ascii="Tahoma" w:hAnsi="Tahoma" w:cs="Tahoma"/>
          </w:rPr>
          <w:t>.</w:t>
        </w:r>
      </w:ins>
      <w:ins w:id="1836" w:author="冯 晓涵" w:date="2021-08-29T22:07:00Z">
        <w:r w:rsidR="00770A7F" w:rsidRPr="00E65BC8">
          <w:rPr>
            <w:rFonts w:ascii="Tahoma" w:hAnsi="Tahoma" w:cs="Tahoma"/>
          </w:rPr>
          <w:t xml:space="preserve"> </w:t>
        </w:r>
      </w:ins>
      <w:del w:id="1837" w:author="冯 晓涵" w:date="2021-08-29T22:09:00Z">
        <w:r w:rsidR="00E66764" w:rsidRPr="00A7035A" w:rsidDel="00770A7F">
          <w:rPr>
            <w:rFonts w:ascii="Tahoma" w:hAnsi="Tahoma" w:cs="Tahoma"/>
            <w:rPrChange w:id="1838" w:author="冯 晓涵" w:date="2021-08-29T19:11:00Z">
              <w:rPr>
                <w:rFonts w:ascii="Tahoma" w:hAnsi="Tahoma" w:cs="Tahoma"/>
                <w:sz w:val="22"/>
              </w:rPr>
            </w:rPrChange>
          </w:rPr>
          <w:delText xml:space="preserve">. </w:delText>
        </w:r>
      </w:del>
    </w:p>
    <w:p w14:paraId="75D674F8" w14:textId="5D3B01F2" w:rsidR="00722C24" w:rsidRPr="00711F83" w:rsidRDefault="00E756AC" w:rsidP="00BE78F7">
      <w:pPr>
        <w:spacing w:before="156"/>
        <w:rPr>
          <w:ins w:id="1839" w:author="冯 晓涵" w:date="2021-08-29T19:24:00Z"/>
          <w:rFonts w:ascii="Tahoma" w:hAnsi="Tahoma" w:cs="Tahoma"/>
          <w:rPrChange w:id="1840" w:author="冯 晓涵" w:date="2021-08-29T20:05:00Z">
            <w:rPr>
              <w:ins w:id="1841" w:author="冯 晓涵" w:date="2021-08-29T19:24:00Z"/>
              <w:rFonts w:ascii="Tahoma" w:hAnsi="Tahoma" w:cs="Tahoma"/>
              <w:sz w:val="22"/>
            </w:rPr>
          </w:rPrChange>
        </w:rPr>
      </w:pPr>
      <w:ins w:id="1842" w:author="冯 晓涵" w:date="2021-08-29T18:30:00Z">
        <w:r w:rsidRPr="00A7035A">
          <w:rPr>
            <w:rFonts w:ascii="Tahoma" w:hAnsi="Tahoma" w:cs="Tahoma"/>
            <w:rPrChange w:id="1843" w:author="冯 晓涵" w:date="2021-08-29T19:11:00Z">
              <w:rPr>
                <w:rFonts w:ascii="Tahoma" w:hAnsi="Tahoma" w:cs="Tahoma"/>
                <w:sz w:val="22"/>
              </w:rPr>
            </w:rPrChange>
          </w:rPr>
          <w:t>C</w:t>
        </w:r>
      </w:ins>
      <w:ins w:id="1844" w:author="冯 晓涵" w:date="2021-08-29T18:28:00Z">
        <w:r w:rsidRPr="00A7035A">
          <w:rPr>
            <w:rFonts w:ascii="Tahoma" w:hAnsi="Tahoma" w:cs="Tahoma"/>
            <w:rPrChange w:id="1845" w:author="冯 晓涵" w:date="2021-08-29T19:11:00Z">
              <w:rPr>
                <w:rFonts w:ascii="Tahoma" w:hAnsi="Tahoma" w:cs="Tahoma"/>
                <w:sz w:val="22"/>
              </w:rPr>
            </w:rPrChange>
          </w:rPr>
          <w:t xml:space="preserve">luster 1 is the most conspicuous cluster in </w:t>
        </w:r>
      </w:ins>
      <w:ins w:id="1846" w:author="冯 晓涵" w:date="2021-08-29T18:29:00Z">
        <w:r w:rsidRPr="00722C24">
          <w:rPr>
            <w:rFonts w:ascii="Tahoma" w:hAnsi="Tahoma" w:cs="Tahoma"/>
            <w:rPrChange w:id="1847" w:author="冯 晓涵" w:date="2021-08-29T19:38:00Z">
              <w:rPr>
                <w:rFonts w:ascii="Tahoma" w:hAnsi="Tahoma" w:cs="Tahoma"/>
                <w:sz w:val="22"/>
              </w:rPr>
            </w:rPrChange>
          </w:rPr>
          <w:t>figure 14</w:t>
        </w:r>
      </w:ins>
      <w:ins w:id="1848" w:author="冯 晓涵" w:date="2021-08-29T18:28:00Z">
        <w:r w:rsidRPr="00722C24">
          <w:rPr>
            <w:rFonts w:ascii="Tahoma" w:hAnsi="Tahoma" w:cs="Tahoma"/>
            <w:rPrChange w:id="1849" w:author="冯 晓涵" w:date="2021-08-29T19:38:00Z">
              <w:rPr>
                <w:rFonts w:ascii="Tahoma" w:hAnsi="Tahoma" w:cs="Tahoma"/>
                <w:sz w:val="22"/>
              </w:rPr>
            </w:rPrChange>
          </w:rPr>
          <w:t xml:space="preserve"> </w:t>
        </w:r>
        <w:r w:rsidRPr="00A7035A">
          <w:rPr>
            <w:rFonts w:ascii="Tahoma" w:hAnsi="Tahoma" w:cs="Tahoma"/>
            <w:rPrChange w:id="1850" w:author="冯 晓涵" w:date="2021-08-29T19:11:00Z">
              <w:rPr>
                <w:rFonts w:ascii="Tahoma" w:hAnsi="Tahoma" w:cs="Tahoma"/>
                <w:sz w:val="22"/>
              </w:rPr>
            </w:rPrChange>
          </w:rPr>
          <w:t>since it has the widest land area, bizarrely, it has the fewest number of LSOA</w:t>
        </w:r>
      </w:ins>
      <w:ins w:id="1851" w:author="冯 晓涵" w:date="2021-08-29T18:31:00Z">
        <w:r w:rsidRPr="00A7035A">
          <w:rPr>
            <w:rFonts w:ascii="Tahoma" w:hAnsi="Tahoma" w:cs="Tahoma"/>
            <w:rPrChange w:id="1852" w:author="冯 晓涵" w:date="2021-08-29T19:11:00Z">
              <w:rPr>
                <w:rFonts w:ascii="Tahoma" w:hAnsi="Tahoma" w:cs="Tahoma"/>
                <w:sz w:val="22"/>
              </w:rPr>
            </w:rPrChange>
          </w:rPr>
          <w:t xml:space="preserve">s </w:t>
        </w:r>
      </w:ins>
      <w:ins w:id="1853" w:author="冯 晓涵" w:date="2021-08-29T18:30:00Z">
        <w:r w:rsidRPr="00A7035A">
          <w:rPr>
            <w:rFonts w:ascii="Tahoma" w:hAnsi="Tahoma" w:cs="Tahoma"/>
            <w:rPrChange w:id="1854" w:author="冯 晓涵" w:date="2021-08-29T19:11:00Z">
              <w:rPr>
                <w:rFonts w:ascii="Tahoma" w:hAnsi="Tahoma" w:cs="Tahoma"/>
                <w:sz w:val="22"/>
              </w:rPr>
            </w:rPrChange>
          </w:rPr>
          <w:t>(</w:t>
        </w:r>
      </w:ins>
      <w:ins w:id="1855" w:author="冯 晓涵" w:date="2021-08-29T18:29:00Z">
        <w:r w:rsidRPr="00A7035A">
          <w:rPr>
            <w:rFonts w:ascii="Tahoma" w:hAnsi="Tahoma" w:cs="Tahoma"/>
            <w:rPrChange w:id="1856" w:author="冯 晓涵" w:date="2021-08-29T19:11:00Z">
              <w:rPr>
                <w:rFonts w:ascii="Tahoma" w:hAnsi="Tahoma" w:cs="Tahoma"/>
                <w:sz w:val="22"/>
              </w:rPr>
            </w:rPrChange>
          </w:rPr>
          <w:t>only contains 3809</w:t>
        </w:r>
      </w:ins>
      <w:ins w:id="1857" w:author="冯 晓涵" w:date="2021-08-29T18:28:00Z">
        <w:r w:rsidRPr="00A7035A">
          <w:rPr>
            <w:rFonts w:ascii="Tahoma" w:hAnsi="Tahoma" w:cs="Tahoma"/>
            <w:rPrChange w:id="1858" w:author="冯 晓涵" w:date="2021-08-29T19:11:00Z">
              <w:rPr>
                <w:rFonts w:ascii="Tahoma" w:hAnsi="Tahoma" w:cs="Tahoma"/>
                <w:sz w:val="22"/>
              </w:rPr>
            </w:rPrChange>
          </w:rPr>
          <w:t xml:space="preserve"> </w:t>
        </w:r>
      </w:ins>
      <w:ins w:id="1859" w:author="冯 晓涵" w:date="2021-08-29T18:30:00Z">
        <w:r w:rsidRPr="00A7035A">
          <w:rPr>
            <w:rFonts w:ascii="Tahoma" w:hAnsi="Tahoma" w:cs="Tahoma"/>
            <w:rPrChange w:id="1860" w:author="冯 晓涵" w:date="2021-08-29T19:11:00Z">
              <w:rPr>
                <w:rFonts w:ascii="Tahoma" w:hAnsi="Tahoma" w:cs="Tahoma"/>
                <w:sz w:val="22"/>
              </w:rPr>
            </w:rPrChange>
          </w:rPr>
          <w:t>LSOAs)</w:t>
        </w:r>
      </w:ins>
      <w:ins w:id="1861" w:author="冯 晓涵" w:date="2021-08-29T18:31:00Z">
        <w:r w:rsidRPr="00A7035A">
          <w:rPr>
            <w:rFonts w:ascii="Tahoma" w:hAnsi="Tahoma" w:cs="Tahoma"/>
            <w:rPrChange w:id="1862" w:author="冯 晓涵" w:date="2021-08-29T19:11:00Z">
              <w:rPr>
                <w:rFonts w:ascii="Tahoma" w:hAnsi="Tahoma" w:cs="Tahoma"/>
                <w:sz w:val="22"/>
              </w:rPr>
            </w:rPrChange>
          </w:rPr>
          <w:t xml:space="preserve">. </w:t>
        </w:r>
      </w:ins>
      <w:ins w:id="1863" w:author="冯 晓涵" w:date="2021-08-29T19:13:00Z">
        <w:r w:rsidR="00445F8C">
          <w:rPr>
            <w:rFonts w:ascii="Tahoma" w:hAnsi="Tahoma" w:cs="Tahoma"/>
          </w:rPr>
          <w:t>Thus, i</w:t>
        </w:r>
      </w:ins>
      <w:ins w:id="1864" w:author="冯 晓涵" w:date="2021-08-29T18:31:00Z">
        <w:r w:rsidRPr="00A7035A">
          <w:rPr>
            <w:rFonts w:ascii="Tahoma" w:hAnsi="Tahoma" w:cs="Tahoma"/>
            <w:rPrChange w:id="1865" w:author="冯 晓涵" w:date="2021-08-29T19:11:00Z">
              <w:rPr>
                <w:rFonts w:ascii="Tahoma" w:hAnsi="Tahoma" w:cs="Tahoma"/>
                <w:sz w:val="22"/>
              </w:rPr>
            </w:rPrChange>
          </w:rPr>
          <w:t xml:space="preserve">t indicates that </w:t>
        </w:r>
      </w:ins>
      <w:ins w:id="1866" w:author="冯 晓涵" w:date="2021-08-29T18:32:00Z">
        <w:r w:rsidRPr="00A7035A">
          <w:rPr>
            <w:rFonts w:ascii="Tahoma" w:hAnsi="Tahoma" w:cs="Tahoma"/>
            <w:rPrChange w:id="1867" w:author="冯 晓涵" w:date="2021-08-29T19:11:00Z">
              <w:rPr>
                <w:rFonts w:ascii="Tahoma" w:hAnsi="Tahoma" w:cs="Tahoma"/>
                <w:sz w:val="22"/>
              </w:rPr>
            </w:rPrChange>
          </w:rPr>
          <w:t xml:space="preserve">the average </w:t>
        </w:r>
        <w:r w:rsidR="00DC5384" w:rsidRPr="00A7035A">
          <w:rPr>
            <w:rFonts w:ascii="Tahoma" w:hAnsi="Tahoma" w:cs="Tahoma"/>
            <w:rPrChange w:id="1868" w:author="冯 晓涵" w:date="2021-08-29T19:11:00Z">
              <w:rPr>
                <w:rFonts w:ascii="Tahoma" w:hAnsi="Tahoma" w:cs="Tahoma"/>
                <w:sz w:val="22"/>
              </w:rPr>
            </w:rPrChange>
          </w:rPr>
          <w:t xml:space="preserve">areas of each LSOAs </w:t>
        </w:r>
      </w:ins>
      <w:r w:rsidR="00944B3F">
        <w:rPr>
          <w:rFonts w:ascii="Tahoma" w:hAnsi="Tahoma" w:cs="Tahoma"/>
        </w:rPr>
        <w:t>are</w:t>
      </w:r>
      <w:ins w:id="1869" w:author="冯 晓涵" w:date="2021-08-29T18:32:00Z">
        <w:r w:rsidR="00DC5384" w:rsidRPr="00A7035A">
          <w:rPr>
            <w:rFonts w:ascii="Tahoma" w:hAnsi="Tahoma" w:cs="Tahoma"/>
            <w:rPrChange w:id="1870" w:author="冯 晓涵" w:date="2021-08-29T19:11:00Z">
              <w:rPr>
                <w:rFonts w:ascii="Tahoma" w:hAnsi="Tahoma" w:cs="Tahoma"/>
                <w:sz w:val="22"/>
              </w:rPr>
            </w:rPrChange>
          </w:rPr>
          <w:t xml:space="preserve"> large</w:t>
        </w:r>
      </w:ins>
      <w:ins w:id="1871" w:author="冯 晓涵" w:date="2021-08-29T18:53:00Z">
        <w:r w:rsidR="0073773F" w:rsidRPr="00A7035A">
          <w:rPr>
            <w:rFonts w:ascii="Tahoma" w:hAnsi="Tahoma" w:cs="Tahoma"/>
            <w:rPrChange w:id="1872" w:author="冯 晓涵" w:date="2021-08-29T19:11:00Z">
              <w:rPr>
                <w:rFonts w:ascii="Tahoma" w:hAnsi="Tahoma" w:cs="Tahoma"/>
                <w:sz w:val="22"/>
              </w:rPr>
            </w:rPrChange>
          </w:rPr>
          <w:t xml:space="preserve"> and it might be the reason for the </w:t>
        </w:r>
      </w:ins>
      <w:ins w:id="1873" w:author="冯 晓涵" w:date="2021-08-29T19:03:00Z">
        <w:r w:rsidR="00A7035A" w:rsidRPr="00A7035A">
          <w:rPr>
            <w:rFonts w:ascii="Tahoma" w:hAnsi="Tahoma" w:cs="Tahoma"/>
            <w:rPrChange w:id="1874" w:author="冯 晓涵" w:date="2021-08-29T19:11:00Z">
              <w:rPr>
                <w:rFonts w:ascii="Tahoma" w:hAnsi="Tahoma" w:cs="Tahoma"/>
                <w:sz w:val="22"/>
              </w:rPr>
            </w:rPrChange>
          </w:rPr>
          <w:t>severe deprivation of House domain</w:t>
        </w:r>
      </w:ins>
      <w:ins w:id="1875" w:author="冯 晓涵" w:date="2021-08-29T19:04:00Z">
        <w:r w:rsidR="00A7035A" w:rsidRPr="00A7035A">
          <w:rPr>
            <w:rFonts w:ascii="Tahoma" w:hAnsi="Tahoma" w:cs="Tahoma"/>
            <w:rPrChange w:id="1876" w:author="冯 晓涵" w:date="2021-08-29T19:11:00Z">
              <w:rPr>
                <w:rFonts w:ascii="Tahoma" w:hAnsi="Tahoma" w:cs="Tahoma"/>
                <w:sz w:val="22"/>
              </w:rPr>
            </w:rPrChange>
          </w:rPr>
          <w:t xml:space="preserve"> in cluster 1</w:t>
        </w:r>
      </w:ins>
      <w:ins w:id="1877" w:author="冯 晓涵" w:date="2021-08-29T19:31:00Z">
        <w:r w:rsidR="00BE78F7">
          <w:rPr>
            <w:rFonts w:ascii="Tahoma" w:hAnsi="Tahoma" w:cs="Tahoma"/>
          </w:rPr>
          <w:t xml:space="preserve"> a</w:t>
        </w:r>
      </w:ins>
      <w:ins w:id="1878" w:author="冯 晓涵" w:date="2021-08-29T19:29:00Z">
        <w:r w:rsidR="00BE78F7">
          <w:rPr>
            <w:rFonts w:ascii="Tahoma" w:hAnsi="Tahoma" w:cs="Tahoma"/>
          </w:rPr>
          <w:t xml:space="preserve">s one of the </w:t>
        </w:r>
      </w:ins>
      <w:ins w:id="1879" w:author="冯 晓涵" w:date="2021-08-29T19:40:00Z">
        <w:r w:rsidR="00722C24">
          <w:rPr>
            <w:rFonts w:ascii="Tahoma" w:hAnsi="Tahoma" w:cs="Tahoma"/>
          </w:rPr>
          <w:t>subdomains</w:t>
        </w:r>
      </w:ins>
      <w:ins w:id="1880" w:author="冯 晓涵" w:date="2021-08-29T19:29:00Z">
        <w:r w:rsidR="00BE78F7">
          <w:rPr>
            <w:rFonts w:ascii="Tahoma" w:hAnsi="Tahoma" w:cs="Tahoma"/>
          </w:rPr>
          <w:t xml:space="preserve"> for Housing </w:t>
        </w:r>
      </w:ins>
      <w:ins w:id="1881" w:author="冯 晓涵" w:date="2021-08-29T19:30:00Z">
        <w:r w:rsidR="00BE78F7">
          <w:rPr>
            <w:rFonts w:ascii="Tahoma" w:hAnsi="Tahoma" w:cs="Tahoma"/>
          </w:rPr>
          <w:t xml:space="preserve">domain </w:t>
        </w:r>
      </w:ins>
      <w:ins w:id="1882" w:author="冯 晓涵" w:date="2021-08-29T19:29:00Z">
        <w:r w:rsidR="00BE78F7">
          <w:rPr>
            <w:rFonts w:ascii="Tahoma" w:hAnsi="Tahoma" w:cs="Tahoma"/>
          </w:rPr>
          <w:t xml:space="preserve">is </w:t>
        </w:r>
      </w:ins>
      <w:ins w:id="1883" w:author="冯 晓涵" w:date="2021-08-29T19:26:00Z">
        <w:r w:rsidR="00BE78F7" w:rsidRPr="00BE78F7">
          <w:rPr>
            <w:rFonts w:ascii="Tahoma" w:hAnsi="Tahoma" w:cs="Tahoma"/>
          </w:rPr>
          <w:t xml:space="preserve">barriers to services, </w:t>
        </w:r>
      </w:ins>
      <w:ins w:id="1884" w:author="冯 晓涵" w:date="2021-08-29T19:30:00Z">
        <w:r w:rsidR="00BE78F7">
          <w:rPr>
            <w:rFonts w:ascii="Tahoma" w:hAnsi="Tahoma" w:cs="Tahoma"/>
          </w:rPr>
          <w:t xml:space="preserve">which reflects </w:t>
        </w:r>
      </w:ins>
      <w:ins w:id="1885" w:author="冯 晓涵" w:date="2021-08-29T19:26:00Z">
        <w:r w:rsidR="00BE78F7" w:rsidRPr="00BE78F7">
          <w:rPr>
            <w:rFonts w:ascii="Tahoma" w:hAnsi="Tahoma" w:cs="Tahoma"/>
          </w:rPr>
          <w:t xml:space="preserve">the geographical barrier to some peripheral support facilities like schools, post offices, supermarkets, and GP surgery. The most vulnerable group to this issue is the old tenants who are over 70 years old and at the same time have chronic health problems and decrements in cognitive and physical functioning </w:t>
        </w:r>
      </w:ins>
      <w:ins w:id="1886" w:author="冯 晓涵" w:date="2021-08-29T19:49:00Z">
        <w:r w:rsidR="000524BA">
          <w:rPr>
            <w:rFonts w:ascii="Tahoma" w:hAnsi="Tahoma" w:cs="Tahoma"/>
          </w:rPr>
          <w:fldChar w:fldCharType="begin" w:fldLock="1"/>
        </w:r>
      </w:ins>
      <w:r w:rsidR="000E6855">
        <w:rPr>
          <w:rFonts w:ascii="Tahoma" w:hAnsi="Tahoma" w:cs="Tahoma"/>
        </w:rPr>
        <w:instrText>ADDIN CSL_CITATION {"citationItems":[{"id":"ITEM-1","itemData":{"DOI":"10.1300/J031v15n04_02","ISSN":"08959420","PMID":"14733443","abstract":"A substantial share of the low-income older tenants who occupy U. S. government-subsidized rental housing has physical and cognitive limitations. These older tenants are often women living alone in their 70s and 80s, who need help obtaining community-based services, demand-responsive transportation, help with apartment housekeeping and maintenance, self-care assistance, and design modifications made to their dwellings. Other low-income and frail older persons who have large housing expense burdens or occupy physically deficient dwellings also need affordable rental housing with these supportive services. The unmet supportive service needs of these groups persist even as this country's major political and professional stakeholders are aware of their problems and have solutions. This paper examines five major political and organizational barriers that have restricted the availability of supportive services in affordable rental developments. It offers 12 policy recommendations. © 2003 by The Haworth Press, Inc. All rights reserved.","author":[{"dropping-particle":"","family":"Golant","given":"Stephen M.","non-dropping-particle":"","parse-names":false,"suffix":""}],"container-title":"Journal of Aging and Social Policy","id":"ITEM-1","issue":"4","issued":{"date-parts":[["2003"]]},"page":"21-48","title":"Political and organizational barriers to satisfying low-income U.S. Seniors' need for affordable rental housing with supportive services","type":"article-journal","volume":"15"},"uris":["http://www.mendeley.com/documents/?uuid=c054a048-b4b3-4076-aba9-186db9543aec"]}],"mendeley":{"formattedCitation":"(Golant, 2003)","plainTextFormattedCitation":"(Golant, 2003)","previouslyFormattedCitation":"(Golant, 2003)"},"properties":{"noteIndex":0},"schema":"https://github.com/citation-style-language/schema/raw/master/csl-citation.json"}</w:instrText>
      </w:r>
      <w:r w:rsidR="000524BA">
        <w:rPr>
          <w:rFonts w:ascii="Tahoma" w:hAnsi="Tahoma" w:cs="Tahoma"/>
        </w:rPr>
        <w:fldChar w:fldCharType="separate"/>
      </w:r>
      <w:r w:rsidR="000524BA" w:rsidRPr="000524BA">
        <w:rPr>
          <w:rFonts w:ascii="Tahoma" w:hAnsi="Tahoma" w:cs="Tahoma"/>
        </w:rPr>
        <w:t>(Golant, 2003)</w:t>
      </w:r>
      <w:ins w:id="1887" w:author="冯 晓涵" w:date="2021-08-29T19:49:00Z">
        <w:r w:rsidR="000524BA">
          <w:rPr>
            <w:rFonts w:ascii="Tahoma" w:hAnsi="Tahoma" w:cs="Tahoma"/>
          </w:rPr>
          <w:fldChar w:fldCharType="end"/>
        </w:r>
      </w:ins>
      <w:ins w:id="1888" w:author="冯 晓涵" w:date="2021-08-29T19:26:00Z">
        <w:r w:rsidR="00BE78F7" w:rsidRPr="00BE78F7">
          <w:rPr>
            <w:rFonts w:ascii="Tahoma" w:hAnsi="Tahoma" w:cs="Tahoma"/>
          </w:rPr>
          <w:t xml:space="preserve">. </w:t>
        </w:r>
      </w:ins>
      <w:ins w:id="1889" w:author="冯 晓涵" w:date="2021-08-29T19:46:00Z">
        <w:r w:rsidR="000524BA">
          <w:rPr>
            <w:rFonts w:ascii="Tahoma" w:hAnsi="Tahoma" w:cs="Tahoma"/>
          </w:rPr>
          <w:fldChar w:fldCharType="begin" w:fldLock="1"/>
        </w:r>
      </w:ins>
      <w:r w:rsidR="000524BA">
        <w:rPr>
          <w:rFonts w:ascii="Tahoma" w:hAnsi="Tahoma" w:cs="Tahoma"/>
        </w:rPr>
        <w:instrText>ADDIN CSL_CITATION {"citationItems":[{"id":"ITEM-1","itemData":{"DOI":"10.1093/geront/9.1.15","ISSN":"0016-9013","author":[{"dropping-particle":"","family":"Lawton","given":"M. P.","non-dropping-particle":"","parse-names":false,"suffix":""}],"container-title":"The Gerontologist","id":"ITEM-1","issue":"1","issued":{"date-parts":[["1969","3","1"]]},"page":"15-19","title":"Supportive Services in the Context of the Housing Environment","type":"article-journal","volume":"9"},"uris":["http://www.mendeley.com/documents/?uuid=3b16752d-a332-4d1d-a732-c4bf7703c5a5"]}],"mendeley":{"formattedCitation":"(Lawton, 1969)","manualFormatting":"Lawton (1969)","plainTextFormattedCitation":"(Lawton, 1969)","previouslyFormattedCitation":"(Lawton, 1969)"},"properties":{"noteIndex":0},"schema":"https://github.com/citation-style-language/schema/raw/master/csl-citation.json"}</w:instrText>
      </w:r>
      <w:r w:rsidR="000524BA">
        <w:rPr>
          <w:rFonts w:ascii="Tahoma" w:hAnsi="Tahoma" w:cs="Tahoma"/>
        </w:rPr>
        <w:fldChar w:fldCharType="separate"/>
      </w:r>
      <w:del w:id="1890" w:author="冯 晓涵" w:date="2021-08-29T19:49:00Z">
        <w:r w:rsidR="000524BA" w:rsidRPr="000524BA" w:rsidDel="000524BA">
          <w:rPr>
            <w:rFonts w:ascii="Tahoma" w:hAnsi="Tahoma" w:cs="Tahoma"/>
          </w:rPr>
          <w:delText>(</w:delText>
        </w:r>
      </w:del>
      <w:r w:rsidR="000524BA" w:rsidRPr="000524BA">
        <w:rPr>
          <w:rFonts w:ascii="Tahoma" w:hAnsi="Tahoma" w:cs="Tahoma"/>
        </w:rPr>
        <w:t>Lawton</w:t>
      </w:r>
      <w:del w:id="1891" w:author="冯 晓涵" w:date="2021-08-29T19:49:00Z">
        <w:r w:rsidR="000524BA" w:rsidRPr="000524BA" w:rsidDel="000524BA">
          <w:rPr>
            <w:rFonts w:ascii="Tahoma" w:hAnsi="Tahoma" w:cs="Tahoma"/>
          </w:rPr>
          <w:delText>,</w:delText>
        </w:r>
      </w:del>
      <w:r w:rsidR="000524BA" w:rsidRPr="000524BA">
        <w:rPr>
          <w:rFonts w:ascii="Tahoma" w:hAnsi="Tahoma" w:cs="Tahoma"/>
        </w:rPr>
        <w:t xml:space="preserve"> </w:t>
      </w:r>
      <w:ins w:id="1892" w:author="冯 晓涵" w:date="2021-08-29T19:49:00Z">
        <w:r w:rsidR="000524BA" w:rsidRPr="000524BA">
          <w:rPr>
            <w:rFonts w:ascii="Tahoma" w:hAnsi="Tahoma" w:cs="Tahoma"/>
          </w:rPr>
          <w:t>(</w:t>
        </w:r>
      </w:ins>
      <w:r w:rsidR="000524BA" w:rsidRPr="000524BA">
        <w:rPr>
          <w:rFonts w:ascii="Tahoma" w:hAnsi="Tahoma" w:cs="Tahoma"/>
        </w:rPr>
        <w:t>1969)</w:t>
      </w:r>
      <w:ins w:id="1893" w:author="冯 晓涵" w:date="2021-08-29T19:46:00Z">
        <w:r w:rsidR="000524BA">
          <w:rPr>
            <w:rFonts w:ascii="Tahoma" w:hAnsi="Tahoma" w:cs="Tahoma"/>
          </w:rPr>
          <w:fldChar w:fldCharType="end"/>
        </w:r>
      </w:ins>
      <w:ins w:id="1894" w:author="冯 晓涵" w:date="2021-08-29T19:26:00Z">
        <w:r w:rsidR="00BE78F7" w:rsidRPr="00BE78F7">
          <w:rPr>
            <w:rFonts w:ascii="Tahoma" w:hAnsi="Tahoma" w:cs="Tahoma"/>
          </w:rPr>
          <w:t xml:space="preserve"> early realizes the problem of unmet supportive service needs for elderly residents and presses for the solution of it. For these frail residents, the financial firewall between the service delivery and the “bricks and mortar” issues should be broken down. Housing programs occupied exclusively by those seniors that integrate the housing and supportive service would be an appropriate alternative. </w:t>
        </w:r>
      </w:ins>
      <w:ins w:id="1895" w:author="冯 晓涵" w:date="2021-08-29T19:42:00Z">
        <w:r w:rsidR="00722C24">
          <w:rPr>
            <w:rFonts w:ascii="Tahoma" w:hAnsi="Tahoma" w:cs="Tahoma"/>
            <w:sz w:val="22"/>
          </w:rPr>
          <w:t xml:space="preserve">Housing affordability is </w:t>
        </w:r>
      </w:ins>
      <w:ins w:id="1896" w:author="冯 晓涵" w:date="2021-08-29T19:43:00Z">
        <w:r w:rsidR="000524BA">
          <w:rPr>
            <w:rFonts w:ascii="Tahoma" w:hAnsi="Tahoma" w:cs="Tahoma"/>
            <w:sz w:val="22"/>
          </w:rPr>
          <w:t xml:space="preserve">also </w:t>
        </w:r>
      </w:ins>
      <w:r w:rsidR="00944B3F">
        <w:rPr>
          <w:rFonts w:ascii="Tahoma" w:hAnsi="Tahoma" w:cs="Tahoma"/>
          <w:sz w:val="22"/>
        </w:rPr>
        <w:t>the</w:t>
      </w:r>
      <w:ins w:id="1897" w:author="冯 晓涵" w:date="2021-08-29T19:43:00Z">
        <w:r w:rsidR="000524BA">
          <w:rPr>
            <w:rFonts w:ascii="Tahoma" w:hAnsi="Tahoma" w:cs="Tahoma"/>
            <w:sz w:val="22"/>
          </w:rPr>
          <w:t xml:space="preserve"> main problem </w:t>
        </w:r>
      </w:ins>
      <w:ins w:id="1898" w:author="冯 晓涵" w:date="2021-08-29T19:42:00Z">
        <w:r w:rsidR="00722C24">
          <w:rPr>
            <w:rFonts w:ascii="Tahoma" w:hAnsi="Tahoma" w:cs="Tahoma"/>
            <w:sz w:val="22"/>
          </w:rPr>
          <w:t>with respect to</w:t>
        </w:r>
        <w:r w:rsidR="00722C24" w:rsidRPr="006609A9">
          <w:rPr>
            <w:rFonts w:ascii="Tahoma" w:hAnsi="Tahoma" w:cs="Tahoma"/>
            <w:sz w:val="22"/>
          </w:rPr>
          <w:t xml:space="preserve"> obstacle</w:t>
        </w:r>
        <w:r w:rsidR="00722C24">
          <w:rPr>
            <w:rFonts w:ascii="Tahoma" w:hAnsi="Tahoma" w:cs="Tahoma"/>
            <w:sz w:val="22"/>
          </w:rPr>
          <w:t>s</w:t>
        </w:r>
        <w:r w:rsidR="00722C24" w:rsidRPr="006609A9">
          <w:rPr>
            <w:rFonts w:ascii="Tahoma" w:hAnsi="Tahoma" w:cs="Tahoma"/>
            <w:sz w:val="22"/>
          </w:rPr>
          <w:t xml:space="preserve"> to </w:t>
        </w:r>
        <w:r w:rsidR="00722C24">
          <w:rPr>
            <w:rFonts w:ascii="Tahoma" w:hAnsi="Tahoma" w:cs="Tahoma"/>
            <w:sz w:val="22"/>
          </w:rPr>
          <w:t>h</w:t>
        </w:r>
        <w:r w:rsidR="00722C24" w:rsidRPr="006609A9">
          <w:rPr>
            <w:rFonts w:ascii="Tahoma" w:hAnsi="Tahoma" w:cs="Tahoma"/>
            <w:sz w:val="22"/>
          </w:rPr>
          <w:t>ousing</w:t>
        </w:r>
      </w:ins>
      <w:ins w:id="1899" w:author="冯 晓涵" w:date="2021-08-29T19:51:00Z">
        <w:r w:rsidR="000524BA">
          <w:rPr>
            <w:rFonts w:ascii="Tahoma" w:hAnsi="Tahoma" w:cs="Tahoma"/>
            <w:sz w:val="22"/>
          </w:rPr>
          <w:t>, a</w:t>
        </w:r>
      </w:ins>
      <w:ins w:id="1900" w:author="冯 晓涵" w:date="2021-08-29T19:43:00Z">
        <w:r w:rsidR="000524BA">
          <w:rPr>
            <w:rFonts w:ascii="Tahoma" w:hAnsi="Tahoma" w:cs="Tahoma"/>
            <w:sz w:val="22"/>
          </w:rPr>
          <w:t>lthou</w:t>
        </w:r>
      </w:ins>
      <w:ins w:id="1901" w:author="冯 晓涵" w:date="2021-08-29T19:44:00Z">
        <w:r w:rsidR="000524BA">
          <w:rPr>
            <w:rFonts w:ascii="Tahoma" w:hAnsi="Tahoma" w:cs="Tahoma"/>
            <w:sz w:val="22"/>
          </w:rPr>
          <w:t>gh</w:t>
        </w:r>
      </w:ins>
      <w:ins w:id="1902" w:author="冯 晓涵" w:date="2021-08-29T19:43:00Z">
        <w:r w:rsidR="000524BA">
          <w:rPr>
            <w:rFonts w:ascii="Tahoma" w:hAnsi="Tahoma" w:cs="Tahoma"/>
            <w:sz w:val="22"/>
          </w:rPr>
          <w:t xml:space="preserve"> the subsidy for it comprised more than 3% of UK government spending and become the second-largest expenditure in the aspect of </w:t>
        </w:r>
        <w:r w:rsidR="000524BA" w:rsidRPr="00A91CF5">
          <w:rPr>
            <w:rFonts w:ascii="Tahoma" w:hAnsi="Tahoma" w:cs="Tahoma"/>
            <w:sz w:val="22"/>
          </w:rPr>
          <w:t>welfare</w:t>
        </w:r>
        <w:r w:rsidR="000524BA">
          <w:rPr>
            <w:rFonts w:ascii="Tahoma" w:hAnsi="Tahoma" w:cs="Tahoma"/>
            <w:sz w:val="22"/>
          </w:rPr>
          <w:t xml:space="preserve"> (only less than the </w:t>
        </w:r>
        <w:r w:rsidR="000524BA" w:rsidRPr="00A91CF5">
          <w:rPr>
            <w:rFonts w:ascii="Tahoma" w:hAnsi="Tahoma" w:cs="Tahoma"/>
            <w:sz w:val="22"/>
          </w:rPr>
          <w:t>state pension</w:t>
        </w:r>
        <w:r w:rsidR="000524BA">
          <w:rPr>
            <w:rFonts w:ascii="Tahoma" w:hAnsi="Tahoma" w:cs="Tahoma"/>
            <w:sz w:val="22"/>
          </w:rPr>
          <w:t>) in 2011/2012</w:t>
        </w:r>
      </w:ins>
      <w:ins w:id="1903" w:author="冯 晓涵" w:date="2021-08-29T19:44:00Z">
        <w:r w:rsidR="000524BA">
          <w:rPr>
            <w:rFonts w:ascii="Tahoma" w:hAnsi="Tahoma" w:cs="Tahoma"/>
            <w:sz w:val="22"/>
          </w:rPr>
          <w:t xml:space="preserve"> (</w:t>
        </w:r>
        <w:r w:rsidR="000524BA">
          <w:rPr>
            <w:rFonts w:ascii="Tahoma" w:hAnsi="Tahoma" w:cs="Tahoma"/>
            <w:sz w:val="22"/>
          </w:rPr>
          <w:fldChar w:fldCharType="begin" w:fldLock="1"/>
        </w:r>
      </w:ins>
      <w:r w:rsidR="000524BA">
        <w:rPr>
          <w:rFonts w:ascii="Tahoma" w:hAnsi="Tahoma" w:cs="Tahoma"/>
          <w:sz w:val="22"/>
        </w:rPr>
        <w:instrText>ADDIN CSL_CITATION {"citationItems":[{"id":"ITEM-1","itemData":{"DOI":"10.1016/j.regsciurbeco.2018.06.002","ISSN":"18792308","abstract":"This paper analyses the effect of major cuts to housing subsidies on property prices in England. Governments commonly give rental subsidies to poor households, but it is not known whether or to what extent this distorts underlying property prices. Using a difference-in-differences-type estimator to exploit variation in scale of the cuts across local areas, we find that the cuts lowered house prices from the time of the policy announcement. The impact was seen predominantly for types of property typically rented by recipients of subsidies and in areas where demand for housing is low relative to supply. Analysis of survey data of individuals finds that benefit recipients were more likely to move home after the cuts relative to other renters. Overall, the results suggest that rental subsidies, while helping recipients to afford otherwise too expensive properties, could contribute to affordability problems for buyers.","author":[{"dropping-particle":"","family":"Braakmann","given":"Nils","non-dropping-particle":"","parse-names":false,"suffix":""},{"dropping-particle":"","family":"McDonald","given":"Stephen","non-dropping-particle":"","parse-names":false,"suffix":""}],"container-title":"Regional Science and Urban Economics","id":"ITEM-1","issued":{"date-parts":[["2020"]]},"title":"Housing subsidies and property prices: Evidence from England","type":"article-journal","volume":"80"},"uris":["http://www.mendeley.com/documents/?uuid=0f11acb6-f9de-4dd2-abce-4b22dc0e704f"]}],"mendeley":{"formattedCitation":"(Braakmann and McDonald, 2020)","manualFormatting":"Braakmann and McDonald 2020)","plainTextFormattedCitation":"(Braakmann and McDonald, 2020)","previouslyFormattedCitation":"(Braakmann and McDonald, 2020)"},"properties":{"noteIndex":0},"schema":"https://github.com/citation-style-language/schema/raw/master/csl-citation.json"}</w:instrText>
      </w:r>
      <w:ins w:id="1904" w:author="冯 晓涵" w:date="2021-08-29T19:44:00Z">
        <w:r w:rsidR="000524BA">
          <w:rPr>
            <w:rFonts w:ascii="Tahoma" w:hAnsi="Tahoma" w:cs="Tahoma"/>
            <w:sz w:val="22"/>
          </w:rPr>
          <w:fldChar w:fldCharType="separate"/>
        </w:r>
        <w:r w:rsidR="000524BA" w:rsidRPr="006471CB">
          <w:rPr>
            <w:rFonts w:ascii="Tahoma" w:hAnsi="Tahoma" w:cs="Tahoma"/>
            <w:sz w:val="22"/>
          </w:rPr>
          <w:t>Braakmann and McDonald 2020)</w:t>
        </w:r>
        <w:r w:rsidR="000524BA">
          <w:rPr>
            <w:rFonts w:ascii="Tahoma" w:hAnsi="Tahoma" w:cs="Tahoma"/>
            <w:sz w:val="22"/>
          </w:rPr>
          <w:fldChar w:fldCharType="end"/>
        </w:r>
      </w:ins>
      <w:ins w:id="1905" w:author="冯 晓涵" w:date="2021-08-29T19:43:00Z">
        <w:r w:rsidR="000524BA">
          <w:rPr>
            <w:rFonts w:ascii="Tahoma" w:hAnsi="Tahoma" w:cs="Tahoma"/>
            <w:sz w:val="22"/>
          </w:rPr>
          <w:t xml:space="preserve">. </w:t>
        </w:r>
      </w:ins>
      <w:ins w:id="1906" w:author="冯 晓涵" w:date="2021-08-29T19:59:00Z">
        <w:r w:rsidR="0026015B">
          <w:rPr>
            <w:rFonts w:ascii="Tahoma" w:hAnsi="Tahoma" w:cs="Tahoma"/>
            <w:sz w:val="22"/>
          </w:rPr>
          <w:t>F</w:t>
        </w:r>
      </w:ins>
      <w:ins w:id="1907" w:author="冯 晓涵" w:date="2021-08-29T20:01:00Z">
        <w:r w:rsidR="0026015B">
          <w:rPr>
            <w:rFonts w:ascii="Tahoma" w:hAnsi="Tahoma" w:cs="Tahoma"/>
            <w:sz w:val="22"/>
          </w:rPr>
          <w:t>or homeless peopl</w:t>
        </w:r>
      </w:ins>
      <w:ins w:id="1908" w:author="冯 晓涵" w:date="2021-08-29T20:02:00Z">
        <w:r w:rsidR="0026015B">
          <w:rPr>
            <w:rFonts w:ascii="Tahoma" w:hAnsi="Tahoma" w:cs="Tahoma"/>
            <w:sz w:val="22"/>
          </w:rPr>
          <w:t xml:space="preserve">e, a safe and smaller haven that could give them more privacy is an ideal transitional place before they get temporary housing. </w:t>
        </w:r>
        <w:r w:rsidR="00711F83">
          <w:rPr>
            <w:rFonts w:ascii="Tahoma" w:hAnsi="Tahoma" w:cs="Tahoma"/>
            <w:sz w:val="22"/>
          </w:rPr>
          <w:t xml:space="preserve">However, just as </w:t>
        </w:r>
        <w:r w:rsidR="00711F83">
          <w:rPr>
            <w:rFonts w:ascii="Tahoma" w:hAnsi="Tahoma" w:cs="Tahoma"/>
            <w:sz w:val="22"/>
          </w:rPr>
          <w:fldChar w:fldCharType="begin" w:fldLock="1"/>
        </w:r>
        <w:r w:rsidR="00711F83">
          <w:rPr>
            <w:rFonts w:ascii="Tahoma" w:hAnsi="Tahoma" w:cs="Tahoma"/>
            <w:sz w:val="22"/>
          </w:rPr>
          <w:instrText>ADDIN CSL_CITATION {"citationItems":[{"id":"ITEM-1","itemData":{"DOI":"10.1016/J.EVALPROGPLAN.2019.101673","ISSN":"0149-7189","abstract":"Despite a legally-mandated right to shelter and extensive outreach efforts, an estimated 3,675 homeless individuals were living on the streets of New York City in 2018. Through interviews with 43 unsheltered homeless individuals in the borough of Manhattan (age range 21–74 years), this qualitative study examined barriers they face in accessing housing and other services as well as experiences surviving on the street. Through thematic analysis of the interview data, the most common barriers found were obtaining required identification documents, lack of accessibility of shelters amid complex healthcare needs, waiting as part of the process, and exclusion of pets from shelters and housing options. Themes capturing survival on the street included sleeping safe, avoiding shelters, and meeting daily needs. Virtually all barriers street homeless New Yorkers face stem from bureaucratic policies that, however well-intentioned, do not address their diverse needs. Thus, long delays and poor communication, combined with crowded, unsafe shelters, lead to frustration and alienation. While homelessness is ultimately the result of a severe and chronic shortage of affordable housing, creating accessible, safe, pet-friendly shelter and safe haven options and instituting a smoother, more transparent process for moving from the streets could substantially reduce street homelessness.","author":[{"dropping-particle":"","family":"Wusinich","given":"Christina","non-dropping-particle":"","parse-names":false,"suffix":""},{"dropping-particle":"","family":"Bond","given":"Lynden","non-dropping-particle":"","parse-names":false,"suffix":""},{"dropping-particle":"","family":"Nathanson","given":"Anna","non-dropping-particle":"","parse-names":false,"suffix":""},{"dropping-particle":"","family":"Padgett","given":"Deborah K.","non-dropping-particle":"","parse-names":false,"suffix":""}],"container-title":"Evaluation and Program Planning","id":"ITEM-1","issued":{"date-parts":[["2019","10","1"]]},"page":"101673","publisher":"Pergamon","title":"“If you’re gonna help me, help me”: Barriers to housing among unsheltered homeless adults","type":"article-journal","volume":"76"},"uris":["http://www.mendeley.com/documents/?uuid=8793a61f-d0ad-4023-9aa8-b80f14669ce9"]}],"mendeley":{"formattedCitation":"(Wusinich &lt;i&gt;et al.&lt;/i&gt;, 2019)","manualFormatting":"Wusinich et al., (2019)","plainTextFormattedCitation":"(Wusinich et al., 2019)","previouslyFormattedCitation":"(Wusinich &lt;i&gt;et al.&lt;/i&gt;, 2019)"},"properties":{"noteIndex":0},"schema":"https://github.com/citation-style-language/schema/raw/master/csl-citation.json"}</w:instrText>
        </w:r>
        <w:r w:rsidR="00711F83">
          <w:rPr>
            <w:rFonts w:ascii="Tahoma" w:hAnsi="Tahoma" w:cs="Tahoma"/>
            <w:sz w:val="22"/>
          </w:rPr>
          <w:fldChar w:fldCharType="separate"/>
        </w:r>
        <w:r w:rsidR="00711F83" w:rsidRPr="003E42A0">
          <w:rPr>
            <w:rFonts w:ascii="Tahoma" w:hAnsi="Tahoma" w:cs="Tahoma"/>
            <w:sz w:val="22"/>
          </w:rPr>
          <w:t xml:space="preserve">Wusinich </w:t>
        </w:r>
        <w:r w:rsidR="00711F83" w:rsidRPr="003E42A0">
          <w:rPr>
            <w:rFonts w:ascii="Tahoma" w:hAnsi="Tahoma" w:cs="Tahoma"/>
            <w:i/>
            <w:sz w:val="22"/>
          </w:rPr>
          <w:t>et al.</w:t>
        </w:r>
        <w:r w:rsidR="00711F83" w:rsidRPr="003E42A0">
          <w:rPr>
            <w:rFonts w:ascii="Tahoma" w:hAnsi="Tahoma" w:cs="Tahoma"/>
            <w:sz w:val="22"/>
          </w:rPr>
          <w:t>, (2019)</w:t>
        </w:r>
        <w:r w:rsidR="00711F83">
          <w:rPr>
            <w:rFonts w:ascii="Tahoma" w:hAnsi="Tahoma" w:cs="Tahoma"/>
            <w:sz w:val="22"/>
          </w:rPr>
          <w:fldChar w:fldCharType="end"/>
        </w:r>
        <w:r w:rsidR="00711F83">
          <w:rPr>
            <w:rFonts w:ascii="Tahoma" w:hAnsi="Tahoma" w:cs="Tahoma"/>
            <w:sz w:val="22"/>
          </w:rPr>
          <w:t xml:space="preserve"> </w:t>
        </w:r>
      </w:ins>
      <w:ins w:id="1909" w:author="冯 晓涵" w:date="2021-08-29T20:03:00Z">
        <w:r w:rsidR="00711F83">
          <w:rPr>
            <w:rFonts w:ascii="Tahoma" w:hAnsi="Tahoma" w:cs="Tahoma"/>
            <w:sz w:val="22"/>
          </w:rPr>
          <w:t>claim,</w:t>
        </w:r>
      </w:ins>
      <w:ins w:id="1910" w:author="冯 晓涵" w:date="2021-08-29T20:02:00Z">
        <w:r w:rsidR="00711F83" w:rsidRPr="003E42A0">
          <w:rPr>
            <w:rFonts w:ascii="Tahoma" w:hAnsi="Tahoma" w:cs="Tahoma"/>
            <w:sz w:val="22"/>
          </w:rPr>
          <w:t xml:space="preserve"> </w:t>
        </w:r>
      </w:ins>
      <w:ins w:id="1911" w:author="冯 晓涵" w:date="2021-08-29T20:03:00Z">
        <w:r w:rsidR="00711F83">
          <w:rPr>
            <w:rFonts w:ascii="Tahoma" w:hAnsi="Tahoma" w:cs="Tahoma"/>
            <w:sz w:val="22"/>
          </w:rPr>
          <w:t>c</w:t>
        </w:r>
      </w:ins>
      <w:ins w:id="1912" w:author="冯 晓涵" w:date="2021-08-29T20:02:00Z">
        <w:r w:rsidR="00711F83" w:rsidRPr="00C17970">
          <w:rPr>
            <w:rFonts w:ascii="Tahoma" w:hAnsi="Tahoma" w:cs="Tahoma"/>
            <w:sz w:val="22"/>
          </w:rPr>
          <w:t>reating more affordable housing is the only viable way</w:t>
        </w:r>
      </w:ins>
      <w:ins w:id="1913" w:author="冯 晓涵" w:date="2021-08-29T20:03:00Z">
        <w:r w:rsidR="00711F83">
          <w:rPr>
            <w:rFonts w:ascii="Tahoma" w:hAnsi="Tahoma" w:cs="Tahoma"/>
            <w:sz w:val="22"/>
          </w:rPr>
          <w:t xml:space="preserve"> to end the problem </w:t>
        </w:r>
      </w:ins>
      <w:ins w:id="1914" w:author="冯 晓涵" w:date="2021-08-29T20:04:00Z">
        <w:r w:rsidR="00711F83">
          <w:rPr>
            <w:rFonts w:ascii="Tahoma" w:hAnsi="Tahoma" w:cs="Tahoma"/>
            <w:sz w:val="22"/>
          </w:rPr>
          <w:t xml:space="preserve">brought by </w:t>
        </w:r>
        <w:r w:rsidR="00711F83" w:rsidRPr="006609A9">
          <w:rPr>
            <w:rFonts w:ascii="Tahoma" w:hAnsi="Tahoma" w:cs="Tahoma"/>
            <w:sz w:val="22"/>
          </w:rPr>
          <w:t>obstacle</w:t>
        </w:r>
        <w:r w:rsidR="00711F83">
          <w:rPr>
            <w:rFonts w:ascii="Tahoma" w:hAnsi="Tahoma" w:cs="Tahoma"/>
            <w:sz w:val="22"/>
          </w:rPr>
          <w:t>s</w:t>
        </w:r>
        <w:r w:rsidR="00711F83" w:rsidRPr="006609A9">
          <w:rPr>
            <w:rFonts w:ascii="Tahoma" w:hAnsi="Tahoma" w:cs="Tahoma"/>
            <w:sz w:val="22"/>
          </w:rPr>
          <w:t xml:space="preserve"> to </w:t>
        </w:r>
        <w:r w:rsidR="00711F83">
          <w:rPr>
            <w:rFonts w:ascii="Tahoma" w:hAnsi="Tahoma" w:cs="Tahoma"/>
            <w:sz w:val="22"/>
          </w:rPr>
          <w:t>h</w:t>
        </w:r>
        <w:r w:rsidR="00711F83" w:rsidRPr="006609A9">
          <w:rPr>
            <w:rFonts w:ascii="Tahoma" w:hAnsi="Tahoma" w:cs="Tahoma"/>
            <w:sz w:val="22"/>
          </w:rPr>
          <w:t>ousing</w:t>
        </w:r>
      </w:ins>
      <w:ins w:id="1915" w:author="冯 晓涵" w:date="2021-08-29T20:02:00Z">
        <w:r w:rsidR="00711F83">
          <w:rPr>
            <w:rFonts w:ascii="Tahoma" w:hAnsi="Tahoma" w:cs="Tahoma"/>
            <w:sz w:val="22"/>
          </w:rPr>
          <w:t>.</w:t>
        </w:r>
      </w:ins>
    </w:p>
    <w:p w14:paraId="5866ABF9" w14:textId="7A636443" w:rsidR="00B103D8" w:rsidRDefault="00711F83" w:rsidP="00722C24">
      <w:pPr>
        <w:spacing w:before="156"/>
        <w:rPr>
          <w:ins w:id="1916" w:author="冯 晓涵" w:date="2021-08-29T22:46:00Z"/>
          <w:rFonts w:ascii="Tahoma" w:hAnsi="Tahoma" w:cs="Tahoma"/>
          <w:sz w:val="22"/>
        </w:rPr>
      </w:pPr>
      <w:ins w:id="1917" w:author="冯 晓涵" w:date="2021-08-29T20:06:00Z">
        <w:r w:rsidRPr="00EC7C54">
          <w:rPr>
            <w:rFonts w:ascii="Tahoma" w:hAnsi="Tahoma" w:cs="Tahoma"/>
          </w:rPr>
          <w:t xml:space="preserve">Cluster 2 </w:t>
        </w:r>
        <w:r w:rsidRPr="00E65BC8">
          <w:rPr>
            <w:rFonts w:ascii="Tahoma" w:hAnsi="Tahoma" w:cs="Tahoma"/>
          </w:rPr>
          <w:t>contains the least deprived areas with the greatest number of LSOAs (10295)</w:t>
        </w:r>
        <w:r>
          <w:rPr>
            <w:rFonts w:ascii="Tahoma" w:hAnsi="Tahoma" w:cs="Tahoma"/>
          </w:rPr>
          <w:t>, while</w:t>
        </w:r>
        <w:r w:rsidRPr="00E65BC8">
          <w:rPr>
            <w:rFonts w:ascii="Tahoma" w:hAnsi="Tahoma" w:cs="Tahoma"/>
          </w:rPr>
          <w:t xml:space="preserve"> </w:t>
        </w:r>
      </w:ins>
      <w:ins w:id="1918" w:author="冯 晓涵" w:date="2021-08-29T20:07:00Z">
        <w:r>
          <w:rPr>
            <w:rFonts w:ascii="Tahoma" w:hAnsi="Tahoma" w:cs="Tahoma"/>
          </w:rPr>
          <w:t>c</w:t>
        </w:r>
      </w:ins>
      <w:ins w:id="1919" w:author="冯 晓涵" w:date="2021-08-29T19:38:00Z">
        <w:r w:rsidR="00722C24" w:rsidRPr="00E65BC8">
          <w:rPr>
            <w:rFonts w:ascii="Tahoma" w:hAnsi="Tahoma" w:cs="Tahoma"/>
          </w:rPr>
          <w:t>luster 3 is the cluster of the most deprived areas in England</w:t>
        </w:r>
      </w:ins>
      <w:ins w:id="1920" w:author="冯 晓涵" w:date="2021-08-29T20:07:00Z">
        <w:r>
          <w:rPr>
            <w:rFonts w:ascii="Tahoma" w:hAnsi="Tahoma" w:cs="Tahoma"/>
          </w:rPr>
          <w:t xml:space="preserve"> and</w:t>
        </w:r>
      </w:ins>
      <w:ins w:id="1921" w:author="冯 晓涵" w:date="2021-08-29T19:38:00Z">
        <w:r w:rsidR="00722C24" w:rsidRPr="00E65BC8">
          <w:rPr>
            <w:rFonts w:ascii="Tahoma" w:hAnsi="Tahoma" w:cs="Tahoma"/>
          </w:rPr>
          <w:t xml:space="preserve"> </w:t>
        </w:r>
      </w:ins>
      <w:ins w:id="1922" w:author="冯 晓涵" w:date="2021-08-29T20:07:00Z">
        <w:r>
          <w:rPr>
            <w:rFonts w:ascii="Tahoma" w:hAnsi="Tahoma" w:cs="Tahoma"/>
          </w:rPr>
          <w:t>i</w:t>
        </w:r>
      </w:ins>
      <w:ins w:id="1923" w:author="冯 晓涵" w:date="2021-08-29T19:38:00Z">
        <w:r w:rsidR="00722C24" w:rsidRPr="00E65BC8">
          <w:rPr>
            <w:rFonts w:ascii="Tahoma" w:hAnsi="Tahoma" w:cs="Tahoma"/>
          </w:rPr>
          <w:t xml:space="preserve">t covers the least land areas and has 9258 LSOAs. </w:t>
        </w:r>
      </w:ins>
      <w:ins w:id="1924" w:author="冯 晓涵" w:date="2021-08-29T22:06:00Z">
        <w:r w:rsidR="00770A7F">
          <w:rPr>
            <w:rFonts w:ascii="Tahoma" w:hAnsi="Tahoma" w:cs="Tahoma"/>
            <w:sz w:val="22"/>
          </w:rPr>
          <w:t xml:space="preserve">It is likely that areas there are rural areas, as it’s deprived in all domains especially in the </w:t>
        </w:r>
      </w:ins>
      <w:ins w:id="1925" w:author="冯 晓涵" w:date="2021-08-29T22:13:00Z">
        <w:r w:rsidR="002125D3">
          <w:rPr>
            <w:rFonts w:ascii="Tahoma" w:hAnsi="Tahoma" w:cs="Tahoma"/>
            <w:sz w:val="22"/>
          </w:rPr>
          <w:t>I</w:t>
        </w:r>
      </w:ins>
      <w:ins w:id="1926" w:author="冯 晓涵" w:date="2021-08-29T22:06:00Z">
        <w:r w:rsidR="00770A7F">
          <w:rPr>
            <w:rFonts w:ascii="Tahoma" w:hAnsi="Tahoma" w:cs="Tahoma"/>
            <w:sz w:val="22"/>
          </w:rPr>
          <w:t xml:space="preserve">ncome and </w:t>
        </w:r>
      </w:ins>
      <w:ins w:id="1927" w:author="冯 晓涵" w:date="2021-08-29T22:13:00Z">
        <w:r w:rsidR="002125D3">
          <w:rPr>
            <w:rFonts w:ascii="Tahoma" w:hAnsi="Tahoma" w:cs="Tahoma"/>
            <w:sz w:val="22"/>
          </w:rPr>
          <w:t>E</w:t>
        </w:r>
      </w:ins>
      <w:ins w:id="1928" w:author="冯 晓涵" w:date="2021-08-29T22:06:00Z">
        <w:r w:rsidR="00770A7F">
          <w:rPr>
            <w:rFonts w:ascii="Tahoma" w:hAnsi="Tahoma" w:cs="Tahoma"/>
            <w:sz w:val="22"/>
          </w:rPr>
          <w:t xml:space="preserve">mployment domain but its deprivation level in the </w:t>
        </w:r>
      </w:ins>
      <w:ins w:id="1929" w:author="冯 晓涵" w:date="2021-08-29T22:13:00Z">
        <w:r w:rsidR="002125D3">
          <w:rPr>
            <w:rFonts w:ascii="Tahoma" w:hAnsi="Tahoma" w:cs="Tahoma"/>
            <w:sz w:val="22"/>
          </w:rPr>
          <w:t>H</w:t>
        </w:r>
      </w:ins>
      <w:ins w:id="1930" w:author="冯 晓涵" w:date="2021-08-29T22:06:00Z">
        <w:r w:rsidR="00770A7F">
          <w:rPr>
            <w:rFonts w:ascii="Tahoma" w:hAnsi="Tahoma" w:cs="Tahoma"/>
            <w:sz w:val="22"/>
          </w:rPr>
          <w:t>ousing domain is relatively small (</w:t>
        </w:r>
      </w:ins>
      <w:ins w:id="1931" w:author="冯 晓涵" w:date="2021-08-29T22:15:00Z">
        <w:r w:rsidR="002125D3">
          <w:rPr>
            <w:rFonts w:ascii="Tahoma" w:hAnsi="Tahoma" w:cs="Tahoma"/>
            <w:sz w:val="22"/>
          </w:rPr>
          <w:t>t</w:t>
        </w:r>
      </w:ins>
      <w:ins w:id="1932" w:author="冯 晓涵" w:date="2021-08-29T22:39:00Z">
        <w:r w:rsidR="00566A55">
          <w:rPr>
            <w:rFonts w:ascii="Tahoma" w:hAnsi="Tahoma" w:cs="Tahoma"/>
            <w:sz w:val="22"/>
          </w:rPr>
          <w:t>his</w:t>
        </w:r>
      </w:ins>
      <w:ins w:id="1933" w:author="冯 晓涵" w:date="2021-08-29T22:16:00Z">
        <w:r w:rsidR="002125D3">
          <w:rPr>
            <w:rFonts w:ascii="Tahoma" w:hAnsi="Tahoma" w:cs="Tahoma"/>
            <w:sz w:val="22"/>
          </w:rPr>
          <w:t xml:space="preserve"> domain</w:t>
        </w:r>
      </w:ins>
      <w:ins w:id="1934" w:author="冯 晓涵" w:date="2021-08-29T22:18:00Z">
        <w:r w:rsidR="002125D3">
          <w:rPr>
            <w:rFonts w:ascii="Tahoma" w:hAnsi="Tahoma" w:cs="Tahoma"/>
            <w:sz w:val="22"/>
          </w:rPr>
          <w:t xml:space="preserve"> only</w:t>
        </w:r>
      </w:ins>
      <w:ins w:id="1935" w:author="冯 晓涵" w:date="2021-08-29T22:15:00Z">
        <w:r w:rsidR="002125D3">
          <w:rPr>
            <w:rFonts w:ascii="Tahoma" w:hAnsi="Tahoma" w:cs="Tahoma"/>
            <w:sz w:val="22"/>
          </w:rPr>
          <w:t xml:space="preserve"> contribut</w:t>
        </w:r>
      </w:ins>
      <w:ins w:id="1936" w:author="冯 晓涵" w:date="2021-08-29T22:18:00Z">
        <w:r w:rsidR="002125D3">
          <w:rPr>
            <w:rFonts w:ascii="Tahoma" w:hAnsi="Tahoma" w:cs="Tahoma"/>
            <w:sz w:val="22"/>
          </w:rPr>
          <w:t xml:space="preserve">es </w:t>
        </w:r>
        <w:r w:rsidR="002125D3">
          <w:rPr>
            <w:rFonts w:ascii="Tahoma" w:hAnsi="Tahoma" w:cs="Tahoma"/>
            <w:sz w:val="22"/>
          </w:rPr>
          <w:lastRenderedPageBreak/>
          <w:t>1%</w:t>
        </w:r>
      </w:ins>
      <w:ins w:id="1937" w:author="冯 晓涵" w:date="2021-08-29T22:15:00Z">
        <w:r w:rsidR="002125D3">
          <w:rPr>
            <w:rFonts w:ascii="Tahoma" w:hAnsi="Tahoma" w:cs="Tahoma"/>
            <w:sz w:val="22"/>
          </w:rPr>
          <w:t xml:space="preserve"> </w:t>
        </w:r>
      </w:ins>
      <w:ins w:id="1938" w:author="冯 晓涵" w:date="2021-08-29T22:16:00Z">
        <w:r w:rsidR="002125D3">
          <w:rPr>
            <w:rFonts w:ascii="Tahoma" w:hAnsi="Tahoma" w:cs="Tahoma"/>
            <w:sz w:val="22"/>
          </w:rPr>
          <w:t>to</w:t>
        </w:r>
      </w:ins>
      <w:ins w:id="1939" w:author="冯 晓涵" w:date="2021-08-29T22:15:00Z">
        <w:r w:rsidR="002125D3">
          <w:rPr>
            <w:rFonts w:ascii="Tahoma" w:hAnsi="Tahoma" w:cs="Tahoma"/>
            <w:sz w:val="22"/>
          </w:rPr>
          <w:t xml:space="preserve"> the overall depr</w:t>
        </w:r>
      </w:ins>
      <w:ins w:id="1940" w:author="冯 晓涵" w:date="2021-08-29T22:16:00Z">
        <w:r w:rsidR="002125D3">
          <w:rPr>
            <w:rFonts w:ascii="Tahoma" w:hAnsi="Tahoma" w:cs="Tahoma"/>
            <w:sz w:val="22"/>
          </w:rPr>
          <w:t>ivation</w:t>
        </w:r>
      </w:ins>
      <w:ins w:id="1941" w:author="冯 晓涵" w:date="2021-08-29T22:19:00Z">
        <w:r w:rsidR="002125D3">
          <w:rPr>
            <w:rFonts w:ascii="Tahoma" w:hAnsi="Tahoma" w:cs="Tahoma"/>
            <w:sz w:val="22"/>
          </w:rPr>
          <w:t xml:space="preserve"> </w:t>
        </w:r>
      </w:ins>
      <w:ins w:id="1942" w:author="冯 晓涵" w:date="2021-08-29T22:14:00Z">
        <w:r w:rsidR="002125D3">
          <w:rPr>
            <w:rFonts w:ascii="Tahoma" w:hAnsi="Tahoma" w:cs="Tahoma"/>
            <w:sz w:val="22"/>
          </w:rPr>
          <w:t xml:space="preserve">maybe </w:t>
        </w:r>
      </w:ins>
      <w:ins w:id="1943" w:author="冯 晓涵" w:date="2021-08-29T22:06:00Z">
        <w:r w:rsidR="00770A7F">
          <w:rPr>
            <w:rFonts w:ascii="Tahoma" w:hAnsi="Tahoma" w:cs="Tahoma"/>
            <w:sz w:val="22"/>
          </w:rPr>
          <w:t>because of the lower rental and house prices</w:t>
        </w:r>
      </w:ins>
      <w:ins w:id="1944" w:author="冯 晓涵" w:date="2021-08-29T22:41:00Z">
        <w:r w:rsidR="00566A55">
          <w:rPr>
            <w:rFonts w:ascii="Tahoma" w:hAnsi="Tahoma" w:cs="Tahoma"/>
            <w:sz w:val="22"/>
          </w:rPr>
          <w:t xml:space="preserve"> in rural areas)</w:t>
        </w:r>
      </w:ins>
      <w:ins w:id="1945" w:author="冯 晓涵" w:date="2021-08-29T22:06:00Z">
        <w:r w:rsidR="00770A7F">
          <w:rPr>
            <w:rFonts w:ascii="Tahoma" w:hAnsi="Tahoma" w:cs="Tahoma"/>
            <w:sz w:val="22"/>
          </w:rPr>
          <w:t xml:space="preserve">. </w:t>
        </w:r>
      </w:ins>
      <w:ins w:id="1946" w:author="冯 晓涵" w:date="2021-08-29T22:34:00Z">
        <w:r w:rsidR="00566A55">
          <w:rPr>
            <w:rFonts w:ascii="Tahoma" w:hAnsi="Tahoma" w:cs="Tahoma"/>
            <w:sz w:val="22"/>
          </w:rPr>
          <w:t>A</w:t>
        </w:r>
      </w:ins>
      <w:ins w:id="1947" w:author="冯 晓涵" w:date="2021-08-29T22:33:00Z">
        <w:r w:rsidR="003958EC">
          <w:rPr>
            <w:rFonts w:ascii="Tahoma" w:hAnsi="Tahoma" w:cs="Tahoma"/>
            <w:sz w:val="22"/>
          </w:rPr>
          <w:t>ll the domains have a positive Shapley value</w:t>
        </w:r>
      </w:ins>
      <w:ins w:id="1948" w:author="冯 晓涵" w:date="2021-08-29T22:34:00Z">
        <w:r w:rsidR="00566A55">
          <w:rPr>
            <w:rFonts w:ascii="Tahoma" w:hAnsi="Tahoma" w:cs="Tahoma"/>
            <w:sz w:val="22"/>
          </w:rPr>
          <w:t xml:space="preserve"> in cluster 3</w:t>
        </w:r>
      </w:ins>
      <w:ins w:id="1949" w:author="冯 晓涵" w:date="2021-08-29T22:35:00Z">
        <w:r w:rsidR="00566A55">
          <w:rPr>
            <w:rFonts w:ascii="Tahoma" w:hAnsi="Tahoma" w:cs="Tahoma"/>
            <w:sz w:val="22"/>
          </w:rPr>
          <w:t xml:space="preserve"> and after comparing the proportion of each domain’s contribution </w:t>
        </w:r>
      </w:ins>
      <w:ins w:id="1950" w:author="冯 晓涵" w:date="2021-08-29T22:37:00Z">
        <w:r w:rsidR="00566A55">
          <w:rPr>
            <w:rFonts w:ascii="Tahoma" w:hAnsi="Tahoma" w:cs="Tahoma"/>
            <w:sz w:val="22"/>
          </w:rPr>
          <w:t xml:space="preserve">from table 5 </w:t>
        </w:r>
      </w:ins>
      <w:ins w:id="1951" w:author="冯 晓涵" w:date="2021-08-29T22:35:00Z">
        <w:r w:rsidR="00566A55">
          <w:rPr>
            <w:rFonts w:ascii="Tahoma" w:hAnsi="Tahoma" w:cs="Tahoma"/>
            <w:sz w:val="22"/>
          </w:rPr>
          <w:t xml:space="preserve">with </w:t>
        </w:r>
      </w:ins>
      <w:ins w:id="1952" w:author="冯 晓涵" w:date="2021-08-29T22:37:00Z">
        <w:r w:rsidR="00566A55">
          <w:rPr>
            <w:rFonts w:ascii="Tahoma" w:hAnsi="Tahoma" w:cs="Tahoma"/>
            <w:sz w:val="22"/>
          </w:rPr>
          <w:t xml:space="preserve">the </w:t>
        </w:r>
      </w:ins>
      <w:ins w:id="1953" w:author="冯 晓涵" w:date="2021-08-29T22:35:00Z">
        <w:r w:rsidR="00566A55">
          <w:rPr>
            <w:rFonts w:ascii="Tahoma" w:hAnsi="Tahoma" w:cs="Tahoma"/>
            <w:sz w:val="22"/>
          </w:rPr>
          <w:t>offi</w:t>
        </w:r>
      </w:ins>
      <w:ins w:id="1954" w:author="冯 晓涵" w:date="2021-08-29T22:36:00Z">
        <w:r w:rsidR="00566A55">
          <w:rPr>
            <w:rFonts w:ascii="Tahoma" w:hAnsi="Tahoma" w:cs="Tahoma"/>
            <w:sz w:val="22"/>
          </w:rPr>
          <w:t>cial weight</w:t>
        </w:r>
      </w:ins>
      <w:ins w:id="1955" w:author="冯 晓涵" w:date="2021-08-29T22:43:00Z">
        <w:r w:rsidR="00566A55">
          <w:rPr>
            <w:rFonts w:ascii="Tahoma" w:hAnsi="Tahoma" w:cs="Tahoma"/>
            <w:sz w:val="22"/>
          </w:rPr>
          <w:t xml:space="preserve"> (the benchmark</w:t>
        </w:r>
        <w:r w:rsidR="00566A55">
          <w:rPr>
            <w:rFonts w:ascii="Tahoma" w:hAnsi="Tahoma" w:cs="Tahoma" w:hint="eastAsia"/>
            <w:sz w:val="22"/>
          </w:rPr>
          <w:t>)</w:t>
        </w:r>
      </w:ins>
      <w:ins w:id="1956" w:author="冯 晓涵" w:date="2021-08-29T22:47:00Z">
        <w:r w:rsidR="00B103D8">
          <w:rPr>
            <w:rFonts w:ascii="Tahoma" w:hAnsi="Tahoma" w:cs="Tahoma"/>
            <w:sz w:val="22"/>
          </w:rPr>
          <w:t>,</w:t>
        </w:r>
      </w:ins>
      <w:ins w:id="1957" w:author="冯 晓涵" w:date="2021-08-29T22:35:00Z">
        <w:r w:rsidR="00566A55">
          <w:rPr>
            <w:rFonts w:ascii="Tahoma" w:hAnsi="Tahoma" w:cs="Tahoma"/>
            <w:sz w:val="22"/>
          </w:rPr>
          <w:t xml:space="preserve"> we </w:t>
        </w:r>
      </w:ins>
      <w:ins w:id="1958" w:author="冯 晓涵" w:date="2021-08-29T22:37:00Z">
        <w:r w:rsidR="00566A55">
          <w:rPr>
            <w:rFonts w:ascii="Tahoma" w:hAnsi="Tahoma" w:cs="Tahoma"/>
            <w:sz w:val="22"/>
          </w:rPr>
          <w:t>know that the</w:t>
        </w:r>
      </w:ins>
      <w:ins w:id="1959" w:author="冯 晓涵" w:date="2021-08-29T22:43:00Z">
        <w:r w:rsidR="00566A55">
          <w:rPr>
            <w:rFonts w:ascii="Tahoma" w:hAnsi="Tahoma" w:cs="Tahoma"/>
            <w:sz w:val="22"/>
          </w:rPr>
          <w:t xml:space="preserve"> proportion</w:t>
        </w:r>
      </w:ins>
      <w:ins w:id="1960" w:author="冯 晓涵" w:date="2021-08-29T22:37:00Z">
        <w:r w:rsidR="00566A55">
          <w:rPr>
            <w:rFonts w:ascii="Tahoma" w:hAnsi="Tahoma" w:cs="Tahoma"/>
            <w:sz w:val="22"/>
          </w:rPr>
          <w:t xml:space="preserve"> </w:t>
        </w:r>
      </w:ins>
      <w:ins w:id="1961" w:author="冯 晓涵" w:date="2021-08-29T22:44:00Z">
        <w:r w:rsidR="00566A55">
          <w:rPr>
            <w:rFonts w:ascii="Tahoma" w:hAnsi="Tahoma" w:cs="Tahoma"/>
            <w:sz w:val="22"/>
          </w:rPr>
          <w:t xml:space="preserve">of </w:t>
        </w:r>
      </w:ins>
      <w:ins w:id="1962" w:author="冯 晓涵" w:date="2021-08-29T22:38:00Z">
        <w:r w:rsidR="00566A55">
          <w:rPr>
            <w:rFonts w:ascii="Tahoma" w:hAnsi="Tahoma" w:cs="Tahoma"/>
            <w:sz w:val="22"/>
          </w:rPr>
          <w:t xml:space="preserve">Income, Employment, </w:t>
        </w:r>
      </w:ins>
      <w:ins w:id="1963" w:author="冯 晓涵" w:date="2021-08-29T22:40:00Z">
        <w:r w:rsidR="00566A55">
          <w:rPr>
            <w:rFonts w:ascii="Tahoma" w:hAnsi="Tahoma" w:cs="Tahoma"/>
            <w:sz w:val="22"/>
          </w:rPr>
          <w:t xml:space="preserve">Edu and Health </w:t>
        </w:r>
      </w:ins>
      <w:ins w:id="1964" w:author="冯 晓涵" w:date="2021-08-29T22:42:00Z">
        <w:r w:rsidR="00566A55">
          <w:rPr>
            <w:rFonts w:ascii="Tahoma" w:hAnsi="Tahoma" w:cs="Tahoma"/>
            <w:sz w:val="22"/>
          </w:rPr>
          <w:t xml:space="preserve">are </w:t>
        </w:r>
      </w:ins>
      <w:ins w:id="1965" w:author="冯 晓涵" w:date="2021-08-29T22:44:00Z">
        <w:r w:rsidR="00566A55">
          <w:rPr>
            <w:rFonts w:ascii="Tahoma" w:hAnsi="Tahoma" w:cs="Tahoma"/>
            <w:sz w:val="22"/>
          </w:rPr>
          <w:t xml:space="preserve">all larger than </w:t>
        </w:r>
        <w:r w:rsidR="00B103D8">
          <w:rPr>
            <w:rFonts w:ascii="Tahoma" w:hAnsi="Tahoma" w:cs="Tahoma"/>
            <w:sz w:val="22"/>
          </w:rPr>
          <w:t>the benchmark</w:t>
        </w:r>
      </w:ins>
      <w:ins w:id="1966" w:author="冯 晓涵" w:date="2021-08-29T22:46:00Z">
        <w:r w:rsidR="00B103D8">
          <w:rPr>
            <w:rFonts w:ascii="Tahoma" w:hAnsi="Tahoma" w:cs="Tahoma"/>
            <w:sz w:val="22"/>
          </w:rPr>
          <w:t xml:space="preserve">, </w:t>
        </w:r>
      </w:ins>
      <w:ins w:id="1967" w:author="冯 晓涵" w:date="2021-08-29T22:47:00Z">
        <w:r w:rsidR="00B103D8">
          <w:rPr>
            <w:rFonts w:ascii="Tahoma" w:hAnsi="Tahoma" w:cs="Tahoma"/>
            <w:sz w:val="22"/>
          </w:rPr>
          <w:t>and the</w:t>
        </w:r>
      </w:ins>
      <w:ins w:id="1968" w:author="冯 晓涵" w:date="2021-08-29T22:48:00Z">
        <w:r w:rsidR="00B103D8">
          <w:rPr>
            <w:rFonts w:ascii="Tahoma" w:hAnsi="Tahoma" w:cs="Tahoma"/>
            <w:sz w:val="22"/>
          </w:rPr>
          <w:t>ir</w:t>
        </w:r>
      </w:ins>
      <w:ins w:id="1969" w:author="冯 晓涵" w:date="2021-08-29T22:47:00Z">
        <w:r w:rsidR="00B103D8">
          <w:rPr>
            <w:rFonts w:ascii="Tahoma" w:hAnsi="Tahoma" w:cs="Tahoma"/>
            <w:sz w:val="22"/>
          </w:rPr>
          <w:t xml:space="preserve"> contribut</w:t>
        </w:r>
      </w:ins>
      <w:ins w:id="1970" w:author="冯 晓涵" w:date="2021-08-29T22:48:00Z">
        <w:r w:rsidR="00B103D8">
          <w:rPr>
            <w:rFonts w:ascii="Tahoma" w:hAnsi="Tahoma" w:cs="Tahoma"/>
            <w:sz w:val="22"/>
          </w:rPr>
          <w:t>ion accounts for</w:t>
        </w:r>
      </w:ins>
      <w:ins w:id="1971" w:author="冯 晓涵" w:date="2021-08-29T22:47:00Z">
        <w:r w:rsidR="00B103D8">
          <w:rPr>
            <w:rFonts w:ascii="Tahoma" w:hAnsi="Tahoma" w:cs="Tahoma"/>
            <w:sz w:val="22"/>
          </w:rPr>
          <w:t xml:space="preserve"> more than 95% of the </w:t>
        </w:r>
      </w:ins>
      <w:ins w:id="1972" w:author="冯 晓涵" w:date="2021-08-29T22:48:00Z">
        <w:r w:rsidR="00B103D8">
          <w:rPr>
            <w:rFonts w:ascii="Tahoma" w:hAnsi="Tahoma" w:cs="Tahoma"/>
            <w:sz w:val="22"/>
          </w:rPr>
          <w:t xml:space="preserve">overall </w:t>
        </w:r>
      </w:ins>
      <w:ins w:id="1973" w:author="冯 晓涵" w:date="2021-08-29T22:47:00Z">
        <w:r w:rsidR="00B103D8">
          <w:rPr>
            <w:rFonts w:ascii="Tahoma" w:hAnsi="Tahoma" w:cs="Tahoma"/>
            <w:sz w:val="22"/>
          </w:rPr>
          <w:t>deprivation.</w:t>
        </w:r>
      </w:ins>
      <w:ins w:id="1974" w:author="冯 晓涵" w:date="2021-08-29T22:45:00Z">
        <w:r w:rsidR="00B103D8">
          <w:rPr>
            <w:rFonts w:ascii="Tahoma" w:hAnsi="Tahoma" w:cs="Tahoma"/>
            <w:sz w:val="22"/>
          </w:rPr>
          <w:t xml:space="preserve"> </w:t>
        </w:r>
      </w:ins>
      <w:r w:rsidR="00944B3F">
        <w:rPr>
          <w:rFonts w:ascii="Tahoma" w:hAnsi="Tahoma" w:cs="Tahoma"/>
          <w:sz w:val="22"/>
        </w:rPr>
        <w:fldChar w:fldCharType="begin" w:fldLock="1"/>
      </w:r>
      <w:r w:rsidR="00944B3F">
        <w:rPr>
          <w:rFonts w:ascii="Tahoma" w:hAnsi="Tahoma" w:cs="Tahoma"/>
          <w:sz w:val="22"/>
        </w:rPr>
        <w:instrText>ADDIN CSL_CITATION {"citationItems":[{"id":"ITEM-1","itemData":{"DOI":"10.32479/ijefi.10335","author":[{"dropping-particle":"","family":"Rafique","given":"Nayar","non-dropping-particle":"","parse-names":false,"suffix":""},{"dropping-particle":"","family":"Khawaja","given":"Idrees","non-dropping-particle":"","parse-names":false,"suffix":""}],"container-title":"International Journal of Economics and Financial Issues","id":"ITEM-1","issue":"5","issued":{"date-parts":[["2020"]]},"page":"187-202","title":"Cost of Educational Deprivation: a Case of Pakistan","type":"article-journal","volume":"10"},"uris":["http://www.mendeley.com/documents/?uuid=93b56ef1-50cc-42a1-ae60-1bbac4a25e06"]}],"mendeley":{"formattedCitation":"(Rafique and Khawaja, 2020)","plainTextFormattedCitation":"(Rafique and Khawaja, 2020)","previouslyFormattedCitation":"(Rafique and Khawaja, 2020)"},"properties":{"noteIndex":0},"schema":"https://github.com/citation-style-language/schema/raw/master/csl-citation.json"}</w:instrText>
      </w:r>
      <w:r w:rsidR="00944B3F">
        <w:rPr>
          <w:rFonts w:ascii="Tahoma" w:hAnsi="Tahoma" w:cs="Tahoma"/>
          <w:sz w:val="22"/>
        </w:rPr>
        <w:fldChar w:fldCharType="separate"/>
      </w:r>
      <w:r w:rsidR="00944B3F" w:rsidRPr="00944B3F">
        <w:rPr>
          <w:rFonts w:ascii="Tahoma" w:hAnsi="Tahoma" w:cs="Tahoma"/>
          <w:sz w:val="22"/>
        </w:rPr>
        <w:t>(Rafique and Khawaja, 2020)</w:t>
      </w:r>
      <w:r w:rsidR="00944B3F">
        <w:rPr>
          <w:rFonts w:ascii="Tahoma" w:hAnsi="Tahoma" w:cs="Tahoma"/>
          <w:sz w:val="22"/>
        </w:rPr>
        <w:fldChar w:fldCharType="end"/>
      </w:r>
      <w:ins w:id="1975" w:author="冯 晓涵" w:date="2021-08-30T00:05:00Z">
        <w:r w:rsidR="00022DAE" w:rsidRPr="003958EC">
          <w:rPr>
            <w:rFonts w:ascii="Tahoma" w:hAnsi="Tahoma" w:cs="Tahoma"/>
            <w:sz w:val="22"/>
          </w:rPr>
          <w:t xml:space="preserve"> studied the association between education profile and income in Pakistan. They discovered that the failure to raise 50% to at least primary education level from the uneducated population brings a potential income loss of PKR 251 billion. </w:t>
        </w:r>
      </w:ins>
      <w:ins w:id="1976" w:author="冯 晓涵" w:date="2021-08-30T00:08:00Z">
        <w:r w:rsidR="00F6792E">
          <w:rPr>
            <w:rFonts w:ascii="Tahoma" w:hAnsi="Tahoma" w:cs="Tahoma"/>
            <w:sz w:val="22"/>
          </w:rPr>
          <w:t>For the solution to education deprivation, t</w:t>
        </w:r>
      </w:ins>
      <w:ins w:id="1977" w:author="冯 晓涵" w:date="2021-08-30T00:06:00Z">
        <w:r w:rsidR="00022DAE" w:rsidRPr="003958EC">
          <w:rPr>
            <w:rFonts w:ascii="Tahoma" w:hAnsi="Tahoma" w:cs="Tahoma"/>
            <w:sz w:val="22"/>
          </w:rPr>
          <w:t xml:space="preserve">he research of </w:t>
        </w:r>
      </w:ins>
      <w:ins w:id="1978" w:author="冯 晓涵" w:date="2021-08-30T00:19:00Z">
        <w:r w:rsidR="000E6855">
          <w:rPr>
            <w:rFonts w:ascii="Tahoma" w:hAnsi="Tahoma" w:cs="Tahoma"/>
            <w:sz w:val="22"/>
          </w:rPr>
          <w:fldChar w:fldCharType="begin" w:fldLock="1"/>
        </w:r>
      </w:ins>
      <w:r w:rsidR="000E6855">
        <w:rPr>
          <w:rFonts w:ascii="Tahoma" w:hAnsi="Tahoma" w:cs="Tahoma"/>
          <w:sz w:val="22"/>
        </w:rPr>
        <w:instrText>ADDIN CSL_CITATION {"citationItems":[{"id":"ITEM-1","itemData":{"DOI":"10.1163/15691330-BJA10013","ISSN":"15691330","abstract":"This paper addresses how features of educational systems influence the association between social background and educational disadvantage up to the end of secondary school. Boudon’s ideas about the primary effects are brought together with preschool participation and the secondary effects are argued to be strongly related to the stratification of the educational system. The analyses are based on around 35,000 respondents from 29 countries provided by PIAAC. Two-step estimations combining logistic regression models within educational systems (first step) with estimated dependent variable models between educational systems (second step) are applied. The results suggest that a higher preschool participation rate is associated with a lower dependency of educational deprivation (low achievement) on social background in the early years after finishing secondary school.","author":[{"dropping-particle":"","family":"Köthemann","given":"Dennis","non-dropping-particle":"","parse-names":false,"suffix":""}],"container-title":"Comparative Sociology","id":"ITEM-1","issue":"2","issued":{"date-parts":[["2020"]]},"page":"279-303","title":"How educational systems shape the relationship between social origin and educational : Deprivation cross-national analyses in the first years after finishing secondary school","type":"article-journal","volume":"19"},"uris":["http://www.mendeley.com/documents/?uuid=6ab43b81-f664-4ada-b7e2-d9e8b4dc53a7"]}],"mendeley":{"formattedCitation":"(Köthemann, 2020)","manualFormatting":"Köthemann (2020)","plainTextFormattedCitation":"(Köthemann, 2020)","previouslyFormattedCitation":"(Köthemann, 2020)"},"properties":{"noteIndex":0},"schema":"https://github.com/citation-style-language/schema/raw/master/csl-citation.json"}</w:instrText>
      </w:r>
      <w:r w:rsidR="000E6855">
        <w:rPr>
          <w:rFonts w:ascii="Tahoma" w:hAnsi="Tahoma" w:cs="Tahoma"/>
          <w:sz w:val="22"/>
        </w:rPr>
        <w:fldChar w:fldCharType="separate"/>
      </w:r>
      <w:del w:id="1979" w:author="冯 晓涵" w:date="2021-08-30T00:19:00Z">
        <w:r w:rsidR="000E6855" w:rsidRPr="000E6855" w:rsidDel="000E6855">
          <w:rPr>
            <w:rFonts w:ascii="Tahoma" w:hAnsi="Tahoma" w:cs="Tahoma"/>
            <w:sz w:val="22"/>
          </w:rPr>
          <w:delText>(</w:delText>
        </w:r>
      </w:del>
      <w:r w:rsidR="000E6855" w:rsidRPr="000E6855">
        <w:rPr>
          <w:rFonts w:ascii="Tahoma" w:hAnsi="Tahoma" w:cs="Tahoma"/>
          <w:sz w:val="22"/>
        </w:rPr>
        <w:t>Köthemann</w:t>
      </w:r>
      <w:del w:id="1980" w:author="冯 晓涵" w:date="2021-08-30T00:19:00Z">
        <w:r w:rsidR="000E6855" w:rsidRPr="000E6855" w:rsidDel="000E6855">
          <w:rPr>
            <w:rFonts w:ascii="Tahoma" w:hAnsi="Tahoma" w:cs="Tahoma"/>
            <w:sz w:val="22"/>
          </w:rPr>
          <w:delText>,</w:delText>
        </w:r>
      </w:del>
      <w:r w:rsidR="000E6855" w:rsidRPr="000E6855">
        <w:rPr>
          <w:rFonts w:ascii="Tahoma" w:hAnsi="Tahoma" w:cs="Tahoma"/>
          <w:sz w:val="22"/>
        </w:rPr>
        <w:t xml:space="preserve"> </w:t>
      </w:r>
      <w:ins w:id="1981" w:author="冯 晓涵" w:date="2021-08-30T00:19:00Z">
        <w:r w:rsidR="000E6855" w:rsidRPr="000E6855">
          <w:rPr>
            <w:rFonts w:ascii="Tahoma" w:hAnsi="Tahoma" w:cs="Tahoma"/>
            <w:sz w:val="22"/>
          </w:rPr>
          <w:t>(</w:t>
        </w:r>
      </w:ins>
      <w:r w:rsidR="000E6855" w:rsidRPr="000E6855">
        <w:rPr>
          <w:rFonts w:ascii="Tahoma" w:hAnsi="Tahoma" w:cs="Tahoma"/>
          <w:sz w:val="22"/>
        </w:rPr>
        <w:t>2020)</w:t>
      </w:r>
      <w:ins w:id="1982" w:author="冯 晓涵" w:date="2021-08-30T00:19:00Z">
        <w:r w:rsidR="000E6855">
          <w:rPr>
            <w:rFonts w:ascii="Tahoma" w:hAnsi="Tahoma" w:cs="Tahoma"/>
            <w:sz w:val="22"/>
          </w:rPr>
          <w:fldChar w:fldCharType="end"/>
        </w:r>
      </w:ins>
      <w:r w:rsidR="00A00C42">
        <w:rPr>
          <w:rFonts w:ascii="Tahoma" w:hAnsi="Tahoma" w:cs="Tahoma"/>
          <w:sz w:val="22"/>
        </w:rPr>
        <w:t xml:space="preserve"> </w:t>
      </w:r>
      <w:ins w:id="1983" w:author="冯 晓涵" w:date="2021-08-30T00:06:00Z">
        <w:r w:rsidR="00022DAE" w:rsidRPr="003958EC">
          <w:rPr>
            <w:rFonts w:ascii="Tahoma" w:hAnsi="Tahoma" w:cs="Tahoma"/>
            <w:sz w:val="22"/>
          </w:rPr>
          <w:t xml:space="preserve">declared that the promotion of preschool participants can buffer the unfavorable social background from the educational deprivation. In addition, skill training for adults is also a vital part of education. </w:t>
        </w:r>
      </w:ins>
      <w:ins w:id="1984" w:author="冯 晓涵" w:date="2021-08-30T00:20:00Z">
        <w:r w:rsidR="000E6855">
          <w:rPr>
            <w:rFonts w:ascii="Tahoma" w:hAnsi="Tahoma" w:cs="Tahoma"/>
            <w:sz w:val="22"/>
          </w:rPr>
          <w:fldChar w:fldCharType="begin" w:fldLock="1"/>
        </w:r>
      </w:ins>
      <w:r w:rsidR="00944B3F">
        <w:rPr>
          <w:rFonts w:ascii="Tahoma" w:hAnsi="Tahoma" w:cs="Tahoma"/>
          <w:sz w:val="22"/>
        </w:rPr>
        <w:instrText>ADDIN CSL_CITATION {"citationItems":[{"id":"ITEM-1","itemData":{"DOI":"10.1515/fhep-2017-0002","ISSN":"15589544","PMID":"31419905","abstract":"The Health and Retirement Study (HRS) is a preeminent data source for research related to the experiences of workers nearing retirement, including the large share of those workers who experience a health shock or disability onset after age 50. In this article, we highlight key information collected from HRS respondents that benefits disability policy research and the body of knowledge that has resulted from this information. Our main goal is to identify from this research experience potential improvements in data collection and documentation that would further strengthen the HRS as a data source for disability policy researchers.","author":[{"dropping-particle":"","family":"Hyde","given":"Jody Schimmel","non-dropping-particle":"","parse-names":false,"suffix":""},{"dropping-particle":"","family":"Stapleton","given":"David C.","non-dropping-particle":"","parse-names":false,"suffix":""}],"container-title":"Forum for Health Economics and Policy","id":"ITEM-1","issue":"2","issued":{"date-parts":[["2017"]]},"page":"1-12","title":"Using the Health and Retirement Study for Disability Policy Research: A Review","type":"article-journal","volume":"20"},"uris":["http://www.mendeley.com/documents/?uuid=1f8c45e5-68d7-45f7-9967-4392603be73f"]}],"mendeley":{"formattedCitation":"(Hyde and Stapleton, 2017)","manualFormatting":"Hyde and Stapleton (2017)","plainTextFormattedCitation":"(Hyde and Stapleton, 2017)","previouslyFormattedCitation":"(Hyde and Stapleton, 2017)"},"properties":{"noteIndex":0},"schema":"https://github.com/citation-style-language/schema/raw/master/csl-citation.json"}</w:instrText>
      </w:r>
      <w:r w:rsidR="000E6855">
        <w:rPr>
          <w:rFonts w:ascii="Tahoma" w:hAnsi="Tahoma" w:cs="Tahoma"/>
          <w:sz w:val="22"/>
        </w:rPr>
        <w:fldChar w:fldCharType="separate"/>
      </w:r>
      <w:del w:id="1985" w:author="冯 晓涵" w:date="2021-08-30T00:21:00Z">
        <w:r w:rsidR="000E6855" w:rsidRPr="000E6855" w:rsidDel="000E6855">
          <w:rPr>
            <w:rFonts w:ascii="Tahoma" w:hAnsi="Tahoma" w:cs="Tahoma"/>
            <w:sz w:val="22"/>
          </w:rPr>
          <w:delText>(</w:delText>
        </w:r>
      </w:del>
      <w:r w:rsidR="000E6855" w:rsidRPr="000E6855">
        <w:rPr>
          <w:rFonts w:ascii="Tahoma" w:hAnsi="Tahoma" w:cs="Tahoma"/>
          <w:sz w:val="22"/>
        </w:rPr>
        <w:t>Hyde and Stapleton</w:t>
      </w:r>
      <w:del w:id="1986" w:author="冯 晓涵" w:date="2021-08-30T00:21:00Z">
        <w:r w:rsidR="000E6855" w:rsidRPr="000E6855" w:rsidDel="000E6855">
          <w:rPr>
            <w:rFonts w:ascii="Tahoma" w:hAnsi="Tahoma" w:cs="Tahoma"/>
            <w:sz w:val="22"/>
          </w:rPr>
          <w:delText>,</w:delText>
        </w:r>
      </w:del>
      <w:r w:rsidR="000E6855" w:rsidRPr="000E6855">
        <w:rPr>
          <w:rFonts w:ascii="Tahoma" w:hAnsi="Tahoma" w:cs="Tahoma"/>
          <w:sz w:val="22"/>
        </w:rPr>
        <w:t xml:space="preserve"> </w:t>
      </w:r>
      <w:ins w:id="1987" w:author="冯 晓涵" w:date="2021-08-30T00:21:00Z">
        <w:r w:rsidR="000E6855" w:rsidRPr="000E6855">
          <w:rPr>
            <w:rFonts w:ascii="Tahoma" w:hAnsi="Tahoma" w:cs="Tahoma"/>
            <w:sz w:val="22"/>
          </w:rPr>
          <w:t>(</w:t>
        </w:r>
      </w:ins>
      <w:r w:rsidR="000E6855" w:rsidRPr="000E6855">
        <w:rPr>
          <w:rFonts w:ascii="Tahoma" w:hAnsi="Tahoma" w:cs="Tahoma"/>
          <w:sz w:val="22"/>
        </w:rPr>
        <w:t>2017)</w:t>
      </w:r>
      <w:ins w:id="1988" w:author="冯 晓涵" w:date="2021-08-30T00:20:00Z">
        <w:r w:rsidR="000E6855">
          <w:rPr>
            <w:rFonts w:ascii="Tahoma" w:hAnsi="Tahoma" w:cs="Tahoma"/>
            <w:sz w:val="22"/>
          </w:rPr>
          <w:fldChar w:fldCharType="end"/>
        </w:r>
      </w:ins>
      <w:ins w:id="1989" w:author="冯 晓涵" w:date="2021-08-30T00:06:00Z">
        <w:r w:rsidR="00022DAE" w:rsidRPr="003958EC">
          <w:rPr>
            <w:rFonts w:ascii="Tahoma" w:hAnsi="Tahoma" w:cs="Tahoma"/>
            <w:sz w:val="22"/>
          </w:rPr>
          <w:t xml:space="preserve"> advise the public support such as technical training and financial support could also go to the older workers who do not reach the retirement age but feel strenuous in keeping up the work (because they have health problems and have difficulty in adapting to new skills) to keep them in the labor force. This measure can also prevent work disincentives and thus reduce unemployment to some extent.</w:t>
        </w:r>
      </w:ins>
      <w:ins w:id="1990" w:author="冯 晓涵" w:date="2021-08-30T00:15:00Z">
        <w:r w:rsidR="00F6792E">
          <w:rPr>
            <w:rFonts w:ascii="Tahoma" w:hAnsi="Tahoma" w:cs="Tahoma"/>
            <w:sz w:val="22"/>
          </w:rPr>
          <w:t xml:space="preserve"> </w:t>
        </w:r>
      </w:ins>
      <w:ins w:id="1991" w:author="冯 晓涵" w:date="2021-08-30T00:16:00Z">
        <w:r w:rsidR="000E6855">
          <w:rPr>
            <w:rFonts w:ascii="Tahoma" w:hAnsi="Tahoma" w:cs="Tahoma"/>
            <w:sz w:val="22"/>
          </w:rPr>
          <w:t>After ha</w:t>
        </w:r>
      </w:ins>
      <w:ins w:id="1992" w:author="冯 晓涵" w:date="2021-08-30T00:17:00Z">
        <w:r w:rsidR="000E6855">
          <w:rPr>
            <w:rFonts w:ascii="Tahoma" w:hAnsi="Tahoma" w:cs="Tahoma"/>
            <w:sz w:val="22"/>
          </w:rPr>
          <w:t>v</w:t>
        </w:r>
      </w:ins>
      <w:ins w:id="1993" w:author="冯 晓涵" w:date="2021-08-30T00:16:00Z">
        <w:r w:rsidR="000E6855">
          <w:rPr>
            <w:rFonts w:ascii="Tahoma" w:hAnsi="Tahoma" w:cs="Tahoma"/>
            <w:sz w:val="22"/>
          </w:rPr>
          <w:t xml:space="preserve">ing the </w:t>
        </w:r>
      </w:ins>
      <w:ins w:id="1994" w:author="冯 晓涵" w:date="2021-08-30T00:22:00Z">
        <w:r w:rsidR="000E6855" w:rsidRPr="003958EC">
          <w:rPr>
            <w:rFonts w:ascii="Tahoma" w:hAnsi="Tahoma" w:cs="Tahoma"/>
            <w:sz w:val="22"/>
          </w:rPr>
          <w:t>educated and</w:t>
        </w:r>
        <w:r w:rsidR="000E6855">
          <w:rPr>
            <w:rFonts w:ascii="Tahoma" w:hAnsi="Tahoma" w:cs="Tahoma"/>
            <w:sz w:val="22"/>
          </w:rPr>
          <w:t xml:space="preserve"> </w:t>
        </w:r>
      </w:ins>
      <w:ins w:id="1995" w:author="冯 晓涵" w:date="2021-08-30T00:17:00Z">
        <w:r w:rsidR="000E6855">
          <w:rPr>
            <w:rFonts w:ascii="Tahoma" w:hAnsi="Tahoma" w:cs="Tahoma"/>
            <w:sz w:val="22"/>
          </w:rPr>
          <w:t xml:space="preserve">skilled </w:t>
        </w:r>
      </w:ins>
      <w:ins w:id="1996" w:author="冯 晓涵" w:date="2021-08-30T00:22:00Z">
        <w:r w:rsidR="000E6855" w:rsidRPr="003958EC">
          <w:rPr>
            <w:rFonts w:ascii="Tahoma" w:hAnsi="Tahoma" w:cs="Tahoma"/>
            <w:sz w:val="22"/>
          </w:rPr>
          <w:t>human resources</w:t>
        </w:r>
        <w:r w:rsidR="000E6855">
          <w:rPr>
            <w:rFonts w:ascii="Tahoma" w:hAnsi="Tahoma" w:cs="Tahoma"/>
            <w:sz w:val="22"/>
          </w:rPr>
          <w:t xml:space="preserve">, </w:t>
        </w:r>
        <w:r w:rsidR="000E6855" w:rsidRPr="003958EC">
          <w:rPr>
            <w:rFonts w:ascii="Tahoma" w:hAnsi="Tahoma" w:cs="Tahoma"/>
            <w:sz w:val="22"/>
          </w:rPr>
          <w:t xml:space="preserve">necessary physical capital and infrastructure should be provided to consume </w:t>
        </w:r>
      </w:ins>
      <w:ins w:id="1997" w:author="冯 晓涵" w:date="2021-08-30T00:23:00Z">
        <w:r w:rsidR="000E6855">
          <w:rPr>
            <w:rFonts w:ascii="Tahoma" w:hAnsi="Tahoma" w:cs="Tahoma"/>
            <w:sz w:val="22"/>
          </w:rPr>
          <w:t>them.</w:t>
        </w:r>
      </w:ins>
      <w:ins w:id="1998" w:author="冯 晓涵" w:date="2021-08-30T00:22:00Z">
        <w:r w:rsidR="000E6855" w:rsidRPr="003958EC">
          <w:rPr>
            <w:rFonts w:ascii="Tahoma" w:hAnsi="Tahoma" w:cs="Tahoma"/>
            <w:sz w:val="22"/>
          </w:rPr>
          <w:t xml:space="preserve"> </w:t>
        </w:r>
      </w:ins>
      <w:ins w:id="1999" w:author="冯 晓涵" w:date="2021-08-30T00:23:00Z">
        <w:r w:rsidR="000E6855">
          <w:rPr>
            <w:rFonts w:ascii="Tahoma" w:hAnsi="Tahoma" w:cs="Tahoma"/>
            <w:sz w:val="22"/>
          </w:rPr>
          <w:t>O</w:t>
        </w:r>
      </w:ins>
      <w:ins w:id="2000" w:author="冯 晓涵" w:date="2021-08-30T00:22:00Z">
        <w:r w:rsidR="000E6855" w:rsidRPr="003958EC">
          <w:rPr>
            <w:rFonts w:ascii="Tahoma" w:hAnsi="Tahoma" w:cs="Tahoma"/>
            <w:sz w:val="22"/>
          </w:rPr>
          <w:t xml:space="preserve">therwise, they would not become the incentives, but </w:t>
        </w:r>
      </w:ins>
      <w:r w:rsidR="00944B3F">
        <w:rPr>
          <w:rFonts w:ascii="Tahoma" w:hAnsi="Tahoma" w:cs="Tahoma"/>
          <w:sz w:val="22"/>
        </w:rPr>
        <w:t>a</w:t>
      </w:r>
      <w:ins w:id="2001" w:author="冯 晓涵" w:date="2021-08-30T00:22:00Z">
        <w:r w:rsidR="000E6855" w:rsidRPr="003958EC">
          <w:rPr>
            <w:rFonts w:ascii="Tahoma" w:hAnsi="Tahoma" w:cs="Tahoma"/>
            <w:sz w:val="22"/>
          </w:rPr>
          <w:t xml:space="preserve"> burden for the government</w:t>
        </w:r>
      </w:ins>
      <w:ins w:id="2002" w:author="冯 晓涵" w:date="2021-08-30T00:46:00Z">
        <w:r w:rsidR="00A2161E">
          <w:rPr>
            <w:rFonts w:ascii="Tahoma" w:hAnsi="Tahoma" w:cs="Tahoma"/>
            <w:sz w:val="22"/>
          </w:rPr>
          <w:t xml:space="preserve"> </w:t>
        </w:r>
      </w:ins>
      <w:ins w:id="2003" w:author="冯 晓涵" w:date="2021-08-30T00:23:00Z">
        <w:r w:rsidR="000E6855">
          <w:rPr>
            <w:rFonts w:ascii="Tahoma" w:hAnsi="Tahoma" w:cs="Tahoma"/>
            <w:sz w:val="22"/>
          </w:rPr>
          <w:fldChar w:fldCharType="begin" w:fldLock="1"/>
        </w:r>
      </w:ins>
      <w:r w:rsidR="00944B3F">
        <w:rPr>
          <w:rFonts w:ascii="Tahoma" w:hAnsi="Tahoma" w:cs="Tahoma"/>
          <w:sz w:val="22"/>
        </w:rPr>
        <w:instrText>ADDIN CSL_CITATION {"citationItems":[{"id":"ITEM-1","itemData":{"DOI":"10.32479/ijefi.10335","author":[{"dropping-particle":"","family":"Rafique","given":"Nayar","non-dropping-particle":"","parse-names":false,"suffix":""},{"dropping-particle":"","family":"Khawaja","given":"Idrees","non-dropping-particle":"","parse-names":false,"suffix":""}],"container-title":"International Journal of Economics and Financial Issues","id":"ITEM-1","issue":"5","issued":{"date-parts":[["2020"]]},"page":"187-202","title":"Cost of Educational Deprivation: a Case of Pakistan","type":"article-journal","volume":"10"},"uris":["http://www.mendeley.com/documents/?uuid=93b56ef1-50cc-42a1-ae60-1bbac4a25e06"]}],"mendeley":{"formattedCitation":"(Rafique and Khawaja, 2020)","plainTextFormattedCitation":"(Rafique and Khawaja, 2020)","previouslyFormattedCitation":"(Rafique and Khawaja, 2020)"},"properties":{"noteIndex":0},"schema":"https://github.com/citation-style-language/schema/raw/master/csl-citation.json"}</w:instrText>
      </w:r>
      <w:r w:rsidR="000E6855">
        <w:rPr>
          <w:rFonts w:ascii="Tahoma" w:hAnsi="Tahoma" w:cs="Tahoma"/>
          <w:sz w:val="22"/>
        </w:rPr>
        <w:fldChar w:fldCharType="separate"/>
      </w:r>
      <w:r w:rsidR="000E6855" w:rsidRPr="000E6855">
        <w:rPr>
          <w:rFonts w:ascii="Tahoma" w:hAnsi="Tahoma" w:cs="Tahoma"/>
          <w:sz w:val="22"/>
        </w:rPr>
        <w:t>(Rafique and Khawaja, 2020)</w:t>
      </w:r>
      <w:ins w:id="2004" w:author="冯 晓涵" w:date="2021-08-30T00:23:00Z">
        <w:r w:rsidR="000E6855">
          <w:rPr>
            <w:rFonts w:ascii="Tahoma" w:hAnsi="Tahoma" w:cs="Tahoma"/>
            <w:sz w:val="22"/>
          </w:rPr>
          <w:fldChar w:fldCharType="end"/>
        </w:r>
      </w:ins>
      <w:ins w:id="2005" w:author="冯 晓涵" w:date="2021-08-30T00:22:00Z">
        <w:r w:rsidR="000E6855" w:rsidRPr="003958EC">
          <w:rPr>
            <w:rFonts w:ascii="Tahoma" w:hAnsi="Tahoma" w:cs="Tahoma"/>
            <w:sz w:val="22"/>
          </w:rPr>
          <w:t>.</w:t>
        </w:r>
      </w:ins>
      <w:ins w:id="2006" w:author="冯 晓涵" w:date="2021-08-30T00:46:00Z">
        <w:r w:rsidR="00A2161E">
          <w:rPr>
            <w:rFonts w:ascii="Tahoma" w:hAnsi="Tahoma" w:cs="Tahoma"/>
            <w:sz w:val="22"/>
          </w:rPr>
          <w:t xml:space="preserve"> </w:t>
        </w:r>
      </w:ins>
      <w:ins w:id="2007" w:author="冯 晓涵" w:date="2021-08-30T01:04:00Z">
        <w:r w:rsidR="00AE5406">
          <w:rPr>
            <w:rFonts w:ascii="Tahoma" w:hAnsi="Tahoma" w:cs="Tahoma"/>
            <w:sz w:val="22"/>
          </w:rPr>
          <w:t xml:space="preserve">As </w:t>
        </w:r>
      </w:ins>
      <w:ins w:id="2008" w:author="冯 晓涵" w:date="2021-08-30T01:05:00Z">
        <w:r w:rsidR="00AE5406">
          <w:rPr>
            <w:rFonts w:ascii="Tahoma" w:hAnsi="Tahoma" w:cs="Tahoma"/>
            <w:sz w:val="22"/>
          </w:rPr>
          <w:t>I</w:t>
        </w:r>
      </w:ins>
      <w:ins w:id="2009" w:author="冯 晓涵" w:date="2021-08-30T01:04:00Z">
        <w:r w:rsidR="00AE5406">
          <w:rPr>
            <w:rFonts w:ascii="Tahoma" w:hAnsi="Tahoma" w:cs="Tahoma"/>
            <w:sz w:val="22"/>
          </w:rPr>
          <w:t xml:space="preserve">ncome is highly correlated with the </w:t>
        </w:r>
      </w:ins>
      <w:ins w:id="2010" w:author="冯 晓涵" w:date="2021-08-30T01:05:00Z">
        <w:r w:rsidR="00AE5406">
          <w:rPr>
            <w:rFonts w:ascii="Tahoma" w:hAnsi="Tahoma" w:cs="Tahoma"/>
            <w:sz w:val="22"/>
          </w:rPr>
          <w:t xml:space="preserve">Edu and </w:t>
        </w:r>
      </w:ins>
      <w:ins w:id="2011" w:author="冯 晓涵" w:date="2021-08-30T01:08:00Z">
        <w:r w:rsidR="00EC7C54">
          <w:rPr>
            <w:rFonts w:ascii="Tahoma" w:hAnsi="Tahoma" w:cs="Tahoma"/>
            <w:sz w:val="22"/>
          </w:rPr>
          <w:t>Employment</w:t>
        </w:r>
      </w:ins>
      <w:ins w:id="2012" w:author="冯 晓涵" w:date="2021-08-30T01:05:00Z">
        <w:r w:rsidR="00AE5406">
          <w:rPr>
            <w:rFonts w:ascii="Tahoma" w:hAnsi="Tahoma" w:cs="Tahoma"/>
            <w:sz w:val="22"/>
          </w:rPr>
          <w:t xml:space="preserve">, </w:t>
        </w:r>
      </w:ins>
      <w:ins w:id="2013" w:author="冯 晓涵" w:date="2021-08-30T01:06:00Z">
        <w:r w:rsidR="00AE5406">
          <w:rPr>
            <w:rFonts w:ascii="Tahoma" w:hAnsi="Tahoma" w:cs="Tahoma"/>
            <w:sz w:val="22"/>
          </w:rPr>
          <w:t xml:space="preserve">the average income in cluster </w:t>
        </w:r>
      </w:ins>
      <w:ins w:id="2014" w:author="冯 晓涵" w:date="2021-08-30T01:07:00Z">
        <w:r w:rsidR="00EC7C54">
          <w:rPr>
            <w:rFonts w:ascii="Tahoma" w:hAnsi="Tahoma" w:cs="Tahoma"/>
            <w:sz w:val="22"/>
          </w:rPr>
          <w:t xml:space="preserve">3 </w:t>
        </w:r>
      </w:ins>
      <w:ins w:id="2015" w:author="冯 晓涵" w:date="2021-08-30T01:06:00Z">
        <w:r w:rsidR="00AE5406">
          <w:rPr>
            <w:rFonts w:ascii="Tahoma" w:hAnsi="Tahoma" w:cs="Tahoma"/>
            <w:sz w:val="22"/>
          </w:rPr>
          <w:t xml:space="preserve">would automatically </w:t>
        </w:r>
      </w:ins>
      <w:ins w:id="2016" w:author="冯 晓涵" w:date="2021-08-30T01:07:00Z">
        <w:r w:rsidR="00EC7C54">
          <w:rPr>
            <w:rFonts w:ascii="Tahoma" w:hAnsi="Tahoma" w:cs="Tahoma"/>
            <w:sz w:val="22"/>
          </w:rPr>
          <w:t>increase if the Edu domain and E</w:t>
        </w:r>
      </w:ins>
      <w:ins w:id="2017" w:author="冯 晓涵" w:date="2021-08-30T01:08:00Z">
        <w:r w:rsidR="00EC7C54">
          <w:rPr>
            <w:rFonts w:ascii="Tahoma" w:hAnsi="Tahoma" w:cs="Tahoma"/>
            <w:sz w:val="22"/>
          </w:rPr>
          <w:t xml:space="preserve">mployment domain </w:t>
        </w:r>
      </w:ins>
      <w:r w:rsidR="00944B3F">
        <w:rPr>
          <w:rFonts w:ascii="Tahoma" w:hAnsi="Tahoma" w:cs="Tahoma"/>
          <w:sz w:val="22"/>
        </w:rPr>
        <w:t>are</w:t>
      </w:r>
      <w:ins w:id="2018" w:author="冯 晓涵" w:date="2021-08-30T01:08:00Z">
        <w:r w:rsidR="00EC7C54">
          <w:rPr>
            <w:rFonts w:ascii="Tahoma" w:hAnsi="Tahoma" w:cs="Tahoma"/>
            <w:sz w:val="22"/>
          </w:rPr>
          <w:t xml:space="preserve"> no longer deprived.</w:t>
        </w:r>
      </w:ins>
    </w:p>
    <w:p w14:paraId="30C00350" w14:textId="646D2BB5" w:rsidR="00E756AC" w:rsidRPr="0038664A" w:rsidRDefault="00C13E81" w:rsidP="00A835FE">
      <w:pPr>
        <w:spacing w:before="156"/>
        <w:rPr>
          <w:ins w:id="2019" w:author="冯 晓涵" w:date="2021-08-29T18:31:00Z"/>
          <w:rFonts w:ascii="Tahoma" w:eastAsiaTheme="minorEastAsia" w:hAnsi="Tahoma" w:cs="Tahoma"/>
          <w:rPrChange w:id="2020" w:author="冯 晓涵" w:date="2021-08-29T19:38:00Z">
            <w:rPr>
              <w:ins w:id="2021" w:author="冯 晓涵" w:date="2021-08-29T18:31:00Z"/>
              <w:rFonts w:ascii="Tahoma" w:hAnsi="Tahoma" w:cs="Tahoma"/>
              <w:sz w:val="22"/>
            </w:rPr>
          </w:rPrChange>
        </w:rPr>
      </w:pPr>
      <w:ins w:id="2022" w:author="冯 晓涵" w:date="2021-08-30T00:29:00Z">
        <w:r>
          <w:rPr>
            <w:rFonts w:ascii="Tahoma" w:eastAsiaTheme="minorEastAsia" w:hAnsi="Tahoma" w:cs="Tahoma" w:hint="eastAsia"/>
          </w:rPr>
          <w:t>F</w:t>
        </w:r>
        <w:r>
          <w:rPr>
            <w:rFonts w:ascii="Tahoma" w:eastAsiaTheme="minorEastAsia" w:hAnsi="Tahoma" w:cs="Tahoma"/>
          </w:rPr>
          <w:t xml:space="preserve">or cluster 0, the percentage of </w:t>
        </w:r>
      </w:ins>
      <w:r w:rsidR="00944B3F">
        <w:rPr>
          <w:rFonts w:ascii="Tahoma" w:eastAsiaTheme="minorEastAsia" w:hAnsi="Tahoma" w:cs="Tahoma"/>
        </w:rPr>
        <w:t xml:space="preserve">the </w:t>
      </w:r>
      <w:ins w:id="2023" w:author="冯 晓涵" w:date="2021-08-30T00:29:00Z">
        <w:r>
          <w:rPr>
            <w:rFonts w:ascii="Tahoma" w:eastAsiaTheme="minorEastAsia" w:hAnsi="Tahoma" w:cs="Tahoma"/>
          </w:rPr>
          <w:t>Crime domain</w:t>
        </w:r>
      </w:ins>
      <w:ins w:id="2024" w:author="冯 晓涵" w:date="2021-08-30T00:30:00Z">
        <w:r>
          <w:rPr>
            <w:rFonts w:ascii="Tahoma" w:eastAsiaTheme="minorEastAsia" w:hAnsi="Tahoma" w:cs="Tahoma"/>
          </w:rPr>
          <w:t xml:space="preserve"> is 0.2</w:t>
        </w:r>
      </w:ins>
      <w:ins w:id="2025" w:author="冯 晓涵" w:date="2021-08-30T00:37:00Z">
        <w:r w:rsidR="00A2161E">
          <w:rPr>
            <w:rFonts w:ascii="Tahoma" w:eastAsiaTheme="minorEastAsia" w:hAnsi="Tahoma" w:cs="Tahoma"/>
          </w:rPr>
          <w:t>.</w:t>
        </w:r>
      </w:ins>
      <w:ins w:id="2026" w:author="冯 晓涵" w:date="2021-08-30T00:30:00Z">
        <w:r>
          <w:rPr>
            <w:rFonts w:ascii="Tahoma" w:eastAsiaTheme="minorEastAsia" w:hAnsi="Tahoma" w:cs="Tahoma"/>
          </w:rPr>
          <w:t xml:space="preserve"> </w:t>
        </w:r>
      </w:ins>
      <w:ins w:id="2027" w:author="冯 晓涵" w:date="2021-08-30T00:37:00Z">
        <w:r w:rsidR="00A2161E">
          <w:rPr>
            <w:rFonts w:ascii="Tahoma" w:eastAsiaTheme="minorEastAsia" w:hAnsi="Tahoma" w:cs="Tahoma"/>
          </w:rPr>
          <w:t>It</w:t>
        </w:r>
      </w:ins>
      <w:ins w:id="2028" w:author="冯 晓涵" w:date="2021-08-30T00:31:00Z">
        <w:r>
          <w:rPr>
            <w:rFonts w:ascii="Tahoma" w:eastAsiaTheme="minorEastAsia" w:hAnsi="Tahoma" w:cs="Tahoma"/>
          </w:rPr>
          <w:t xml:space="preserve"> is </w:t>
        </w:r>
      </w:ins>
      <w:ins w:id="2029" w:author="冯 晓涵" w:date="2021-08-30T00:32:00Z">
        <w:r>
          <w:rPr>
            <w:rFonts w:ascii="Tahoma" w:eastAsiaTheme="minorEastAsia" w:hAnsi="Tahoma" w:cs="Tahoma"/>
          </w:rPr>
          <w:t xml:space="preserve">more than twice </w:t>
        </w:r>
      </w:ins>
      <w:ins w:id="2030" w:author="冯 晓涵" w:date="2021-08-30T00:33:00Z">
        <w:r>
          <w:rPr>
            <w:rFonts w:ascii="Tahoma" w:eastAsiaTheme="minorEastAsia" w:hAnsi="Tahoma" w:cs="Tahoma"/>
          </w:rPr>
          <w:t>as much as the official wei</w:t>
        </w:r>
      </w:ins>
      <w:ins w:id="2031" w:author="冯 晓涵" w:date="2021-08-30T00:34:00Z">
        <w:r>
          <w:rPr>
            <w:rFonts w:ascii="Tahoma" w:eastAsiaTheme="minorEastAsia" w:hAnsi="Tahoma" w:cs="Tahoma"/>
          </w:rPr>
          <w:t>ght</w:t>
        </w:r>
      </w:ins>
      <w:ins w:id="2032" w:author="冯 晓涵" w:date="2021-08-30T00:31:00Z">
        <w:r>
          <w:rPr>
            <w:rFonts w:ascii="Tahoma" w:eastAsiaTheme="minorEastAsia" w:hAnsi="Tahoma" w:cs="Tahoma"/>
          </w:rPr>
          <w:t xml:space="preserve"> </w:t>
        </w:r>
      </w:ins>
      <w:r w:rsidR="00944B3F">
        <w:rPr>
          <w:rFonts w:ascii="Tahoma" w:eastAsiaTheme="minorEastAsia" w:hAnsi="Tahoma" w:cs="Tahoma"/>
        </w:rPr>
        <w:t xml:space="preserve">of </w:t>
      </w:r>
      <w:ins w:id="2033" w:author="冯 晓涵" w:date="2021-08-30T00:31:00Z">
        <w:r>
          <w:rPr>
            <w:rFonts w:ascii="Tahoma" w:eastAsiaTheme="minorEastAsia" w:hAnsi="Tahoma" w:cs="Tahoma"/>
          </w:rPr>
          <w:t>0.09</w:t>
        </w:r>
      </w:ins>
      <w:ins w:id="2034" w:author="冯 晓涵" w:date="2021-08-30T00:32:00Z">
        <w:r>
          <w:rPr>
            <w:rFonts w:ascii="Tahoma" w:eastAsiaTheme="minorEastAsia" w:hAnsi="Tahoma" w:cs="Tahoma"/>
          </w:rPr>
          <w:t>3</w:t>
        </w:r>
      </w:ins>
      <w:ins w:id="2035" w:author="冯 晓涵" w:date="2021-08-30T00:34:00Z">
        <w:r>
          <w:rPr>
            <w:rFonts w:ascii="Tahoma" w:eastAsiaTheme="minorEastAsia" w:hAnsi="Tahoma" w:cs="Tahoma"/>
          </w:rPr>
          <w:t xml:space="preserve">. </w:t>
        </w:r>
      </w:ins>
      <w:ins w:id="2036" w:author="冯 晓涵" w:date="2021-08-30T00:35:00Z">
        <w:r>
          <w:rPr>
            <w:rFonts w:ascii="Tahoma" w:eastAsiaTheme="minorEastAsia" w:hAnsi="Tahoma" w:cs="Tahoma"/>
          </w:rPr>
          <w:t xml:space="preserve">Besides, the percentage of </w:t>
        </w:r>
      </w:ins>
      <w:r w:rsidR="00944B3F">
        <w:rPr>
          <w:rFonts w:ascii="Tahoma" w:eastAsiaTheme="minorEastAsia" w:hAnsi="Tahoma" w:cs="Tahoma"/>
        </w:rPr>
        <w:t xml:space="preserve">the </w:t>
      </w:r>
      <w:proofErr w:type="gramStart"/>
      <w:ins w:id="2037" w:author="冯 晓涵" w:date="2021-08-30T00:35:00Z">
        <w:r>
          <w:rPr>
            <w:rFonts w:ascii="Tahoma" w:eastAsiaTheme="minorEastAsia" w:hAnsi="Tahoma" w:cs="Tahoma"/>
          </w:rPr>
          <w:t>Health</w:t>
        </w:r>
        <w:proofErr w:type="gramEnd"/>
        <w:r>
          <w:rPr>
            <w:rFonts w:ascii="Tahoma" w:eastAsiaTheme="minorEastAsia" w:hAnsi="Tahoma" w:cs="Tahoma"/>
          </w:rPr>
          <w:t xml:space="preserve"> domain is </w:t>
        </w:r>
      </w:ins>
      <w:ins w:id="2038" w:author="冯 晓涵" w:date="2021-08-30T00:36:00Z">
        <w:r>
          <w:rPr>
            <w:rFonts w:ascii="Tahoma" w:eastAsiaTheme="minorEastAsia" w:hAnsi="Tahoma" w:cs="Tahoma"/>
          </w:rPr>
          <w:t>0.168</w:t>
        </w:r>
      </w:ins>
      <w:ins w:id="2039" w:author="冯 晓涵" w:date="2021-08-30T00:37:00Z">
        <w:r w:rsidR="00A2161E">
          <w:rPr>
            <w:rFonts w:ascii="Tahoma" w:eastAsiaTheme="minorEastAsia" w:hAnsi="Tahoma" w:cs="Tahoma"/>
          </w:rPr>
          <w:t xml:space="preserve">, which is also larger than </w:t>
        </w:r>
      </w:ins>
      <w:ins w:id="2040" w:author="冯 晓涵" w:date="2021-08-30T00:38:00Z">
        <w:r w:rsidR="00A2161E">
          <w:rPr>
            <w:rFonts w:ascii="Tahoma" w:eastAsiaTheme="minorEastAsia" w:hAnsi="Tahoma" w:cs="Tahoma"/>
          </w:rPr>
          <w:t xml:space="preserve">its official weight </w:t>
        </w:r>
      </w:ins>
      <w:r w:rsidR="00944B3F">
        <w:rPr>
          <w:rFonts w:ascii="Tahoma" w:eastAsiaTheme="minorEastAsia" w:hAnsi="Tahoma" w:cs="Tahoma"/>
        </w:rPr>
        <w:t xml:space="preserve">of </w:t>
      </w:r>
      <w:ins w:id="2041" w:author="冯 晓涵" w:date="2021-08-30T00:37:00Z">
        <w:r w:rsidR="00A2161E">
          <w:rPr>
            <w:rFonts w:ascii="Tahoma" w:eastAsiaTheme="minorEastAsia" w:hAnsi="Tahoma" w:cs="Tahoma"/>
          </w:rPr>
          <w:t>0.135</w:t>
        </w:r>
      </w:ins>
      <w:ins w:id="2042" w:author="冯 晓涵" w:date="2021-08-30T00:38:00Z">
        <w:r w:rsidR="00A2161E">
          <w:rPr>
            <w:rFonts w:ascii="Tahoma" w:eastAsiaTheme="minorEastAsia" w:hAnsi="Tahoma" w:cs="Tahoma"/>
          </w:rPr>
          <w:t xml:space="preserve">. These indicate that cluster </w:t>
        </w:r>
      </w:ins>
      <w:ins w:id="2043" w:author="冯 晓涵" w:date="2021-08-30T00:39:00Z">
        <w:r w:rsidR="00A2161E">
          <w:rPr>
            <w:rFonts w:ascii="Tahoma" w:eastAsiaTheme="minorEastAsia" w:hAnsi="Tahoma" w:cs="Tahoma"/>
          </w:rPr>
          <w:t xml:space="preserve">0 </w:t>
        </w:r>
      </w:ins>
      <w:ins w:id="2044" w:author="冯 晓涵" w:date="2021-08-30T00:38:00Z">
        <w:r w:rsidR="00A2161E">
          <w:rPr>
            <w:rFonts w:ascii="Tahoma" w:hAnsi="Tahoma" w:cs="Tahoma"/>
            <w:sz w:val="22"/>
          </w:rPr>
          <w:t xml:space="preserve">faces </w:t>
        </w:r>
        <w:r w:rsidR="00A2161E">
          <w:rPr>
            <w:rFonts w:ascii="Tahoma" w:hAnsi="Tahoma" w:cs="Tahoma" w:hint="eastAsia"/>
            <w:sz w:val="22"/>
          </w:rPr>
          <w:t>re</w:t>
        </w:r>
        <w:r w:rsidR="00A2161E">
          <w:rPr>
            <w:rFonts w:ascii="Tahoma" w:hAnsi="Tahoma" w:cs="Tahoma"/>
            <w:sz w:val="22"/>
          </w:rPr>
          <w:t>latively severe crime deprivation and at the same time deprived in the</w:t>
        </w:r>
      </w:ins>
      <w:ins w:id="2045" w:author="冯 晓涵" w:date="2021-08-30T00:39:00Z">
        <w:r w:rsidR="00A2161E">
          <w:rPr>
            <w:rFonts w:ascii="Tahoma" w:hAnsi="Tahoma" w:cs="Tahoma"/>
            <w:sz w:val="22"/>
          </w:rPr>
          <w:t xml:space="preserve"> </w:t>
        </w:r>
      </w:ins>
      <w:ins w:id="2046" w:author="冯 晓涵" w:date="2021-08-30T00:38:00Z">
        <w:r w:rsidR="00A2161E">
          <w:rPr>
            <w:rFonts w:ascii="Tahoma" w:hAnsi="Tahoma" w:cs="Tahoma"/>
            <w:sz w:val="22"/>
          </w:rPr>
          <w:t xml:space="preserve">health domain. </w:t>
        </w:r>
      </w:ins>
      <w:ins w:id="2047" w:author="冯 晓涵" w:date="2021-08-30T00:41:00Z">
        <w:r w:rsidR="00A2161E">
          <w:rPr>
            <w:rFonts w:ascii="Tahoma" w:hAnsi="Tahoma" w:cs="Tahoma" w:hint="eastAsia"/>
            <w:sz w:val="22"/>
          </w:rPr>
          <w:t>Fo</w:t>
        </w:r>
        <w:r w:rsidR="00A2161E">
          <w:rPr>
            <w:rFonts w:ascii="Tahoma" w:hAnsi="Tahoma" w:cs="Tahoma"/>
            <w:sz w:val="22"/>
          </w:rPr>
          <w:t xml:space="preserve">r the crime, </w:t>
        </w:r>
        <w:r w:rsidR="00A2161E" w:rsidRPr="007C17B2">
          <w:rPr>
            <w:rFonts w:ascii="Tahoma" w:hAnsi="Tahoma" w:cs="Tahoma"/>
            <w:sz w:val="22"/>
          </w:rPr>
          <w:fldChar w:fldCharType="begin" w:fldLock="1"/>
        </w:r>
        <w:r w:rsidR="00A2161E">
          <w:rPr>
            <w:rFonts w:ascii="Tahoma" w:hAnsi="Tahoma" w:cs="Tahoma"/>
            <w:sz w:val="22"/>
          </w:rPr>
          <w:instrText>ADDIN CSL_CITATION {"citationItems":[{"id":"ITEM-1","itemData":{"DOI":"10.1111/j.1468-0297.2011.02429.x","ISSN":"00130133","abstract":"We provide evidence that large-scale government intervention in the use of self-protective measures lowers crime. Since 1999, all new-built homes in the Netherlands have to have burglary-proof windows and doors. We find the regulatory change to have reduced burglary in new-built homes from 1.1 to 0.8% annually, a reduction of 26%. Even though the regulation of built-in security does not target preventative measures at homes that are most at risk, the social benefits of the regulation are likely to exceed the social costs. © 2011 The Author(s). The Economic Journal © 2011 Royal Economic Society.","author":[{"dropping-particle":"","family":"Vollaard","given":"Ben","non-dropping-particle":"","parse-names":false,"suffix":""},{"dropping-particle":"","family":"Ours","given":"Jan C.","non-dropping-particle":"van","parse-names":false,"suffix":""}],"container-title":"Economic Journal","id":"ITEM-1","issue":"552","issued":{"date-parts":[["2011"]]},"page":"485-504","title":"Does Regulation of Built-in Security Reduce Crime? Evidence from a Natural Experiment","type":"article-journal","volume":"121"},"uris":["http://www.mendeley.com/documents/?uuid=aaf87fd0-29c5-4d07-8314-61bf68e3a7b9"]}],"mendeley":{"formattedCitation":"(Vollaard and van Ours, 2011)","manualFormatting":"Vollaard and van Ours (2011)","plainTextFormattedCitation":"(Vollaard and van Ours, 2011)","previouslyFormattedCitation":"(Vollaard and van Ours, 2011)"},"properties":{"noteIndex":0},"schema":"https://github.com/citation-style-language/schema/raw/master/csl-citation.json"}</w:instrText>
        </w:r>
        <w:r w:rsidR="00A2161E" w:rsidRPr="007C17B2">
          <w:rPr>
            <w:rFonts w:ascii="Tahoma" w:hAnsi="Tahoma" w:cs="Tahoma"/>
            <w:sz w:val="22"/>
          </w:rPr>
          <w:fldChar w:fldCharType="separate"/>
        </w:r>
        <w:r w:rsidR="00A2161E" w:rsidRPr="007C17B2">
          <w:rPr>
            <w:rFonts w:ascii="Tahoma" w:hAnsi="Tahoma" w:cs="Tahoma"/>
            <w:sz w:val="22"/>
          </w:rPr>
          <w:t>Vollaard and van Ours (2011)</w:t>
        </w:r>
        <w:r w:rsidR="00A2161E" w:rsidRPr="007C17B2">
          <w:rPr>
            <w:rFonts w:ascii="Tahoma" w:hAnsi="Tahoma" w:cs="Tahoma"/>
            <w:sz w:val="22"/>
          </w:rPr>
          <w:fldChar w:fldCharType="end"/>
        </w:r>
        <w:r w:rsidR="00A2161E">
          <w:rPr>
            <w:rFonts w:ascii="Tahoma" w:hAnsi="Tahoma" w:cs="Tahoma"/>
            <w:sz w:val="22"/>
          </w:rPr>
          <w:t xml:space="preserve"> proved that a large scale of government intervention in executing </w:t>
        </w:r>
        <w:r w:rsidR="00A2161E" w:rsidRPr="001C04CA">
          <w:rPr>
            <w:rFonts w:ascii="Tahoma" w:hAnsi="Tahoma" w:cs="Tahoma"/>
            <w:sz w:val="22"/>
          </w:rPr>
          <w:t>built-in security regulation can better decrease the crime</w:t>
        </w:r>
        <w:r w:rsidR="00A2161E">
          <w:rPr>
            <w:rFonts w:ascii="Tahoma" w:hAnsi="Tahoma" w:cs="Tahoma"/>
            <w:sz w:val="22"/>
          </w:rPr>
          <w:t xml:space="preserve"> </w:t>
        </w:r>
        <w:r w:rsidR="00A2161E" w:rsidRPr="001C04CA">
          <w:rPr>
            <w:rFonts w:ascii="Tahoma" w:hAnsi="Tahoma" w:cs="Tahoma"/>
            <w:sz w:val="22"/>
          </w:rPr>
          <w:t xml:space="preserve">(especially can lower the burglary risk) than trying to improve the precautionary consciousness through subsidies on security or public campaign. </w:t>
        </w:r>
        <w:r w:rsidR="00A2161E">
          <w:rPr>
            <w:rFonts w:ascii="Tahoma" w:hAnsi="Tahoma" w:cs="Tahoma"/>
            <w:sz w:val="22"/>
          </w:rPr>
          <w:t>S</w:t>
        </w:r>
        <w:r w:rsidR="00A2161E" w:rsidRPr="00006A6E">
          <w:rPr>
            <w:rFonts w:ascii="Tahoma" w:hAnsi="Tahoma" w:cs="Tahoma"/>
            <w:sz w:val="22"/>
          </w:rPr>
          <w:t>ecurity pacts</w:t>
        </w:r>
        <w:r w:rsidR="00A2161E">
          <w:rPr>
            <w:rFonts w:ascii="Tahoma" w:hAnsi="Tahoma" w:cs="Tahoma"/>
            <w:sz w:val="22"/>
          </w:rPr>
          <w:t xml:space="preserve"> are also effective in lowering predatory crimes like robberies and thefts </w:t>
        </w:r>
        <w:r w:rsidR="00A2161E">
          <w:rPr>
            <w:rFonts w:ascii="Tahoma" w:hAnsi="Tahoma" w:cs="Tahoma"/>
            <w:sz w:val="22"/>
          </w:rPr>
          <w:fldChar w:fldCharType="begin" w:fldLock="1"/>
        </w:r>
        <w:r w:rsidR="00A2161E">
          <w:rPr>
            <w:rFonts w:ascii="Tahoma" w:hAnsi="Tahoma" w:cs="Tahoma"/>
            <w:sz w:val="22"/>
          </w:rPr>
          <w:instrText>ADDIN CSL_CITATION {"citationItems":[{"id":"ITEM-1","itemData":{"DOI":"10.1007/s11077-018-9337-1","ISBN":"0123456789","abstract":"In the last decades, governing by contracts, and in particular security contracts and pacts, has been increasingly promoted as a principal means of advancing crime prevention and governing security issues. Security pacts are a form of contract in which various institutional actors declare publicly to approve a common line of action, and/or taking mutual commitments and measures to prevent and control crime and disorder. Unfortunately, impact evaluations of the policy outcomes of security pacts are lacking. In this article, we aim to provide the first rigorous evaluation of the impact of a large-scale policy based on security pacts (involving around 12 million people) on various types of crimes in Italy. We built an ad hoc macro-level panel dataset of the 103 Italian provinces, with indicators covering a period spanning between 2004 and 2013. We applied generalized difference-in-difference models exploiting variation in the time and place in which the policy was adopted. Results indicate that security pacts had a limited impact on crime one year after the adoption , but significantly reduced thefts and micro-criminality two years after the adoption. We also found evidence of heterogeneous effects along province population size, with the largest effects in the larger provinces and null effects in the smaller ones. These findings are robust to a number of different sensitivity checks.","author":[{"dropping-particle":"","family":"Calaresu","given":"Marco","non-dropping-particle":"","parse-names":false,"suffix":""},{"dropping-particle":"","family":"Triventi","given":"Moris","non-dropping-particle":"","parse-names":false,"suffix":""}],"id":"ITEM-1","issued":{"date-parts":[["2019"]]},"page":"255-279","title":"Governing by contract as a way to reduce crime? An impact evaluation of the large-scale policy of security pacts","type":"article-journal","volume":"52"},"uris":["http://www.mendeley.com/documents/?uuid=019dc319-7db3-49da-a3c2-ab7ef093d7cd"]}],"mendeley":{"formattedCitation":"(Calaresu and Triventi, 2019)","plainTextFormattedCitation":"(Calaresu and Triventi, 2019)","previouslyFormattedCitation":"(Calaresu and Triventi, 2019)"},"properties":{"noteIndex":0},"schema":"https://github.com/citation-style-language/schema/raw/master/csl-citation.json"}</w:instrText>
        </w:r>
        <w:r w:rsidR="00A2161E">
          <w:rPr>
            <w:rFonts w:ascii="Tahoma" w:hAnsi="Tahoma" w:cs="Tahoma"/>
            <w:sz w:val="22"/>
          </w:rPr>
          <w:fldChar w:fldCharType="separate"/>
        </w:r>
        <w:r w:rsidR="00A2161E" w:rsidRPr="00006A6E">
          <w:rPr>
            <w:rFonts w:ascii="Tahoma" w:hAnsi="Tahoma" w:cs="Tahoma"/>
            <w:sz w:val="22"/>
          </w:rPr>
          <w:t>(Calaresu and Triventi, 2019)</w:t>
        </w:r>
        <w:r w:rsidR="00A2161E">
          <w:rPr>
            <w:rFonts w:ascii="Tahoma" w:hAnsi="Tahoma" w:cs="Tahoma"/>
            <w:sz w:val="22"/>
          </w:rPr>
          <w:fldChar w:fldCharType="end"/>
        </w:r>
        <w:r w:rsidR="00A2161E">
          <w:rPr>
            <w:rFonts w:ascii="Tahoma" w:hAnsi="Tahoma" w:cs="Tahoma"/>
            <w:sz w:val="22"/>
          </w:rPr>
          <w:t>. Improv</w:t>
        </w:r>
      </w:ins>
      <w:ins w:id="2048" w:author="冯 晓涵" w:date="2021-08-30T00:43:00Z">
        <w:r w:rsidR="00A2161E">
          <w:rPr>
            <w:rFonts w:ascii="Tahoma" w:hAnsi="Tahoma" w:cs="Tahoma"/>
            <w:sz w:val="22"/>
          </w:rPr>
          <w:t>ing</w:t>
        </w:r>
      </w:ins>
      <w:ins w:id="2049" w:author="冯 晓涵" w:date="2021-08-30T00:41:00Z">
        <w:r w:rsidR="00A2161E">
          <w:rPr>
            <w:rFonts w:ascii="Tahoma" w:hAnsi="Tahoma" w:cs="Tahoma"/>
            <w:sz w:val="22"/>
          </w:rPr>
          <w:t xml:space="preserve"> the </w:t>
        </w:r>
      </w:ins>
      <w:ins w:id="2050" w:author="冯 晓涵" w:date="2021-08-30T00:42:00Z">
        <w:r w:rsidR="00A2161E">
          <w:rPr>
            <w:rFonts w:ascii="Tahoma" w:hAnsi="Tahoma" w:cs="Tahoma"/>
            <w:sz w:val="22"/>
          </w:rPr>
          <w:t>C</w:t>
        </w:r>
      </w:ins>
      <w:ins w:id="2051" w:author="冯 晓涵" w:date="2021-08-30T00:41:00Z">
        <w:r w:rsidR="00A2161E">
          <w:rPr>
            <w:rFonts w:ascii="Tahoma" w:hAnsi="Tahoma" w:cs="Tahoma"/>
            <w:sz w:val="22"/>
          </w:rPr>
          <w:t>rime</w:t>
        </w:r>
      </w:ins>
      <w:ins w:id="2052" w:author="冯 晓涵" w:date="2021-08-30T00:42:00Z">
        <w:r w:rsidR="00A2161E">
          <w:rPr>
            <w:rFonts w:ascii="Tahoma" w:hAnsi="Tahoma" w:cs="Tahoma"/>
            <w:sz w:val="22"/>
          </w:rPr>
          <w:t xml:space="preserve"> problem can also help </w:t>
        </w:r>
      </w:ins>
      <w:ins w:id="2053" w:author="冯 晓涵" w:date="2021-08-30T00:43:00Z">
        <w:r w:rsidR="00A2161E">
          <w:rPr>
            <w:rFonts w:ascii="Tahoma" w:hAnsi="Tahoma" w:cs="Tahoma"/>
            <w:sz w:val="22"/>
          </w:rPr>
          <w:t xml:space="preserve">the improvement of </w:t>
        </w:r>
      </w:ins>
      <w:r w:rsidR="00944B3F">
        <w:rPr>
          <w:rFonts w:ascii="Tahoma" w:hAnsi="Tahoma" w:cs="Tahoma"/>
          <w:sz w:val="22"/>
        </w:rPr>
        <w:t xml:space="preserve">the </w:t>
      </w:r>
      <w:ins w:id="2054" w:author="冯 晓涵" w:date="2021-08-30T00:42:00Z">
        <w:r w:rsidR="00A2161E">
          <w:rPr>
            <w:rFonts w:ascii="Tahoma" w:hAnsi="Tahoma" w:cs="Tahoma"/>
            <w:sz w:val="22"/>
          </w:rPr>
          <w:t>H</w:t>
        </w:r>
      </w:ins>
      <w:ins w:id="2055" w:author="冯 晓涵" w:date="2021-08-30T00:43:00Z">
        <w:r w:rsidR="00A2161E">
          <w:rPr>
            <w:rFonts w:ascii="Tahoma" w:hAnsi="Tahoma" w:cs="Tahoma"/>
            <w:sz w:val="22"/>
          </w:rPr>
          <w:t>ealth domain.</w:t>
        </w:r>
      </w:ins>
      <w:ins w:id="2056" w:author="冯 晓涵" w:date="2021-08-30T00:42:00Z">
        <w:r w:rsidR="00A2161E">
          <w:rPr>
            <w:rFonts w:ascii="Tahoma" w:hAnsi="Tahoma" w:cs="Tahoma"/>
            <w:sz w:val="22"/>
          </w:rPr>
          <w:t xml:space="preserve"> </w:t>
        </w:r>
      </w:ins>
      <w:ins w:id="2057" w:author="冯 晓涵" w:date="2021-08-30T00:38:00Z">
        <w:r w:rsidR="00A2161E">
          <w:rPr>
            <w:rFonts w:ascii="Tahoma" w:hAnsi="Tahoma" w:cs="Tahoma"/>
            <w:sz w:val="22"/>
          </w:rPr>
          <w:fldChar w:fldCharType="begin" w:fldLock="1"/>
        </w:r>
        <w:r w:rsidR="00A2161E">
          <w:rPr>
            <w:rFonts w:ascii="Tahoma" w:hAnsi="Tahoma" w:cs="Tahoma"/>
            <w:sz w:val="22"/>
          </w:rPr>
          <w:instrText>ADDIN CSL_CITATION {"citationItems":[{"id":"ITEM-1","itemData":{"DOI":"10.1136/JECH.2006.048389","ISSN":"0143-005X","PMID":"17183012","abstract":"Area-based interventions offer the potential to increase physical activity for many sedentary people in countries such as the UK. Evidence on the effect of individual and area/neighbourhood influences on physical activity is in its infancy, and despite its value to policy makers a population focus is rarely used. Data from a population-based health and lifestyle survey of adults in northwest England were used to analyse associations between individual and neighbourhood perceptions and physical activity. The population effect of eliminating a risk factor was expressed as a likely effect on population levels of physical activity. Of the 15 461 responders, 21 923 (27.1%) were physically active. Neighbourhood perceptions of leisure facilities were associated with physical activity, but no association was found for sense of belonging, public transport or shopping facilities. People who felt safe in their neighbourhood were more likely to be physically active, but no associations were found for vandalism, assaults, muggings or experience of crime. The number of physically active people would increase by 3290 if feelings of “unsafe” during the day were removed, and by 11 237 if feelings of “unsafe” during the night were removed. An additional 8342 people would be physically active if everyone believed that they were “very well placed for leisure facilities”. Feeling safe had the potential largest effect on population levels of physical activity. Strategies to increase physical activity in the population need to consider the wider determinants of health-related behaviour, including fear of crime and safety.","author":[{"dropping-particle":"","family":"Harrison","given":"Roger A","non-dropping-particle":"","parse-names":false,"suffix":""},{"dropping-particle":"","family":"Gemmell","given":"Islay","non-dropping-particle":"","parse-names":false,"suffix":""},{"dropping-particle":"","family":"Heller","given":"Richard F","non-dropping-particle":"","parse-names":false,"suffix":""}],"container-title":"Journal of Epidemiology &amp; Community Health","id":"ITEM-1","issue":"1","issued":{"date-parts":[["2007","1","1"]]},"page":"34-39","publisher":"BMJ Publishing Group Ltd","title":"The population effect of crime and neighbourhood on physical activity: an analysis of 15 461 adults","type":"article-journal","volume":"61"},"uris":["http://www.mendeley.com/documents/?uuid=424c8e69-b958-3506-9ddc-7117fcb74c58"]}],"mendeley":{"formattedCitation":"(Harrison, Gemmell and Heller, 2007)","manualFormatting":"Harrison, Gemmell and Heller (2007)","plainTextFormattedCitation":"(Harrison, Gemmell and Heller, 2007)","previouslyFormattedCitation":"(Harrison, Gemmell and Heller, 2007)"},"properties":{"noteIndex":0},"schema":"https://github.com/citation-style-language/schema/raw/master/csl-citation.json"}</w:instrText>
        </w:r>
        <w:r w:rsidR="00A2161E">
          <w:rPr>
            <w:rFonts w:ascii="Tahoma" w:hAnsi="Tahoma" w:cs="Tahoma"/>
            <w:sz w:val="22"/>
          </w:rPr>
          <w:fldChar w:fldCharType="separate"/>
        </w:r>
        <w:r w:rsidR="00A2161E" w:rsidRPr="00485BB4">
          <w:rPr>
            <w:rFonts w:ascii="Tahoma" w:hAnsi="Tahoma" w:cs="Tahoma"/>
            <w:sz w:val="22"/>
          </w:rPr>
          <w:t>Harrison, Gemmell and Heller (2007)</w:t>
        </w:r>
        <w:r w:rsidR="00A2161E">
          <w:rPr>
            <w:rFonts w:ascii="Tahoma" w:hAnsi="Tahoma" w:cs="Tahoma"/>
            <w:sz w:val="22"/>
          </w:rPr>
          <w:fldChar w:fldCharType="end"/>
        </w:r>
        <w:r w:rsidR="00A2161E">
          <w:rPr>
            <w:rFonts w:ascii="Tahoma" w:hAnsi="Tahoma" w:cs="Tahoma"/>
            <w:sz w:val="22"/>
          </w:rPr>
          <w:t xml:space="preserve"> said that f</w:t>
        </w:r>
        <w:r w:rsidR="00A2161E" w:rsidRPr="00006A6E">
          <w:rPr>
            <w:rFonts w:ascii="Tahoma" w:hAnsi="Tahoma" w:cs="Tahoma"/>
            <w:sz w:val="22"/>
          </w:rPr>
          <w:t xml:space="preserve">eeling </w:t>
        </w:r>
        <w:r w:rsidR="00A2161E">
          <w:rPr>
            <w:rFonts w:ascii="Tahoma" w:hAnsi="Tahoma" w:cs="Tahoma"/>
            <w:sz w:val="22"/>
          </w:rPr>
          <w:t>un</w:t>
        </w:r>
        <w:r w:rsidR="00A2161E" w:rsidRPr="00006A6E">
          <w:rPr>
            <w:rFonts w:ascii="Tahoma" w:hAnsi="Tahoma" w:cs="Tahoma"/>
            <w:sz w:val="22"/>
          </w:rPr>
          <w:t xml:space="preserve">safe </w:t>
        </w:r>
        <w:r w:rsidR="00A2161E">
          <w:rPr>
            <w:rFonts w:ascii="Tahoma" w:hAnsi="Tahoma" w:cs="Tahoma"/>
            <w:sz w:val="22"/>
          </w:rPr>
          <w:t>is the</w:t>
        </w:r>
        <w:r w:rsidR="00A2161E" w:rsidRPr="00006A6E">
          <w:rPr>
            <w:rFonts w:ascii="Tahoma" w:hAnsi="Tahoma" w:cs="Tahoma"/>
            <w:sz w:val="22"/>
          </w:rPr>
          <w:t xml:space="preserve"> potential largest </w:t>
        </w:r>
        <w:r w:rsidR="00A2161E" w:rsidRPr="003128ED">
          <w:rPr>
            <w:rFonts w:ascii="Tahoma" w:hAnsi="Tahoma" w:cs="Tahoma"/>
            <w:sz w:val="22"/>
          </w:rPr>
          <w:t>barrier to physical activity</w:t>
        </w:r>
        <w:r w:rsidR="00A2161E" w:rsidRPr="00006A6E">
          <w:rPr>
            <w:rFonts w:ascii="Tahoma" w:hAnsi="Tahoma" w:cs="Tahoma"/>
            <w:sz w:val="22"/>
          </w:rPr>
          <w:t xml:space="preserve"> on population levels</w:t>
        </w:r>
        <w:r w:rsidR="00A2161E">
          <w:rPr>
            <w:rFonts w:ascii="Tahoma" w:hAnsi="Tahoma" w:cs="Tahoma"/>
            <w:sz w:val="22"/>
          </w:rPr>
          <w:t>. Thus, r</w:t>
        </w:r>
        <w:r w:rsidR="00A2161E" w:rsidRPr="00E5743D">
          <w:rPr>
            <w:rFonts w:ascii="Tahoma" w:hAnsi="Tahoma" w:cs="Tahoma"/>
            <w:sz w:val="22"/>
          </w:rPr>
          <w:t>educing crime</w:t>
        </w:r>
        <w:r w:rsidR="00A2161E">
          <w:rPr>
            <w:rFonts w:ascii="Tahoma" w:hAnsi="Tahoma" w:cs="Tahoma"/>
            <w:sz w:val="22"/>
          </w:rPr>
          <w:t xml:space="preserve"> </w:t>
        </w:r>
        <w:r w:rsidR="00A2161E" w:rsidRPr="00E5743D">
          <w:rPr>
            <w:rFonts w:ascii="Tahoma" w:hAnsi="Tahoma" w:cs="Tahoma"/>
            <w:sz w:val="22"/>
          </w:rPr>
          <w:t>can improve the perceived feeling of safety and therefore promote physical activity</w:t>
        </w:r>
        <w:r w:rsidR="00A2161E">
          <w:rPr>
            <w:rFonts w:ascii="Tahoma" w:hAnsi="Tahoma" w:cs="Tahoma"/>
            <w:sz w:val="22"/>
          </w:rPr>
          <w:t xml:space="preserve"> and increase the overall health status there.</w:t>
        </w:r>
      </w:ins>
    </w:p>
    <w:p w14:paraId="286CC731" w14:textId="7A707AEE" w:rsidR="00207C29" w:rsidDel="00722C24" w:rsidRDefault="00895514" w:rsidP="00A835FE">
      <w:pPr>
        <w:spacing w:before="156"/>
        <w:rPr>
          <w:del w:id="2058" w:author="冯 晓涵" w:date="2021-08-29T19:32:00Z"/>
          <w:rFonts w:ascii="Tahoma" w:hAnsi="Tahoma" w:cs="Tahoma"/>
          <w:sz w:val="22"/>
        </w:rPr>
      </w:pPr>
      <w:del w:id="2059" w:author="冯 晓涵" w:date="2021-08-29T19:32:00Z">
        <w:r w:rsidDel="00722C24">
          <w:rPr>
            <w:rFonts w:ascii="Tahoma" w:hAnsi="Tahoma" w:cs="Tahoma"/>
            <w:sz w:val="22"/>
          </w:rPr>
          <w:delText xml:space="preserve">Thus, different areas should have different </w:delText>
        </w:r>
        <w:r w:rsidR="00441022" w:rsidDel="00722C24">
          <w:rPr>
            <w:rFonts w:ascii="Tahoma" w:hAnsi="Tahoma" w:cs="Tahoma"/>
            <w:sz w:val="22"/>
          </w:rPr>
          <w:delText xml:space="preserve">measurements. </w:delText>
        </w:r>
        <w:bookmarkStart w:id="2060" w:name="_Toc81214162"/>
        <w:bookmarkEnd w:id="2060"/>
      </w:del>
    </w:p>
    <w:p w14:paraId="6EBBCA18" w14:textId="682D34E7" w:rsidR="00653203" w:rsidDel="00F6792E" w:rsidRDefault="006471CB" w:rsidP="00653203">
      <w:pPr>
        <w:spacing w:before="156"/>
        <w:rPr>
          <w:ins w:id="2061" w:author="LI Junjie" w:date="2021-08-28T15:20:00Z"/>
          <w:del w:id="2062" w:author="冯 晓涵" w:date="2021-08-30T00:11:00Z"/>
        </w:rPr>
      </w:pPr>
      <w:commentRangeStart w:id="2063"/>
      <w:del w:id="2064" w:author="冯 晓涵" w:date="2021-08-29T19:32:00Z">
        <w:r w:rsidDel="00722C24">
          <w:rPr>
            <w:rFonts w:ascii="Tahoma" w:hAnsi="Tahoma" w:cs="Tahoma"/>
            <w:sz w:val="22"/>
          </w:rPr>
          <w:delText>Firstly, we will focus on the cluster that covers most areas, which is cluster1</w:delText>
        </w:r>
        <w:commentRangeEnd w:id="2063"/>
        <w:r w:rsidR="00C15DBF" w:rsidDel="00722C24">
          <w:rPr>
            <w:rStyle w:val="CommentReference"/>
          </w:rPr>
          <w:commentReference w:id="2063"/>
        </w:r>
        <w:r w:rsidDel="00722C24">
          <w:rPr>
            <w:rFonts w:ascii="Tahoma" w:hAnsi="Tahoma" w:cs="Tahoma"/>
            <w:sz w:val="22"/>
          </w:rPr>
          <w:delText>, as it could reflect the overall situation of England and would help to explain certain deprivation reasons for areas in other cluster</w:delText>
        </w:r>
        <w:r w:rsidR="00207C29" w:rsidDel="00722C24">
          <w:rPr>
            <w:rFonts w:ascii="Tahoma" w:hAnsi="Tahoma" w:cs="Tahoma"/>
            <w:sz w:val="22"/>
          </w:rPr>
          <w:delText>s</w:delText>
        </w:r>
        <w:r w:rsidDel="00722C24">
          <w:rPr>
            <w:rFonts w:ascii="Tahoma" w:hAnsi="Tahoma" w:cs="Tahoma"/>
            <w:sz w:val="22"/>
          </w:rPr>
          <w:delText xml:space="preserve">. It is obvious that the </w:delText>
        </w:r>
        <w:r w:rsidRPr="008D44E1" w:rsidDel="00722C24">
          <w:rPr>
            <w:rFonts w:ascii="Tahoma" w:hAnsi="Tahoma" w:cs="Tahoma"/>
            <w:sz w:val="22"/>
          </w:rPr>
          <w:delText>Barriers to Housing and Services Domain</w:delText>
        </w:r>
        <w:r w:rsidDel="00722C24">
          <w:rPr>
            <w:rFonts w:ascii="Tahoma" w:hAnsi="Tahoma" w:cs="Tahoma"/>
            <w:sz w:val="22"/>
          </w:rPr>
          <w:delText xml:space="preserve"> is the main reason for the deprivation for cluster 1</w:delText>
        </w:r>
        <w:r w:rsidR="00FD3942" w:rsidDel="00722C24">
          <w:rPr>
            <w:rFonts w:ascii="Tahoma" w:hAnsi="Tahoma" w:cs="Tahoma"/>
            <w:sz w:val="22"/>
          </w:rPr>
          <w:delText>,</w:delText>
        </w:r>
        <w:r w:rsidR="00207C29" w:rsidDel="00722C24">
          <w:rPr>
            <w:rFonts w:ascii="Tahoma" w:hAnsi="Tahoma" w:cs="Tahoma"/>
            <w:sz w:val="22"/>
          </w:rPr>
          <w:delText xml:space="preserve"> </w:delText>
        </w:r>
        <w:r w:rsidDel="00722C24">
          <w:rPr>
            <w:rFonts w:ascii="Tahoma" w:hAnsi="Tahoma" w:cs="Tahoma"/>
            <w:sz w:val="22"/>
          </w:rPr>
          <w:delText>which mean</w:delText>
        </w:r>
      </w:del>
      <w:del w:id="2065" w:author="冯 晓涵" w:date="2021-08-30T00:11:00Z">
        <w:r w:rsidDel="00F6792E">
          <w:rPr>
            <w:rFonts w:ascii="Tahoma" w:hAnsi="Tahoma" w:cs="Tahoma"/>
            <w:sz w:val="22"/>
          </w:rPr>
          <w:delText xml:space="preserve">s </w:delText>
        </w:r>
      </w:del>
      <w:del w:id="2066" w:author="冯 晓涵" w:date="2021-08-29T19:42:00Z">
        <w:r w:rsidDel="00722C24">
          <w:rPr>
            <w:rFonts w:ascii="Tahoma" w:hAnsi="Tahoma" w:cs="Tahoma"/>
            <w:sz w:val="22"/>
          </w:rPr>
          <w:delText>housing affordability is</w:delText>
        </w:r>
        <w:r w:rsidR="006609A9" w:rsidDel="00722C24">
          <w:rPr>
            <w:rFonts w:ascii="Tahoma" w:hAnsi="Tahoma" w:cs="Tahoma"/>
            <w:sz w:val="22"/>
          </w:rPr>
          <w:delText xml:space="preserve"> likely to be one of the most</w:delText>
        </w:r>
        <w:r w:rsidDel="00722C24">
          <w:rPr>
            <w:rFonts w:ascii="Tahoma" w:hAnsi="Tahoma" w:cs="Tahoma"/>
            <w:sz w:val="22"/>
          </w:rPr>
          <w:delText xml:space="preserve"> severe problem</w:delText>
        </w:r>
        <w:r w:rsidR="00B1209D" w:rsidDel="00722C24">
          <w:rPr>
            <w:rFonts w:ascii="Tahoma" w:hAnsi="Tahoma" w:cs="Tahoma"/>
            <w:sz w:val="22"/>
          </w:rPr>
          <w:delText>s</w:delText>
        </w:r>
        <w:r w:rsidDel="00722C24">
          <w:rPr>
            <w:rFonts w:ascii="Tahoma" w:hAnsi="Tahoma" w:cs="Tahoma"/>
            <w:sz w:val="22"/>
          </w:rPr>
          <w:delText xml:space="preserve"> in England</w:delText>
        </w:r>
        <w:r w:rsidR="006609A9" w:rsidRPr="006609A9" w:rsidDel="00722C24">
          <w:delText xml:space="preserve"> </w:delText>
        </w:r>
        <w:r w:rsidR="006609A9" w:rsidDel="00722C24">
          <w:rPr>
            <w:rFonts w:ascii="Tahoma" w:hAnsi="Tahoma" w:cs="Tahoma"/>
            <w:sz w:val="22"/>
          </w:rPr>
          <w:delText>with respect to</w:delText>
        </w:r>
        <w:r w:rsidR="006609A9" w:rsidRPr="006609A9" w:rsidDel="00722C24">
          <w:rPr>
            <w:rFonts w:ascii="Tahoma" w:hAnsi="Tahoma" w:cs="Tahoma"/>
            <w:sz w:val="22"/>
          </w:rPr>
          <w:delText xml:space="preserve"> obstacle</w:delText>
        </w:r>
        <w:r w:rsidR="00B1209D" w:rsidDel="00722C24">
          <w:rPr>
            <w:rFonts w:ascii="Tahoma" w:hAnsi="Tahoma" w:cs="Tahoma"/>
            <w:sz w:val="22"/>
          </w:rPr>
          <w:delText>s</w:delText>
        </w:r>
        <w:r w:rsidR="006609A9" w:rsidRPr="006609A9" w:rsidDel="00722C24">
          <w:rPr>
            <w:rFonts w:ascii="Tahoma" w:hAnsi="Tahoma" w:cs="Tahoma"/>
            <w:sz w:val="22"/>
          </w:rPr>
          <w:delText xml:space="preserve"> to </w:delText>
        </w:r>
        <w:r w:rsidR="006609A9" w:rsidDel="00722C24">
          <w:rPr>
            <w:rFonts w:ascii="Tahoma" w:hAnsi="Tahoma" w:cs="Tahoma"/>
            <w:sz w:val="22"/>
          </w:rPr>
          <w:delText>h</w:delText>
        </w:r>
        <w:r w:rsidR="006609A9" w:rsidRPr="006609A9" w:rsidDel="00722C24">
          <w:rPr>
            <w:rFonts w:ascii="Tahoma" w:hAnsi="Tahoma" w:cs="Tahoma"/>
            <w:sz w:val="22"/>
          </w:rPr>
          <w:delText>ousing</w:delText>
        </w:r>
        <w:r w:rsidDel="00722C24">
          <w:rPr>
            <w:rFonts w:ascii="Tahoma" w:hAnsi="Tahoma" w:cs="Tahoma"/>
            <w:sz w:val="22"/>
          </w:rPr>
          <w:delText xml:space="preserve">. </w:delText>
        </w:r>
      </w:del>
      <w:del w:id="2067" w:author="冯 晓涵" w:date="2021-08-29T19:43:00Z">
        <w:r w:rsidDel="000524BA">
          <w:rPr>
            <w:rFonts w:ascii="Tahoma" w:hAnsi="Tahoma" w:cs="Tahoma"/>
            <w:sz w:val="22"/>
          </w:rPr>
          <w:fldChar w:fldCharType="begin" w:fldLock="1"/>
        </w:r>
        <w:r w:rsidR="00955029" w:rsidRPr="00EC7C54" w:rsidDel="000524BA">
          <w:rPr>
            <w:rFonts w:ascii="Tahoma" w:hAnsi="Tahoma" w:cs="Tahoma"/>
            <w:sz w:val="22"/>
          </w:rPr>
          <w:delInstrText>ADDIN CSL_CITATION {"citationItems":[{"id":"ITEM-1","itemData":{"DOI":"10.1016/j.regsciurbeco.2018.06.002","ISSN":"18792308","abstract":"This paper analyses the effect of major cuts to housing subsidies on property prices in England. Governments commonly give rental subsidies to poor households, but it is not known whether or to what extent this distorts underlying property prices. Using a difference-in-differences-type estimator to exploit variation in scale of the cuts across local areas, we find that the cuts lowered house prices from the time of the policy announcement. The impact was seen predominantly for types of property typically rented by recipients of subsidies and in areas where demand for housing is low relative to supply. Analysis of survey data of individuals finds that benefit recipients were more likely to move home after the cuts relative to other renters. Overall, the results suggest that rental subsidies, while helping recipients to afford otherwise too expensive properties, could contribute to affordability problems for buyers.","author":[{"dropping-particle":"","family":"Braakmann","given":"Nils","non-dropping-particle":"","parse-names":false,"suffix":""},{"dropping-particle":"","family":"McDonald","given":"Stephen","non-dropping-particle":"","parse-names":false,"suffix":""}],"container-title":"Regional Science and Urban Economics","id":"ITEM-1","issued":{"date-parts":[["2020"]]},"title":"Housing subsidies and property prices: Evidence from England","type":"article-journal","volume":"80"},"uris":["http://www.mendeley.com/documents/?uuid=0f11acb6-f9de-4dd2-abce-4b22dc0e704f"]}],"mendeley":{"formattedCitation":"(Braakmann and McDonald, 2020)","manualFormatting":"Braakmann and McDonald (2020)","plainTextFormattedCitation":"(Braakmann and McDonald, 2020)","previouslyFormattedCitation":"(Braakmann and McDonald, 2020)"},"properties":{"noteIndex":0},"schema":"https://github.com/citation-style-language/schema/raw/master/csl-citation.json"}</w:delInstrText>
        </w:r>
        <w:r w:rsidDel="000524BA">
          <w:rPr>
            <w:rFonts w:ascii="Tahoma" w:hAnsi="Tahoma" w:cs="Tahoma"/>
            <w:sz w:val="22"/>
          </w:rPr>
          <w:fldChar w:fldCharType="separate"/>
        </w:r>
        <w:r w:rsidRPr="006471CB" w:rsidDel="000524BA">
          <w:rPr>
            <w:rFonts w:ascii="Tahoma" w:hAnsi="Tahoma" w:cs="Tahoma"/>
            <w:sz w:val="22"/>
          </w:rPr>
          <w:delText xml:space="preserve">Braakmann and McDonald </w:delText>
        </w:r>
        <w:r w:rsidR="00A91CF5" w:rsidDel="000524BA">
          <w:rPr>
            <w:rFonts w:ascii="Tahoma" w:hAnsi="Tahoma" w:cs="Tahoma"/>
            <w:sz w:val="22"/>
          </w:rPr>
          <w:delText>(</w:delText>
        </w:r>
        <w:r w:rsidRPr="006471CB" w:rsidDel="000524BA">
          <w:rPr>
            <w:rFonts w:ascii="Tahoma" w:hAnsi="Tahoma" w:cs="Tahoma"/>
            <w:sz w:val="22"/>
          </w:rPr>
          <w:delText>2020)</w:delText>
        </w:r>
        <w:r w:rsidDel="000524BA">
          <w:rPr>
            <w:rFonts w:ascii="Tahoma" w:hAnsi="Tahoma" w:cs="Tahoma"/>
            <w:sz w:val="22"/>
          </w:rPr>
          <w:fldChar w:fldCharType="end"/>
        </w:r>
        <w:r w:rsidDel="000524BA">
          <w:rPr>
            <w:rFonts w:ascii="Tahoma" w:hAnsi="Tahoma" w:cs="Tahoma"/>
            <w:sz w:val="22"/>
          </w:rPr>
          <w:delText xml:space="preserve"> </w:delText>
        </w:r>
        <w:r w:rsidR="00A91CF5" w:rsidDel="000524BA">
          <w:rPr>
            <w:rFonts w:ascii="Tahoma" w:hAnsi="Tahoma" w:cs="Tahoma"/>
            <w:sz w:val="22"/>
          </w:rPr>
          <w:delText>claimed that the subsidy for it comprised more than 3% of UK government spending and become the second</w:delText>
        </w:r>
        <w:r w:rsidR="00B1209D" w:rsidDel="000524BA">
          <w:rPr>
            <w:rFonts w:ascii="Tahoma" w:hAnsi="Tahoma" w:cs="Tahoma"/>
            <w:sz w:val="22"/>
          </w:rPr>
          <w:delText>-</w:delText>
        </w:r>
        <w:r w:rsidR="00A91CF5" w:rsidDel="000524BA">
          <w:rPr>
            <w:rFonts w:ascii="Tahoma" w:hAnsi="Tahoma" w:cs="Tahoma"/>
            <w:sz w:val="22"/>
          </w:rPr>
          <w:delText xml:space="preserve">largest expenditure in the aspect of </w:delText>
        </w:r>
        <w:r w:rsidR="00A91CF5" w:rsidRPr="00A91CF5" w:rsidDel="000524BA">
          <w:rPr>
            <w:rFonts w:ascii="Tahoma" w:hAnsi="Tahoma" w:cs="Tahoma"/>
            <w:sz w:val="22"/>
          </w:rPr>
          <w:delText>welfare</w:delText>
        </w:r>
        <w:r w:rsidR="00A91CF5" w:rsidDel="000524BA">
          <w:rPr>
            <w:rFonts w:ascii="Tahoma" w:hAnsi="Tahoma" w:cs="Tahoma"/>
            <w:sz w:val="22"/>
          </w:rPr>
          <w:delText xml:space="preserve"> (only less than the </w:delText>
        </w:r>
        <w:r w:rsidR="00A91CF5" w:rsidRPr="00A91CF5" w:rsidDel="000524BA">
          <w:rPr>
            <w:rFonts w:ascii="Tahoma" w:hAnsi="Tahoma" w:cs="Tahoma"/>
            <w:sz w:val="22"/>
          </w:rPr>
          <w:delText>state pension</w:delText>
        </w:r>
        <w:r w:rsidR="00A91CF5" w:rsidDel="000524BA">
          <w:rPr>
            <w:rFonts w:ascii="Tahoma" w:hAnsi="Tahoma" w:cs="Tahoma"/>
            <w:sz w:val="22"/>
          </w:rPr>
          <w:delText xml:space="preserve">) in 2011/2012. </w:delText>
        </w:r>
        <w:r w:rsidR="00152CB7" w:rsidDel="000524BA">
          <w:rPr>
            <w:rFonts w:ascii="Tahoma" w:hAnsi="Tahoma" w:cs="Tahoma"/>
            <w:sz w:val="22"/>
          </w:rPr>
          <w:delText xml:space="preserve">Besides, the housing benefit could cover up to 100% for the rent of a tenant </w:delText>
        </w:r>
        <w:r w:rsidR="00B950F7" w:rsidDel="000524BA">
          <w:rPr>
            <w:rFonts w:ascii="Tahoma" w:hAnsi="Tahoma" w:cs="Tahoma"/>
            <w:sz w:val="22"/>
          </w:rPr>
          <w:delText>who has low income after means</w:delText>
        </w:r>
        <w:r w:rsidR="00B1209D" w:rsidDel="000524BA">
          <w:rPr>
            <w:rFonts w:ascii="Tahoma" w:hAnsi="Tahoma" w:cs="Tahoma"/>
            <w:sz w:val="22"/>
          </w:rPr>
          <w:delText>-</w:delText>
        </w:r>
        <w:r w:rsidR="00B950F7" w:rsidDel="000524BA">
          <w:rPr>
            <w:rFonts w:ascii="Tahoma" w:hAnsi="Tahoma" w:cs="Tahoma"/>
            <w:sz w:val="22"/>
          </w:rPr>
          <w:delText xml:space="preserve">testing. </w:delText>
        </w:r>
      </w:del>
      <w:ins w:id="2068" w:author="LI Junjie" w:date="2021-08-28T15:20:00Z">
        <w:del w:id="2069" w:author="冯 晓涵" w:date="2021-08-30T00:11:00Z">
          <w:r w:rsidR="00653203" w:rsidDel="00F6792E">
            <w:delText xml:space="preserve">Subsidy for the poor to rent houses in fact raise the house prices and put the pressure on the other tenants. Constraints should be set on the property of house to apply the subsidy. Another problem that results in housing deprivation may be due to homelessness issue, it is urgent to create more affordable housing </w:delText>
          </w:r>
          <w:r w:rsidR="00653203" w:rsidDel="00F6792E">
            <w:rPr>
              <w:rFonts w:ascii="Tahoma" w:hAnsi="Tahoma" w:cs="Tahoma"/>
            </w:rPr>
            <w:fldChar w:fldCharType="begin" w:fldLock="1"/>
          </w:r>
          <w:r w:rsidR="00653203" w:rsidDel="00F6792E">
            <w:rPr>
              <w:rFonts w:ascii="Tahoma" w:hAnsi="Tahoma" w:cs="Tahoma"/>
            </w:rPr>
            <w:delInstrText>ADDIN CSL_CITATION {"citationItems":[{"id":"ITEM-1","itemData":{"DOI":"10.1016/J.EVALPROGPLAN.2019.101673","ISSN":"0149-7189","abstract":"Despite a legally-mandated right to shelter and extensive outreach efforts, an estimated 3,675 homeless individuals were living on the streets of New York City in 2018. Through interviews with 43 unsheltered homeless individuals in the borough of Manhattan (age range 21–74 years), this qualitative study examined barriers they face in accessing housing and other services as well as experiences surviving on the street. Through thematic analysis of the interview data, the most common barriers found were obtaining required identification documents, lack of accessibility of shelters amid complex healthcare needs, waiting as part of the process, and exclusion of pets from shelters and housing options. Themes capturing survival on the street included sleeping safe, avoiding shelters, and meeting daily needs. Virtually all barriers street homeless New Yorkers face stem from bureaucratic policies that, however well-intentioned, do not address their diverse needs. Thus, long delays and poor communication, combined with crowded, unsafe shelters, lead to frustration and alienation. While homelessness is ultimately the result of a severe and chronic shortage of affordable housing, creating accessible, safe, pet-friendly shelter and safe haven options and instituting a smoother, more transparent process for moving from the streets could substantially reduce street homelessness.","author":[{"dropping-particle":"","family":"Wusinich","given":"Christina","non-dropping-particle":"","parse-names":false,"suffix":""},{"dropping-particle":"","family":"Bond","given":"Lynden","non-dropping-particle":"","parse-names":false,"suffix":""},{"dropping-particle":"","family":"Nathanson","given":"Anna","non-dropping-particle":"","parse-names":false,"suffix":""},{"dropping-particle":"","family":"Padgett","given":"Deborah K.","non-dropping-particle":"","parse-names":false,"suffix":""}],"container-title":"Evaluation and Program Planning","id":"ITEM-1","issued":{"date-parts":[["2019","10","1"]]},"page":"101673","publisher":"Pergamon","title":"“If you’re gonna help me, help me”: Barriers to housing among unsheltered homeless adults","type":"article-journal","volume":"76"},"uris":["http://www.mendeley.com/documents/?uuid=8793a61f-d0ad-4023-9aa8-b80f14669ce9"]}],"mendeley":{"formattedCitation":"(Wusinich &lt;i&gt;et al.&lt;/i&gt;, 2019)","plainTextFormattedCitation":"(Wusinich et al., 2019)","previouslyFormattedCitation":"(Wusinich &lt;i&gt;et al.&lt;/i&gt;, 2019)"},"properties":{"noteIndex":0},"schema":"https://github.com/citation-style-language/schema/raw/master/csl-citation.json"}</w:delInstrText>
          </w:r>
          <w:r w:rsidR="00653203" w:rsidDel="00F6792E">
            <w:rPr>
              <w:rFonts w:ascii="Tahoma" w:hAnsi="Tahoma" w:cs="Tahoma"/>
            </w:rPr>
            <w:fldChar w:fldCharType="separate"/>
          </w:r>
          <w:r w:rsidR="00653203" w:rsidDel="00F6792E">
            <w:rPr>
              <w:rFonts w:ascii="Tahoma" w:hAnsi="Tahoma" w:cs="Tahoma"/>
            </w:rPr>
            <w:delText xml:space="preserve">(Wusinich </w:delText>
          </w:r>
          <w:r w:rsidR="00653203" w:rsidDel="00F6792E">
            <w:rPr>
              <w:rFonts w:ascii="Tahoma" w:hAnsi="Tahoma" w:cs="Tahoma"/>
              <w:i/>
            </w:rPr>
            <w:delText>et al.</w:delText>
          </w:r>
          <w:r w:rsidR="00653203" w:rsidDel="00F6792E">
            <w:rPr>
              <w:rFonts w:ascii="Tahoma" w:hAnsi="Tahoma" w:cs="Tahoma"/>
            </w:rPr>
            <w:delText>, 2019)</w:delText>
          </w:r>
          <w:r w:rsidR="00653203" w:rsidDel="00F6792E">
            <w:rPr>
              <w:rFonts w:ascii="Tahoma" w:hAnsi="Tahoma" w:cs="Tahoma"/>
            </w:rPr>
            <w:fldChar w:fldCharType="end"/>
          </w:r>
          <w:r w:rsidR="00653203" w:rsidDel="00F6792E">
            <w:delText xml:space="preserve">. In the aspect of services, it is needed to build more peripheral support facilities like supermarkets, and GP surgery, especially for old people </w:delText>
          </w:r>
          <w:r w:rsidR="00653203" w:rsidDel="00F6792E">
            <w:rPr>
              <w:rFonts w:ascii="Tahoma" w:hAnsi="Tahoma" w:cs="Tahoma"/>
            </w:rPr>
            <w:fldChar w:fldCharType="begin" w:fldLock="1"/>
          </w:r>
          <w:r w:rsidR="00653203" w:rsidRPr="00F6792E" w:rsidDel="00F6792E">
            <w:rPr>
              <w:rFonts w:ascii="Tahoma" w:hAnsi="Tahoma" w:cs="Tahoma"/>
            </w:rPr>
            <w:delInstrText>ADDIN CSL_CITATION {"citationItems":[{"id":"ITEM-1","itemData":{"DOI":"10.1300/J031v15n04_02","ISSN":"08959420","PMID":"14733443","abstract":"A substantial share of the low-income older tenants who occupy U. S. government-subsidized rental housing has physical and cognitive limitations. These older tenants are often women living alone in their 70s and 80s, who need help obtaining community-based services, demand-responsive transportation, help with apartment housekeeping and maintenance, self-care assistance, and design modifications made to their dwellings. Other low-income and frail older persons who have large housing expense burdens or occupy physically deficient dwellings also need affordable rental housing with these supportive services. The unmet supportive service needs of these groups persist even as this country's major political and professional stakeholders are aware of their problems and have solutions. This paper examines five major political and organizational barriers that have restricted the availability of supportive services in affordable rental developments. It offers 12 policy recommendations. © 2003 by The Haworth Press, Inc. All rights reserved.","author":[{"dropping-particle":"","family":"Golant","given":"Stephen M.","non-dropping-particle":"","parse-names":false,"suffix":""}],"container-title":"Journal of Aging and Social Policy","id":"ITEM-1","issue":"4","issued":{"date-parts":[["2003"]]},"page":"21-48","title":"Political and organizational barriers to satisfying low-income U.S. Seniors' need for affordable rental housing with supportive services","type":"article-journal","volume":"15"},"uris":["http://www.mendeley.com/documents/?uuid=c054a048-b4b3-4076-aba9-186db9543aec"]}],"mendeley":{"formattedCitation":"(Golant, 2003)","plainTextFormattedCitation":"(Golant, 2003)","previouslyFormattedCitation":"(Golant, 2003)"},"properties":{"noteIndex":0},"schema":"https://github.com/citation-style-language/schema/raw/master/csl-citation.json"}</w:delInstrText>
          </w:r>
          <w:r w:rsidR="00653203" w:rsidDel="00F6792E">
            <w:rPr>
              <w:rFonts w:ascii="Tahoma" w:hAnsi="Tahoma" w:cs="Tahoma"/>
            </w:rPr>
            <w:fldChar w:fldCharType="separate"/>
          </w:r>
          <w:r w:rsidR="00653203" w:rsidRPr="00F6792E" w:rsidDel="00F6792E">
            <w:rPr>
              <w:rFonts w:ascii="Tahoma" w:hAnsi="Tahoma" w:cs="Tahoma"/>
            </w:rPr>
            <w:delText>(Golant, 2003)</w:delText>
          </w:r>
          <w:r w:rsidR="00653203" w:rsidDel="00F6792E">
            <w:rPr>
              <w:rFonts w:ascii="Tahoma" w:hAnsi="Tahoma" w:cs="Tahoma"/>
            </w:rPr>
            <w:fldChar w:fldCharType="end"/>
          </w:r>
          <w:r w:rsidR="00653203" w:rsidDel="00F6792E">
            <w:delText>.</w:delText>
          </w:r>
          <w:bookmarkStart w:id="2070" w:name="_Toc81214163"/>
          <w:bookmarkEnd w:id="2070"/>
        </w:del>
      </w:ins>
    </w:p>
    <w:p w14:paraId="162334CD" w14:textId="12A19F29" w:rsidR="00A835FE" w:rsidDel="00770A7F" w:rsidRDefault="00B950F7" w:rsidP="00A835FE">
      <w:pPr>
        <w:spacing w:before="156"/>
        <w:rPr>
          <w:del w:id="2071" w:author="冯 晓涵" w:date="2021-08-29T22:02:00Z"/>
          <w:rFonts w:ascii="Tahoma" w:hAnsi="Tahoma" w:cs="Tahoma"/>
          <w:sz w:val="22"/>
        </w:rPr>
      </w:pPr>
      <w:commentRangeStart w:id="2072"/>
      <w:del w:id="2073" w:author="冯 晓涵" w:date="2021-08-29T22:02:00Z">
        <w:r w:rsidDel="00770A7F">
          <w:rPr>
            <w:rFonts w:ascii="Tahoma" w:hAnsi="Tahoma" w:cs="Tahoma"/>
            <w:sz w:val="22"/>
          </w:rPr>
          <w:delText xml:space="preserve">So why </w:delText>
        </w:r>
        <w:r w:rsidR="00B1209D" w:rsidDel="00770A7F">
          <w:rPr>
            <w:rFonts w:ascii="Tahoma" w:hAnsi="Tahoma" w:cs="Tahoma"/>
            <w:sz w:val="22"/>
          </w:rPr>
          <w:delText xml:space="preserve">do the </w:delText>
        </w:r>
        <w:r w:rsidRPr="008D44E1" w:rsidDel="00770A7F">
          <w:rPr>
            <w:rFonts w:ascii="Tahoma" w:hAnsi="Tahoma" w:cs="Tahoma"/>
            <w:sz w:val="22"/>
          </w:rPr>
          <w:delText>Barriers to Housing</w:delText>
        </w:r>
        <w:r w:rsidDel="00770A7F">
          <w:rPr>
            <w:rFonts w:ascii="Tahoma" w:hAnsi="Tahoma" w:cs="Tahoma"/>
            <w:sz w:val="22"/>
          </w:rPr>
          <w:delText xml:space="preserve"> still exist and ha</w:delText>
        </w:r>
        <w:r w:rsidR="00B1209D" w:rsidDel="00770A7F">
          <w:rPr>
            <w:rFonts w:ascii="Tahoma" w:hAnsi="Tahoma" w:cs="Tahoma"/>
            <w:sz w:val="22"/>
          </w:rPr>
          <w:delText>ve</w:delText>
        </w:r>
        <w:r w:rsidDel="00770A7F">
          <w:rPr>
            <w:rFonts w:ascii="Tahoma" w:hAnsi="Tahoma" w:cs="Tahoma"/>
            <w:sz w:val="22"/>
          </w:rPr>
          <w:delText xml:space="preserve"> </w:delText>
        </w:r>
        <w:r w:rsidR="00B1209D" w:rsidDel="00770A7F">
          <w:rPr>
            <w:rFonts w:ascii="Tahoma" w:hAnsi="Tahoma" w:cs="Tahoma"/>
            <w:sz w:val="22"/>
          </w:rPr>
          <w:delText xml:space="preserve">a </w:delText>
        </w:r>
        <w:r w:rsidDel="00770A7F">
          <w:rPr>
            <w:rFonts w:ascii="Tahoma" w:hAnsi="Tahoma" w:cs="Tahoma"/>
            <w:sz w:val="22"/>
          </w:rPr>
          <w:delText xml:space="preserve">huge impact? Actually, the subsidy may raise the house prices as it enables recipients to </w:delText>
        </w:r>
        <w:r w:rsidR="000C0EA9" w:rsidDel="00770A7F">
          <w:rPr>
            <w:rFonts w:ascii="Tahoma" w:hAnsi="Tahoma" w:cs="Tahoma"/>
            <w:sz w:val="22"/>
          </w:rPr>
          <w:delText xml:space="preserve">rent houses with more space and refined decoration that they could not afford without the </w:delText>
        </w:r>
        <w:r w:rsidR="000C0EA9" w:rsidRPr="000C0EA9" w:rsidDel="00770A7F">
          <w:rPr>
            <w:rFonts w:ascii="Tahoma" w:hAnsi="Tahoma" w:cs="Tahoma"/>
            <w:sz w:val="22"/>
          </w:rPr>
          <w:delText>allowance</w:delText>
        </w:r>
        <w:r w:rsidR="000C0EA9" w:rsidDel="00770A7F">
          <w:rPr>
            <w:rFonts w:ascii="Tahoma" w:hAnsi="Tahoma" w:cs="Tahoma"/>
            <w:sz w:val="22"/>
          </w:rPr>
          <w:delText xml:space="preserve"> and it </w:delText>
        </w:r>
        <w:r w:rsidR="009D2E4A" w:rsidDel="00770A7F">
          <w:rPr>
            <w:rFonts w:ascii="Tahoma" w:hAnsi="Tahoma" w:cs="Tahoma"/>
            <w:sz w:val="22"/>
          </w:rPr>
          <w:delText>would increase the pressure of other tenant</w:delText>
        </w:r>
        <w:r w:rsidR="00B1209D" w:rsidDel="00770A7F">
          <w:rPr>
            <w:rFonts w:ascii="Tahoma" w:hAnsi="Tahoma" w:cs="Tahoma"/>
            <w:sz w:val="22"/>
          </w:rPr>
          <w:delText>s</w:delText>
        </w:r>
        <w:r w:rsidR="009D2E4A" w:rsidDel="00770A7F">
          <w:rPr>
            <w:rFonts w:ascii="Tahoma" w:hAnsi="Tahoma" w:cs="Tahoma"/>
            <w:sz w:val="22"/>
          </w:rPr>
          <w:delText xml:space="preserve"> especially for those who </w:delText>
        </w:r>
        <w:r w:rsidR="00B1209D" w:rsidDel="00770A7F">
          <w:rPr>
            <w:rFonts w:ascii="Tahoma" w:hAnsi="Tahoma" w:cs="Tahoma"/>
            <w:sz w:val="22"/>
          </w:rPr>
          <w:delText>are</w:delText>
        </w:r>
        <w:r w:rsidR="00993E58" w:rsidRPr="00993E58" w:rsidDel="00770A7F">
          <w:rPr>
            <w:rFonts w:ascii="Tahoma" w:hAnsi="Tahoma" w:cs="Tahoma"/>
            <w:sz w:val="22"/>
          </w:rPr>
          <w:delText xml:space="preserve"> not entitled to welfare</w:delText>
        </w:r>
        <w:r w:rsidR="009D2E4A" w:rsidDel="00770A7F">
          <w:rPr>
            <w:rFonts w:ascii="Tahoma" w:hAnsi="Tahoma" w:cs="Tahoma"/>
            <w:sz w:val="22"/>
          </w:rPr>
          <w:delText xml:space="preserve"> but still in a </w:delText>
        </w:r>
        <w:r w:rsidR="00993E58" w:rsidRPr="00993E58" w:rsidDel="00770A7F">
          <w:rPr>
            <w:rFonts w:ascii="Tahoma" w:hAnsi="Tahoma" w:cs="Tahoma"/>
            <w:sz w:val="22"/>
          </w:rPr>
          <w:delText>straitened</w:delText>
        </w:r>
        <w:r w:rsidR="009D2E4A" w:rsidDel="00770A7F">
          <w:rPr>
            <w:rFonts w:ascii="Tahoma" w:hAnsi="Tahoma" w:cs="Tahoma"/>
            <w:sz w:val="22"/>
          </w:rPr>
          <w:delText xml:space="preserve"> economic </w:delText>
        </w:r>
        <w:r w:rsidR="00993E58" w:rsidDel="00770A7F">
          <w:rPr>
            <w:rFonts w:ascii="Tahoma" w:hAnsi="Tahoma" w:cs="Tahoma"/>
            <w:sz w:val="22"/>
          </w:rPr>
          <w:delText>condition</w:delText>
        </w:r>
        <w:r w:rsidR="009D2E4A" w:rsidDel="00770A7F">
          <w:rPr>
            <w:rFonts w:ascii="Tahoma" w:hAnsi="Tahoma" w:cs="Tahoma"/>
            <w:sz w:val="22"/>
          </w:rPr>
          <w:delText xml:space="preserve">. </w:delText>
        </w:r>
        <w:r w:rsidR="006D1C5F" w:rsidDel="00770A7F">
          <w:rPr>
            <w:rFonts w:ascii="Tahoma" w:hAnsi="Tahoma" w:cs="Tahoma"/>
            <w:sz w:val="22"/>
          </w:rPr>
          <w:delText>Thus, constrain</w:delText>
        </w:r>
        <w:r w:rsidR="00B1209D" w:rsidDel="00770A7F">
          <w:rPr>
            <w:rFonts w:ascii="Tahoma" w:hAnsi="Tahoma" w:cs="Tahoma"/>
            <w:sz w:val="22"/>
          </w:rPr>
          <w:delText>t</w:delText>
        </w:r>
        <w:r w:rsidR="006D1C5F" w:rsidDel="00770A7F">
          <w:rPr>
            <w:rFonts w:ascii="Tahoma" w:hAnsi="Tahoma" w:cs="Tahoma"/>
            <w:sz w:val="22"/>
          </w:rPr>
          <w:delText xml:space="preserve">s should be set on the property of the house that recipients could rent. </w:delText>
        </w:r>
        <w:r w:rsidR="006609A9" w:rsidDel="00770A7F">
          <w:rPr>
            <w:rFonts w:ascii="Tahoma" w:hAnsi="Tahoma" w:cs="Tahoma"/>
            <w:sz w:val="22"/>
          </w:rPr>
          <w:delText>Homelessness is also an important issue</w:delText>
        </w:r>
        <w:r w:rsidR="00193060" w:rsidDel="00770A7F">
          <w:rPr>
            <w:rFonts w:ascii="Tahoma" w:hAnsi="Tahoma" w:cs="Tahoma"/>
            <w:sz w:val="22"/>
          </w:rPr>
          <w:delText xml:space="preserve"> in the</w:delText>
        </w:r>
        <w:r w:rsidR="006609A9" w:rsidDel="00770A7F">
          <w:rPr>
            <w:rFonts w:ascii="Tahoma" w:hAnsi="Tahoma" w:cs="Tahoma"/>
            <w:sz w:val="22"/>
          </w:rPr>
          <w:delText xml:space="preserve"> </w:delText>
        </w:r>
        <w:r w:rsidR="006609A9" w:rsidRPr="006609A9" w:rsidDel="00770A7F">
          <w:rPr>
            <w:rFonts w:ascii="Tahoma" w:hAnsi="Tahoma" w:cs="Tahoma"/>
            <w:sz w:val="22"/>
          </w:rPr>
          <w:delText xml:space="preserve">composition of </w:delText>
        </w:r>
        <w:r w:rsidR="00B1209D" w:rsidDel="00770A7F">
          <w:rPr>
            <w:rFonts w:ascii="Tahoma" w:hAnsi="Tahoma" w:cs="Tahoma"/>
            <w:sz w:val="22"/>
          </w:rPr>
          <w:delText xml:space="preserve">the </w:delText>
        </w:r>
        <w:r w:rsidR="006609A9" w:rsidRPr="006609A9" w:rsidDel="00770A7F">
          <w:rPr>
            <w:rFonts w:ascii="Tahoma" w:hAnsi="Tahoma" w:cs="Tahoma"/>
            <w:sz w:val="22"/>
          </w:rPr>
          <w:delText xml:space="preserve">housing </w:delText>
        </w:r>
        <w:r w:rsidR="00193060" w:rsidDel="00770A7F">
          <w:rPr>
            <w:rFonts w:ascii="Tahoma" w:hAnsi="Tahoma" w:cs="Tahoma"/>
            <w:sz w:val="22"/>
          </w:rPr>
          <w:delText xml:space="preserve">problem. </w:delText>
        </w:r>
        <w:r w:rsidR="006D1C5F" w:rsidDel="00770A7F">
          <w:rPr>
            <w:rFonts w:ascii="Tahoma" w:hAnsi="Tahoma" w:cs="Tahoma"/>
            <w:sz w:val="22"/>
          </w:rPr>
          <w:delText xml:space="preserve">As for those unsheltered homeless adults, although </w:delText>
        </w:r>
        <w:r w:rsidR="00B1209D" w:rsidDel="00770A7F">
          <w:rPr>
            <w:rFonts w:ascii="Tahoma" w:hAnsi="Tahoma" w:cs="Tahoma"/>
            <w:sz w:val="22"/>
          </w:rPr>
          <w:delText xml:space="preserve">the </w:delText>
        </w:r>
        <w:r w:rsidR="006D1C5F" w:rsidDel="00770A7F">
          <w:rPr>
            <w:rFonts w:ascii="Tahoma" w:hAnsi="Tahoma" w:cs="Tahoma"/>
            <w:sz w:val="22"/>
          </w:rPr>
          <w:delText>government has provided city shelter, they prefer staying on the street rather than stay</w:delText>
        </w:r>
        <w:r w:rsidR="00E31434" w:rsidDel="00770A7F">
          <w:rPr>
            <w:rFonts w:ascii="Tahoma" w:hAnsi="Tahoma" w:cs="Tahoma"/>
            <w:sz w:val="22"/>
          </w:rPr>
          <w:delText xml:space="preserve">ing </w:delText>
        </w:r>
        <w:r w:rsidR="00CF4909" w:rsidDel="00770A7F">
          <w:rPr>
            <w:rFonts w:ascii="Tahoma" w:hAnsi="Tahoma" w:cs="Tahoma"/>
            <w:sz w:val="22"/>
          </w:rPr>
          <w:delText>in crowded shelters</w:delText>
        </w:r>
        <w:r w:rsidR="00E31434" w:rsidDel="00770A7F">
          <w:rPr>
            <w:rFonts w:ascii="Tahoma" w:hAnsi="Tahoma" w:cs="Tahoma"/>
            <w:sz w:val="22"/>
          </w:rPr>
          <w:delText xml:space="preserve"> </w:delText>
        </w:r>
        <w:r w:rsidR="006D1C5F" w:rsidDel="00770A7F">
          <w:rPr>
            <w:rFonts w:ascii="Tahoma" w:hAnsi="Tahoma" w:cs="Tahoma"/>
            <w:sz w:val="22"/>
          </w:rPr>
          <w:delText>mainly because of the threats of theft</w:delText>
        </w:r>
        <w:r w:rsidR="00E31434" w:rsidDel="00770A7F">
          <w:rPr>
            <w:rFonts w:ascii="Tahoma" w:hAnsi="Tahoma" w:cs="Tahoma"/>
            <w:sz w:val="22"/>
          </w:rPr>
          <w:delText xml:space="preserve"> and</w:delText>
        </w:r>
        <w:r w:rsidR="00CF4909" w:rsidDel="00770A7F">
          <w:rPr>
            <w:rFonts w:ascii="Tahoma" w:hAnsi="Tahoma" w:cs="Tahoma" w:hint="eastAsia"/>
            <w:sz w:val="22"/>
          </w:rPr>
          <w:delText xml:space="preserve"> </w:delText>
        </w:r>
        <w:r w:rsidR="00E31434" w:rsidRPr="00E31434" w:rsidDel="00770A7F">
          <w:rPr>
            <w:rFonts w:ascii="Tahoma" w:hAnsi="Tahoma" w:cs="Tahoma"/>
            <w:sz w:val="22"/>
          </w:rPr>
          <w:delText>physical harm</w:delText>
        </w:r>
        <w:r w:rsidR="00E31434" w:rsidDel="00770A7F">
          <w:rPr>
            <w:rFonts w:ascii="Tahoma" w:hAnsi="Tahoma" w:cs="Tahoma"/>
            <w:sz w:val="22"/>
          </w:rPr>
          <w:delText xml:space="preserve">. They also face barriers when applying </w:delText>
        </w:r>
        <w:r w:rsidR="00B1209D" w:rsidDel="00770A7F">
          <w:rPr>
            <w:rFonts w:ascii="Tahoma" w:hAnsi="Tahoma" w:cs="Tahoma"/>
            <w:sz w:val="22"/>
          </w:rPr>
          <w:delText xml:space="preserve">for </w:delText>
        </w:r>
        <w:r w:rsidR="00CF4909" w:rsidDel="00770A7F">
          <w:rPr>
            <w:rFonts w:ascii="Tahoma" w:hAnsi="Tahoma" w:cs="Tahoma"/>
            <w:sz w:val="22"/>
          </w:rPr>
          <w:delText xml:space="preserve">independent </w:delText>
        </w:r>
        <w:r w:rsidR="00E31434" w:rsidDel="00770A7F">
          <w:rPr>
            <w:rFonts w:ascii="Tahoma" w:hAnsi="Tahoma" w:cs="Tahoma"/>
            <w:sz w:val="22"/>
          </w:rPr>
          <w:delText>hous</w:delText>
        </w:r>
        <w:r w:rsidR="00CF4909" w:rsidDel="00770A7F">
          <w:rPr>
            <w:rFonts w:ascii="Tahoma" w:hAnsi="Tahoma" w:cs="Tahoma"/>
            <w:sz w:val="22"/>
          </w:rPr>
          <w:delText>ing</w:delText>
        </w:r>
        <w:r w:rsidR="00E31434" w:rsidDel="00770A7F">
          <w:rPr>
            <w:rFonts w:ascii="Tahoma" w:hAnsi="Tahoma" w:cs="Tahoma"/>
            <w:sz w:val="22"/>
          </w:rPr>
          <w:delText xml:space="preserve"> and other services</w:delText>
        </w:r>
        <w:r w:rsidR="00CF4909" w:rsidDel="00770A7F">
          <w:rPr>
            <w:rFonts w:ascii="Tahoma" w:hAnsi="Tahoma" w:cs="Tahoma"/>
            <w:sz w:val="22"/>
          </w:rPr>
          <w:delText xml:space="preserve">, like the difficulty in accessing necessary documents, </w:delText>
        </w:r>
        <w:r w:rsidR="00B1209D" w:rsidDel="00770A7F">
          <w:rPr>
            <w:rFonts w:ascii="Tahoma" w:hAnsi="Tahoma" w:cs="Tahoma"/>
            <w:sz w:val="22"/>
          </w:rPr>
          <w:delText xml:space="preserve">the </w:delText>
        </w:r>
        <w:r w:rsidR="00CF4909" w:rsidRPr="00CF4909" w:rsidDel="00770A7F">
          <w:rPr>
            <w:rFonts w:ascii="Tahoma" w:hAnsi="Tahoma" w:cs="Tahoma"/>
            <w:sz w:val="22"/>
          </w:rPr>
          <w:delText xml:space="preserve">frustration of </w:delText>
        </w:r>
        <w:r w:rsidR="00B1209D" w:rsidDel="00770A7F">
          <w:rPr>
            <w:rFonts w:ascii="Tahoma" w:hAnsi="Tahoma" w:cs="Tahoma"/>
            <w:sz w:val="22"/>
          </w:rPr>
          <w:delText xml:space="preserve">the </w:delText>
        </w:r>
        <w:r w:rsidR="00CF4909" w:rsidDel="00770A7F">
          <w:rPr>
            <w:rFonts w:ascii="Tahoma" w:hAnsi="Tahoma" w:cs="Tahoma"/>
            <w:sz w:val="22"/>
          </w:rPr>
          <w:delText xml:space="preserve">long </w:delText>
        </w:r>
        <w:r w:rsidR="00CF4909" w:rsidRPr="00CF4909" w:rsidDel="00770A7F">
          <w:rPr>
            <w:rFonts w:ascii="Tahoma" w:hAnsi="Tahoma" w:cs="Tahoma"/>
            <w:sz w:val="22"/>
          </w:rPr>
          <w:delText>waiting</w:delText>
        </w:r>
        <w:r w:rsidR="00E31434" w:rsidDel="00770A7F">
          <w:rPr>
            <w:rFonts w:ascii="Tahoma" w:hAnsi="Tahoma" w:cs="Tahoma"/>
            <w:sz w:val="22"/>
          </w:rPr>
          <w:delText xml:space="preserve"> </w:delText>
        </w:r>
        <w:r w:rsidR="00CF4909" w:rsidDel="00770A7F">
          <w:rPr>
            <w:rFonts w:ascii="Tahoma" w:hAnsi="Tahoma" w:cs="Tahoma" w:hint="eastAsia"/>
            <w:sz w:val="22"/>
          </w:rPr>
          <w:delText>process,</w:delText>
        </w:r>
        <w:r w:rsidR="00CF4909" w:rsidDel="00770A7F">
          <w:rPr>
            <w:rFonts w:ascii="Tahoma" w:hAnsi="Tahoma" w:cs="Tahoma"/>
            <w:sz w:val="22"/>
          </w:rPr>
          <w:delText xml:space="preserve"> </w:delText>
        </w:r>
        <w:r w:rsidR="00CF4909" w:rsidRPr="00CF4909" w:rsidDel="00770A7F">
          <w:rPr>
            <w:rFonts w:ascii="Tahoma" w:hAnsi="Tahoma" w:cs="Tahoma"/>
            <w:sz w:val="22"/>
          </w:rPr>
          <w:delText xml:space="preserve">bureaucratic </w:delText>
        </w:r>
        <w:r w:rsidR="00955029" w:rsidRPr="00955029" w:rsidDel="00770A7F">
          <w:rPr>
            <w:rFonts w:ascii="Tahoma" w:hAnsi="Tahoma" w:cs="Tahoma"/>
            <w:sz w:val="22"/>
          </w:rPr>
          <w:delText>obstacles</w:delText>
        </w:r>
        <w:r w:rsidR="00B1209D" w:rsidDel="00770A7F">
          <w:rPr>
            <w:rFonts w:ascii="Tahoma" w:hAnsi="Tahoma" w:cs="Tahoma"/>
            <w:sz w:val="22"/>
          </w:rPr>
          <w:delText>,</w:delText>
        </w:r>
        <w:r w:rsidR="00CF4909" w:rsidRPr="00CF4909" w:rsidDel="00770A7F">
          <w:rPr>
            <w:rFonts w:ascii="Tahoma" w:hAnsi="Tahoma" w:cs="Tahoma"/>
            <w:sz w:val="22"/>
          </w:rPr>
          <w:delText xml:space="preserve"> </w:delText>
        </w:r>
        <w:r w:rsidR="00CF4909" w:rsidDel="00770A7F">
          <w:rPr>
            <w:rFonts w:ascii="Tahoma" w:hAnsi="Tahoma" w:cs="Tahoma"/>
            <w:sz w:val="22"/>
          </w:rPr>
          <w:delText>and uncertainty of the result</w:delText>
        </w:r>
        <w:r w:rsidR="00955029" w:rsidDel="00770A7F">
          <w:rPr>
            <w:rFonts w:ascii="Tahoma" w:hAnsi="Tahoma" w:cs="Tahoma"/>
            <w:sz w:val="22"/>
          </w:rPr>
          <w:delText xml:space="preserve"> </w:delText>
        </w:r>
        <w:bookmarkStart w:id="2074" w:name="_Hlk81055630"/>
        <w:r w:rsidR="00955029" w:rsidDel="00770A7F">
          <w:rPr>
            <w:rFonts w:ascii="Tahoma" w:hAnsi="Tahoma" w:cs="Tahoma"/>
            <w:sz w:val="22"/>
          </w:rPr>
          <w:fldChar w:fldCharType="begin" w:fldLock="1"/>
        </w:r>
        <w:r w:rsidR="003E42A0" w:rsidRPr="00770A7F" w:rsidDel="00770A7F">
          <w:rPr>
            <w:rFonts w:ascii="Tahoma" w:hAnsi="Tahoma" w:cs="Tahoma"/>
            <w:sz w:val="22"/>
          </w:rPr>
          <w:delInstrText>ADDIN CSL_CITATION {"citationItems":[{"id":"ITEM-1","itemData":{"DOI":"10.1016/J.EVALPROGPLAN.2019.101673","ISSN":"0149-7189","abstract":"Despite a legally-mandated right to shelter and extensive outreach efforts, an estimated 3,675 homeless individuals were living on the streets of New York City in 2018. Through interviews with 43 unsheltered homeless individuals in the borough of Manhattan (age range 21–74 years), this qualitative study examined barriers they face in accessing housing and other services as well as experiences surviving on the street. Through thematic analysis of the interview data, the most common barriers found were obtaining required identification documents, lack of accessibility of shelters amid complex healthcare needs, waiting as part of the process, and exclusion of pets from shelters and housing options. Themes capturing survival on the street included sleeping safe, avoiding shelters, and meeting daily needs. Virtually all barriers street homeless New Yorkers face stem from bureaucratic policies that, however well-intentioned, do not address their diverse needs. Thus, long delays and poor communication, combined with crowded, unsafe shelters, lead to frustration and alienation. While homelessness is ultimately the result of a severe and chronic shortage of affordable housing, creating accessible, safe, pet-friendly shelter and safe haven options and instituting a smoother, more transparent process for moving from the streets could substantially reduce street homelessness.","author":[{"dropping-particle":"","family":"Wusinich","given":"Christina","non-dropping-particle":"","parse-names":false,"suffix":""},{"dropping-particle":"","family":"Bond","given":"Lynden","non-dropping-particle":"","parse-names":false,"suffix":""},{"dropping-particle":"","family":"Nathanson","given":"Anna","non-dropping-particle":"","parse-names":false,"suffix":""},{"dropping-particle":"","family":"Padgett","given":"Deborah K.","non-dropping-particle":"","parse-names":false,"suffix":""}],"container-title":"Evaluation and Program Planning","id":"ITEM-1","issued":{"date-parts":[["2019","10","1"]]},"page":"101673","publisher":"Pergamon","title":"“If you’re gonna help me, help me”: Barriers to housing among unsheltered homeless adults","type":"article-journal","volume":"76"},"uris":["http://www.mendeley.com/documents/?uuid=8793a61f-d0ad-4023-9aa8-b80f14669ce9"]}],"mendeley":{"formattedCitation":"(Wusinich &lt;i&gt;et al.&lt;/i&gt;, 2019)","plainTextFormattedCitation":"(Wusinich et al., 2019)","previouslyFormattedCitation":"(Wusinich &lt;i&gt;et al.&lt;/i&gt;, 2019)"},"properties":{"noteIndex":0},"schema":"https://github.com/citation-style-language/schema/raw/master/csl-citation.json"}</w:delInstrText>
        </w:r>
        <w:r w:rsidR="00955029" w:rsidDel="00770A7F">
          <w:rPr>
            <w:rFonts w:ascii="Tahoma" w:hAnsi="Tahoma" w:cs="Tahoma"/>
            <w:sz w:val="22"/>
          </w:rPr>
          <w:fldChar w:fldCharType="separate"/>
        </w:r>
        <w:r w:rsidR="00955029" w:rsidRPr="00955029" w:rsidDel="00770A7F">
          <w:rPr>
            <w:rFonts w:ascii="Tahoma" w:hAnsi="Tahoma" w:cs="Tahoma"/>
            <w:sz w:val="22"/>
          </w:rPr>
          <w:delText xml:space="preserve">(Wusinich </w:delText>
        </w:r>
        <w:r w:rsidR="00955029" w:rsidRPr="00955029" w:rsidDel="00770A7F">
          <w:rPr>
            <w:rFonts w:ascii="Tahoma" w:hAnsi="Tahoma" w:cs="Tahoma"/>
            <w:i/>
            <w:sz w:val="22"/>
          </w:rPr>
          <w:delText>et al.</w:delText>
        </w:r>
        <w:r w:rsidR="00955029" w:rsidRPr="00955029" w:rsidDel="00770A7F">
          <w:rPr>
            <w:rFonts w:ascii="Tahoma" w:hAnsi="Tahoma" w:cs="Tahoma"/>
            <w:sz w:val="22"/>
          </w:rPr>
          <w:delText>, 2019)</w:delText>
        </w:r>
        <w:r w:rsidR="00955029" w:rsidDel="00770A7F">
          <w:rPr>
            <w:rFonts w:ascii="Tahoma" w:hAnsi="Tahoma" w:cs="Tahoma"/>
            <w:sz w:val="22"/>
          </w:rPr>
          <w:fldChar w:fldCharType="end"/>
        </w:r>
        <w:bookmarkEnd w:id="2074"/>
        <w:r w:rsidR="00CF4909" w:rsidDel="00770A7F">
          <w:rPr>
            <w:rFonts w:ascii="Tahoma" w:hAnsi="Tahoma" w:cs="Tahoma"/>
            <w:sz w:val="22"/>
          </w:rPr>
          <w:delText xml:space="preserve">. </w:delText>
        </w:r>
        <w:r w:rsidR="00955029" w:rsidDel="00770A7F">
          <w:rPr>
            <w:rFonts w:ascii="Tahoma" w:hAnsi="Tahoma" w:cs="Tahoma"/>
            <w:sz w:val="22"/>
          </w:rPr>
          <w:delText xml:space="preserve">In this case, a safe and smaller haven </w:delText>
        </w:r>
        <w:r w:rsidR="00B1209D" w:rsidDel="00770A7F">
          <w:rPr>
            <w:rFonts w:ascii="Tahoma" w:hAnsi="Tahoma" w:cs="Tahoma"/>
            <w:sz w:val="22"/>
          </w:rPr>
          <w:delText>that</w:delText>
        </w:r>
        <w:r w:rsidR="00955029" w:rsidDel="00770A7F">
          <w:rPr>
            <w:rFonts w:ascii="Tahoma" w:hAnsi="Tahoma" w:cs="Tahoma"/>
            <w:sz w:val="22"/>
          </w:rPr>
          <w:delText xml:space="preserve"> could give them more privacy is an ideal transitional place before they get temporary housing. In additi</w:delText>
        </w:r>
        <w:r w:rsidR="003C402F" w:rsidDel="00770A7F">
          <w:rPr>
            <w:rFonts w:ascii="Tahoma" w:hAnsi="Tahoma" w:cs="Tahoma"/>
            <w:sz w:val="22"/>
          </w:rPr>
          <w:delText xml:space="preserve">on, </w:delText>
        </w:r>
      </w:del>
      <w:del w:id="2075" w:author="冯 晓涵" w:date="2021-08-29T19:59:00Z">
        <w:r w:rsidR="003C402F" w:rsidDel="0026015B">
          <w:rPr>
            <w:rFonts w:ascii="Tahoma" w:hAnsi="Tahoma" w:cs="Tahoma"/>
            <w:sz w:val="22"/>
          </w:rPr>
          <w:delText>s</w:delText>
        </w:r>
        <w:r w:rsidR="003C402F" w:rsidRPr="003C402F" w:rsidDel="0026015B">
          <w:rPr>
            <w:rFonts w:ascii="Tahoma" w:hAnsi="Tahoma" w:cs="Tahoma"/>
            <w:sz w:val="22"/>
          </w:rPr>
          <w:delText>ervice coordinators</w:delText>
        </w:r>
        <w:r w:rsidR="003C402F" w:rsidDel="0026015B">
          <w:rPr>
            <w:rFonts w:ascii="Tahoma" w:hAnsi="Tahoma" w:cs="Tahoma"/>
            <w:sz w:val="22"/>
          </w:rPr>
          <w:delText xml:space="preserve"> could be hired to give them individual guidance and after experiencing </w:delText>
        </w:r>
        <w:r w:rsidR="003E42A0" w:rsidDel="0026015B">
          <w:rPr>
            <w:rFonts w:ascii="Tahoma" w:hAnsi="Tahoma" w:cs="Tahoma"/>
            <w:sz w:val="22"/>
          </w:rPr>
          <w:delText>the bureaucratic</w:delText>
        </w:r>
        <w:r w:rsidR="003C402F" w:rsidRPr="003C402F" w:rsidDel="0026015B">
          <w:rPr>
            <w:rFonts w:ascii="Tahoma" w:hAnsi="Tahoma" w:cs="Tahoma"/>
            <w:sz w:val="22"/>
          </w:rPr>
          <w:delText xml:space="preserve"> inefficiencies</w:delText>
        </w:r>
        <w:r w:rsidR="003C402F" w:rsidDel="0026015B">
          <w:rPr>
            <w:rFonts w:ascii="Tahoma" w:hAnsi="Tahoma" w:cs="Tahoma"/>
            <w:sz w:val="22"/>
          </w:rPr>
          <w:delText xml:space="preserve"> and other problems, coordinators</w:delText>
        </w:r>
        <w:r w:rsidR="003C402F" w:rsidRPr="003C402F" w:rsidDel="0026015B">
          <w:rPr>
            <w:rFonts w:ascii="Tahoma" w:hAnsi="Tahoma" w:cs="Tahoma"/>
            <w:sz w:val="22"/>
          </w:rPr>
          <w:delText xml:space="preserve"> </w:delText>
        </w:r>
        <w:r w:rsidR="003C402F" w:rsidDel="0026015B">
          <w:rPr>
            <w:rFonts w:ascii="Tahoma" w:hAnsi="Tahoma" w:cs="Tahoma"/>
            <w:sz w:val="22"/>
          </w:rPr>
          <w:delText xml:space="preserve">could give feedback and specific suggestions to help modify the inflexible and restrictive policy. </w:delText>
        </w:r>
      </w:del>
      <w:del w:id="2076" w:author="冯 晓涵" w:date="2021-08-29T20:02:00Z">
        <w:r w:rsidR="003E42A0" w:rsidDel="0026015B">
          <w:rPr>
            <w:rFonts w:ascii="Tahoma" w:hAnsi="Tahoma" w:cs="Tahoma"/>
            <w:sz w:val="22"/>
          </w:rPr>
          <w:delText xml:space="preserve">However, just as </w:delText>
        </w:r>
        <w:r w:rsidR="003E42A0" w:rsidDel="0026015B">
          <w:rPr>
            <w:rFonts w:ascii="Tahoma" w:hAnsi="Tahoma" w:cs="Tahoma"/>
            <w:sz w:val="22"/>
          </w:rPr>
          <w:fldChar w:fldCharType="begin" w:fldLock="1"/>
        </w:r>
        <w:r w:rsidR="008B318C" w:rsidDel="0026015B">
          <w:rPr>
            <w:rFonts w:ascii="Tahoma" w:hAnsi="Tahoma" w:cs="Tahoma"/>
            <w:sz w:val="22"/>
          </w:rPr>
          <w:delInstrText>ADDIN CSL_CITATION {"citationItems":[{"id":"ITEM-1","itemData":{"DOI":"10.1016/J.EVALPROGPLAN.2019.101673","ISSN":"0149-7189","abstract":"Despite a legally-mandated right to shelter and extensive outreach efforts, an estimated 3,675 homeless individuals were living on the streets of New York City in 2018. Through interviews with 43 unsheltered homeless individuals in the borough of Manhattan (age range 21–74 years), this qualitative study examined barriers they face in accessing housing and other services as well as experiences surviving on the street. Through thematic analysis of the interview data, the most common barriers found were obtaining required identification documents, lack of accessibility of shelters amid complex healthcare needs, waiting as part of the process, and exclusion of pets from shelters and housing options. Themes capturing survival on the street included sleeping safe, avoiding shelters, and meeting daily needs. Virtually all barriers street homeless New Yorkers face stem from bureaucratic policies that, however well-intentioned, do not address their diverse needs. Thus, long delays and poor communication, combined with crowded, unsafe shelters, lead to frustration and alienation. While homelessness is ultimately the result of a severe and chronic shortage of affordable housing, creating accessible, safe, pet-friendly shelter and safe haven options and instituting a smoother, more transparent process for moving from the streets could substantially reduce street homelessness.","author":[{"dropping-particle":"","family":"Wusinich","given":"Christina","non-dropping-particle":"","parse-names":false,"suffix":""},{"dropping-particle":"","family":"Bond","given":"Lynden","non-dropping-particle":"","parse-names":false,"suffix":""},{"dropping-particle":"","family":"Nathanson","given":"Anna","non-dropping-particle":"","parse-names":false,"suffix":""},{"dropping-particle":"","family":"Padgett","given":"Deborah K.","non-dropping-particle":"","parse-names":false,"suffix":""}],"container-title":"Evaluation and Program Planning","id":"ITEM-1","issued":{"date-parts":[["2019","10","1"]]},"page":"101673","publisher":"Pergamon","title":"“If you’re gonna help me, help me”: Barriers to housing among unsheltered homeless adults","type":"article-journal","volume":"76"},"uris":["http://www.mendeley.com/documents/?uuid=8793a61f-d0ad-4023-9aa8-b80f14669ce9"]}],"mendeley":{"formattedCitation":"(Wusinich &lt;i&gt;et al.&lt;/i&gt;, 2019)","manualFormatting":"Wusinich et al., (2019)","plainTextFormattedCitation":"(Wusinich et al., 2019)","previouslyFormattedCitation":"(Wusinich &lt;i&gt;et al.&lt;/i&gt;, 2019)"},"properties":{"noteIndex":0},"schema":"https://github.com/citation-style-language/schema/raw/master/csl-citation.json"}</w:delInstrText>
        </w:r>
        <w:r w:rsidR="003E42A0" w:rsidDel="0026015B">
          <w:rPr>
            <w:rFonts w:ascii="Tahoma" w:hAnsi="Tahoma" w:cs="Tahoma"/>
            <w:sz w:val="22"/>
          </w:rPr>
          <w:fldChar w:fldCharType="separate"/>
        </w:r>
        <w:r w:rsidR="003E42A0" w:rsidRPr="003E42A0" w:rsidDel="0026015B">
          <w:rPr>
            <w:rFonts w:ascii="Tahoma" w:hAnsi="Tahoma" w:cs="Tahoma"/>
            <w:sz w:val="22"/>
          </w:rPr>
          <w:delText xml:space="preserve">Wusinich </w:delText>
        </w:r>
        <w:r w:rsidR="003E42A0" w:rsidRPr="003E42A0" w:rsidDel="0026015B">
          <w:rPr>
            <w:rFonts w:ascii="Tahoma" w:hAnsi="Tahoma" w:cs="Tahoma"/>
            <w:i/>
            <w:sz w:val="22"/>
          </w:rPr>
          <w:delText>et al.</w:delText>
        </w:r>
        <w:r w:rsidR="003E42A0" w:rsidRPr="003E42A0" w:rsidDel="0026015B">
          <w:rPr>
            <w:rFonts w:ascii="Tahoma" w:hAnsi="Tahoma" w:cs="Tahoma"/>
            <w:sz w:val="22"/>
          </w:rPr>
          <w:delText>, (2019)</w:delText>
        </w:r>
        <w:r w:rsidR="003E42A0" w:rsidDel="0026015B">
          <w:rPr>
            <w:rFonts w:ascii="Tahoma" w:hAnsi="Tahoma" w:cs="Tahoma"/>
            <w:sz w:val="22"/>
          </w:rPr>
          <w:fldChar w:fldCharType="end"/>
        </w:r>
        <w:r w:rsidR="003E42A0" w:rsidDel="0026015B">
          <w:rPr>
            <w:rFonts w:ascii="Tahoma" w:hAnsi="Tahoma" w:cs="Tahoma"/>
            <w:sz w:val="22"/>
          </w:rPr>
          <w:delText xml:space="preserve"> said:”</w:delText>
        </w:r>
        <w:r w:rsidR="003E42A0" w:rsidRPr="003E42A0" w:rsidDel="0026015B">
          <w:rPr>
            <w:rFonts w:ascii="Tahoma" w:hAnsi="Tahoma" w:cs="Tahoma"/>
            <w:sz w:val="22"/>
          </w:rPr>
          <w:delText xml:space="preserve"> </w:delText>
        </w:r>
        <w:r w:rsidR="00C17970" w:rsidDel="0026015B">
          <w:rPr>
            <w:rFonts w:ascii="Tahoma" w:hAnsi="Tahoma" w:cs="Tahoma"/>
            <w:sz w:val="22"/>
          </w:rPr>
          <w:delText>C</w:delText>
        </w:r>
        <w:r w:rsidR="00C17970" w:rsidRPr="00C17970" w:rsidDel="0026015B">
          <w:rPr>
            <w:rFonts w:ascii="Tahoma" w:hAnsi="Tahoma" w:cs="Tahoma"/>
            <w:sz w:val="22"/>
          </w:rPr>
          <w:delText>reating more affordable housing is the only viable way of ending homelessness</w:delText>
        </w:r>
        <w:r w:rsidR="003E42A0" w:rsidDel="0026015B">
          <w:rPr>
            <w:rFonts w:ascii="Tahoma" w:hAnsi="Tahoma" w:cs="Tahoma"/>
            <w:sz w:val="22"/>
          </w:rPr>
          <w:delText>”.</w:delText>
        </w:r>
        <w:r w:rsidR="00861901" w:rsidDel="0026015B">
          <w:rPr>
            <w:rFonts w:ascii="Tahoma" w:hAnsi="Tahoma" w:cs="Tahoma"/>
            <w:sz w:val="22"/>
          </w:rPr>
          <w:delText xml:space="preserve"> </w:delText>
        </w:r>
      </w:del>
      <w:bookmarkStart w:id="2077" w:name="_Hlk81056107"/>
      <w:del w:id="2078" w:author="冯 晓涵" w:date="2021-08-29T22:02:00Z">
        <w:r w:rsidR="00207C29" w:rsidDel="00770A7F">
          <w:rPr>
            <w:rFonts w:ascii="Tahoma" w:hAnsi="Tahoma" w:cs="Tahoma"/>
            <w:sz w:val="22"/>
          </w:rPr>
          <w:delText>I</w:delText>
        </w:r>
        <w:r w:rsidR="00207C29" w:rsidDel="00770A7F">
          <w:rPr>
            <w:rFonts w:ascii="Tahoma" w:hAnsi="Tahoma" w:cs="Tahoma" w:hint="eastAsia"/>
            <w:sz w:val="22"/>
          </w:rPr>
          <w:delText>n</w:delText>
        </w:r>
        <w:r w:rsidR="00207C29" w:rsidDel="00770A7F">
          <w:rPr>
            <w:rFonts w:ascii="Tahoma" w:hAnsi="Tahoma" w:cs="Tahoma"/>
            <w:sz w:val="22"/>
          </w:rPr>
          <w:delText xml:space="preserve"> the aspect of </w:delText>
        </w:r>
        <w:r w:rsidR="006609A9" w:rsidDel="00770A7F">
          <w:rPr>
            <w:rFonts w:ascii="Tahoma" w:hAnsi="Tahoma" w:cs="Tahoma"/>
            <w:sz w:val="22"/>
          </w:rPr>
          <w:delText>b</w:delText>
        </w:r>
        <w:r w:rsidR="006609A9" w:rsidRPr="006609A9" w:rsidDel="00770A7F">
          <w:rPr>
            <w:rFonts w:ascii="Tahoma" w:hAnsi="Tahoma" w:cs="Tahoma"/>
            <w:sz w:val="22"/>
          </w:rPr>
          <w:delText>arriers to</w:delText>
        </w:r>
        <w:r w:rsidR="006609A9" w:rsidDel="00770A7F">
          <w:rPr>
            <w:rFonts w:ascii="Tahoma" w:hAnsi="Tahoma" w:cs="Tahoma"/>
            <w:sz w:val="22"/>
          </w:rPr>
          <w:delText xml:space="preserve"> s</w:delText>
        </w:r>
        <w:r w:rsidR="006609A9" w:rsidRPr="006609A9" w:rsidDel="00770A7F">
          <w:rPr>
            <w:rFonts w:ascii="Tahoma" w:hAnsi="Tahoma" w:cs="Tahoma"/>
            <w:sz w:val="22"/>
          </w:rPr>
          <w:delText>ervices</w:delText>
        </w:r>
        <w:bookmarkEnd w:id="2077"/>
        <w:r w:rsidR="00193060" w:rsidDel="00770A7F">
          <w:rPr>
            <w:rFonts w:ascii="Tahoma" w:hAnsi="Tahoma" w:cs="Tahoma"/>
            <w:sz w:val="22"/>
          </w:rPr>
          <w:delText>,</w:delText>
        </w:r>
        <w:r w:rsidR="006609A9" w:rsidRPr="006609A9" w:rsidDel="00770A7F">
          <w:rPr>
            <w:rFonts w:ascii="Tahoma" w:hAnsi="Tahoma" w:cs="Tahoma"/>
            <w:sz w:val="22"/>
          </w:rPr>
          <w:delText xml:space="preserve"> </w:delText>
        </w:r>
        <w:r w:rsidR="00B1209D" w:rsidDel="00770A7F">
          <w:rPr>
            <w:rFonts w:ascii="Tahoma" w:hAnsi="Tahoma" w:cs="Tahoma"/>
            <w:sz w:val="22"/>
          </w:rPr>
          <w:delText xml:space="preserve">the </w:delText>
        </w:r>
        <w:r w:rsidR="00193060" w:rsidDel="00770A7F">
          <w:rPr>
            <w:rFonts w:ascii="Tahoma" w:hAnsi="Tahoma" w:cs="Tahoma"/>
            <w:sz w:val="22"/>
          </w:rPr>
          <w:delText>g</w:delText>
        </w:r>
        <w:r w:rsidR="00861901" w:rsidDel="00770A7F">
          <w:rPr>
            <w:rFonts w:ascii="Tahoma" w:hAnsi="Tahoma" w:cs="Tahoma" w:hint="eastAsia"/>
            <w:sz w:val="22"/>
          </w:rPr>
          <w:delText>eographical</w:delText>
        </w:r>
        <w:r w:rsidR="00861901" w:rsidDel="00770A7F">
          <w:rPr>
            <w:rFonts w:ascii="Tahoma" w:hAnsi="Tahoma" w:cs="Tahoma"/>
            <w:sz w:val="22"/>
          </w:rPr>
          <w:delText xml:space="preserve"> </w:delText>
        </w:r>
        <w:r w:rsidR="00861901" w:rsidDel="00770A7F">
          <w:rPr>
            <w:rFonts w:ascii="Tahoma" w:hAnsi="Tahoma" w:cs="Tahoma" w:hint="eastAsia"/>
            <w:sz w:val="22"/>
          </w:rPr>
          <w:delText>barrier</w:delText>
        </w:r>
        <w:r w:rsidR="00D616AC" w:rsidDel="00770A7F">
          <w:rPr>
            <w:rFonts w:ascii="Tahoma" w:hAnsi="Tahoma" w:cs="Tahoma"/>
            <w:sz w:val="22"/>
          </w:rPr>
          <w:delText xml:space="preserve"> </w:delText>
        </w:r>
        <w:r w:rsidR="00D616AC" w:rsidDel="00770A7F">
          <w:rPr>
            <w:rFonts w:ascii="Tahoma" w:hAnsi="Tahoma" w:cs="Tahoma" w:hint="eastAsia"/>
            <w:sz w:val="22"/>
          </w:rPr>
          <w:delText>to</w:delText>
        </w:r>
        <w:r w:rsidR="00D616AC" w:rsidDel="00770A7F">
          <w:rPr>
            <w:rFonts w:ascii="Tahoma" w:hAnsi="Tahoma" w:cs="Tahoma"/>
            <w:sz w:val="22"/>
          </w:rPr>
          <w:delText xml:space="preserve"> some </w:delText>
        </w:r>
        <w:bookmarkStart w:id="2079" w:name="_Hlk81056300"/>
        <w:r w:rsidR="008C73AA" w:rsidRPr="008C73AA" w:rsidDel="00770A7F">
          <w:rPr>
            <w:rFonts w:ascii="Tahoma" w:hAnsi="Tahoma" w:cs="Tahoma"/>
            <w:sz w:val="22"/>
          </w:rPr>
          <w:delText>peripheral support</w:delText>
        </w:r>
        <w:r w:rsidR="008C73AA" w:rsidDel="00770A7F">
          <w:rPr>
            <w:rFonts w:ascii="Tahoma" w:hAnsi="Tahoma" w:cs="Tahoma"/>
            <w:sz w:val="22"/>
          </w:rPr>
          <w:delText xml:space="preserve"> facilities like</w:delText>
        </w:r>
        <w:bookmarkEnd w:id="2079"/>
        <w:r w:rsidR="008C73AA" w:rsidDel="00770A7F">
          <w:rPr>
            <w:rFonts w:ascii="Tahoma" w:hAnsi="Tahoma" w:cs="Tahoma"/>
            <w:sz w:val="22"/>
          </w:rPr>
          <w:delText xml:space="preserve"> schools, post offices, </w:delText>
        </w:r>
        <w:bookmarkStart w:id="2080" w:name="_Hlk81056311"/>
        <w:r w:rsidR="008C73AA" w:rsidDel="00770A7F">
          <w:rPr>
            <w:rFonts w:ascii="Tahoma" w:hAnsi="Tahoma" w:cs="Tahoma"/>
            <w:sz w:val="22"/>
          </w:rPr>
          <w:delText>supermarkets</w:delText>
        </w:r>
        <w:r w:rsidR="00B1209D" w:rsidDel="00770A7F">
          <w:rPr>
            <w:rFonts w:ascii="Tahoma" w:hAnsi="Tahoma" w:cs="Tahoma"/>
            <w:sz w:val="22"/>
          </w:rPr>
          <w:delText>,</w:delText>
        </w:r>
        <w:r w:rsidR="008C73AA" w:rsidDel="00770A7F">
          <w:rPr>
            <w:rFonts w:ascii="Tahoma" w:hAnsi="Tahoma" w:cs="Tahoma"/>
            <w:sz w:val="22"/>
          </w:rPr>
          <w:delText xml:space="preserve"> and GP surgery </w:delText>
        </w:r>
        <w:bookmarkEnd w:id="2080"/>
        <w:r w:rsidR="008C73AA" w:rsidDel="00770A7F">
          <w:rPr>
            <w:rFonts w:ascii="Tahoma" w:hAnsi="Tahoma" w:cs="Tahoma"/>
            <w:sz w:val="22"/>
          </w:rPr>
          <w:delText xml:space="preserve">is the main problem. </w:delText>
        </w:r>
        <w:bookmarkStart w:id="2081" w:name="OLE_LINK6"/>
        <w:r w:rsidR="005E4E39" w:rsidDel="00770A7F">
          <w:rPr>
            <w:rFonts w:ascii="Tahoma" w:hAnsi="Tahoma" w:cs="Tahoma"/>
            <w:sz w:val="22"/>
          </w:rPr>
          <w:delText xml:space="preserve">The most </w:delText>
        </w:r>
        <w:r w:rsidR="005E4E39" w:rsidRPr="005E4E39" w:rsidDel="00770A7F">
          <w:rPr>
            <w:rFonts w:ascii="Tahoma" w:hAnsi="Tahoma" w:cs="Tahoma"/>
            <w:sz w:val="22"/>
          </w:rPr>
          <w:delText>vulnerable grou</w:delText>
        </w:r>
        <w:r w:rsidR="005E4E39" w:rsidDel="00770A7F">
          <w:rPr>
            <w:rFonts w:ascii="Tahoma" w:hAnsi="Tahoma" w:cs="Tahoma"/>
            <w:sz w:val="22"/>
          </w:rPr>
          <w:delText xml:space="preserve">p to this issue is the old tenants who are over 70 years old and at the same time have </w:delText>
        </w:r>
        <w:r w:rsidR="008735EC" w:rsidRPr="008735EC" w:rsidDel="00770A7F">
          <w:rPr>
            <w:rFonts w:ascii="Tahoma" w:hAnsi="Tahoma" w:cs="Tahoma"/>
            <w:sz w:val="22"/>
          </w:rPr>
          <w:delText>chronic health problems</w:delText>
        </w:r>
        <w:r w:rsidR="008B318C" w:rsidDel="00770A7F">
          <w:rPr>
            <w:rFonts w:ascii="Tahoma" w:hAnsi="Tahoma" w:cs="Tahoma"/>
            <w:sz w:val="22"/>
          </w:rPr>
          <w:delText xml:space="preserve"> and </w:delText>
        </w:r>
        <w:r w:rsidR="005E4E39" w:rsidDel="00770A7F">
          <w:rPr>
            <w:rFonts w:ascii="Tahoma" w:hAnsi="Tahoma" w:cs="Tahoma"/>
            <w:sz w:val="22"/>
          </w:rPr>
          <w:delText xml:space="preserve">decrements </w:delText>
        </w:r>
        <w:r w:rsidR="008735EC" w:rsidDel="00770A7F">
          <w:rPr>
            <w:rFonts w:ascii="Tahoma" w:hAnsi="Tahoma" w:cs="Tahoma"/>
            <w:sz w:val="22"/>
          </w:rPr>
          <w:delText>in</w:delText>
        </w:r>
        <w:r w:rsidR="008735EC" w:rsidRPr="008735EC" w:rsidDel="00770A7F">
          <w:delText xml:space="preserve"> </w:delText>
        </w:r>
        <w:r w:rsidR="008735EC" w:rsidRPr="008735EC" w:rsidDel="00770A7F">
          <w:rPr>
            <w:rFonts w:ascii="Tahoma" w:hAnsi="Tahoma" w:cs="Tahoma"/>
            <w:sz w:val="22"/>
          </w:rPr>
          <w:delText>cognitive and physical functioning</w:delText>
        </w:r>
        <w:bookmarkEnd w:id="2081"/>
        <w:r w:rsidR="008B318C" w:rsidDel="00770A7F">
          <w:rPr>
            <w:rFonts w:ascii="Tahoma" w:hAnsi="Tahoma" w:cs="Tahoma"/>
            <w:sz w:val="22"/>
          </w:rPr>
          <w:delText xml:space="preserve"> </w:delText>
        </w:r>
        <w:bookmarkStart w:id="2082" w:name="_Hlk81056350"/>
        <w:r w:rsidR="008B318C" w:rsidDel="00770A7F">
          <w:rPr>
            <w:rFonts w:ascii="Tahoma" w:hAnsi="Tahoma" w:cs="Tahoma"/>
            <w:sz w:val="22"/>
          </w:rPr>
          <w:fldChar w:fldCharType="begin" w:fldLock="1"/>
        </w:r>
        <w:r w:rsidR="00752379" w:rsidDel="00770A7F">
          <w:rPr>
            <w:rFonts w:ascii="Tahoma" w:hAnsi="Tahoma" w:cs="Tahoma"/>
            <w:sz w:val="22"/>
          </w:rPr>
          <w:delInstrText>ADDIN CSL_CITATION {"citationItems":[{"id":"ITEM-1","itemData":{"DOI":"10.1300/J031v15n04_02","ISSN":"08959420","PMID":"14733443","abstract":"A substantial share of the low-income older tenants who occupy U. S. government-subsidized rental housing has physical and cognitive limitations. These older tenants are often women living alone in their 70s and 80s, who need help obtaining community-based services, demand-responsive transportation, help with apartment housekeeping and maintenance, self-care assistance, and design modifications made to their dwellings. Other low-income and frail older persons who have large housing expense burdens or occupy physically deficient dwellings also need affordable rental housing with these supportive services. The unmet supportive service needs of these groups persist even as this country's major political and professional stakeholders are aware of their problems and have solutions. This paper examines five major political and organizational barriers that have restricted the availability of supportive services in affordable rental developments. It offers 12 policy recommendations. © 2003 by The Haworth Press, Inc. All rights reserved.","author":[{"dropping-particle":"","family":"Golant","given":"Stephen M.","non-dropping-particle":"","parse-names":false,"suffix":""}],"container-title":"Journal of Aging and Social Policy","id":"ITEM-1","issue":"4","issued":{"date-parts":[["2003"]]},"page":"21-48","title":"Political and organizational barriers to satisfying low-income U.S. Seniors' need for affordable rental housing with supportive services","type":"article-journal","volume":"15"},"uris":["http://www.mendeley.com/documents/?uuid=c054a048-b4b3-4076-aba9-186db9543aec"]}],"mendeley":{"formattedCitation":"(Golant, 2003)","plainTextFormattedCitation":"(Golant, 2003)","previouslyFormattedCitation":"(Golant, 2003)"},"properties":{"noteIndex":0},"schema":"https://github.com/citation-style-language/schema/raw/master/csl-citation.json"}</w:delInstrText>
        </w:r>
        <w:r w:rsidR="008B318C" w:rsidDel="00770A7F">
          <w:rPr>
            <w:rFonts w:ascii="Tahoma" w:hAnsi="Tahoma" w:cs="Tahoma"/>
            <w:sz w:val="22"/>
          </w:rPr>
          <w:fldChar w:fldCharType="separate"/>
        </w:r>
        <w:r w:rsidR="008B318C" w:rsidRPr="008B318C" w:rsidDel="00770A7F">
          <w:rPr>
            <w:rFonts w:ascii="Tahoma" w:hAnsi="Tahoma" w:cs="Tahoma"/>
            <w:sz w:val="22"/>
          </w:rPr>
          <w:delText>(Golant, 2003)</w:delText>
        </w:r>
        <w:r w:rsidR="008B318C" w:rsidDel="00770A7F">
          <w:rPr>
            <w:rFonts w:ascii="Tahoma" w:hAnsi="Tahoma" w:cs="Tahoma"/>
            <w:sz w:val="22"/>
          </w:rPr>
          <w:fldChar w:fldCharType="end"/>
        </w:r>
        <w:bookmarkEnd w:id="2082"/>
        <w:r w:rsidR="008B318C" w:rsidDel="00770A7F">
          <w:rPr>
            <w:rFonts w:ascii="Tahoma" w:hAnsi="Tahoma" w:cs="Tahoma"/>
            <w:sz w:val="22"/>
          </w:rPr>
          <w:delText>.</w:delText>
        </w:r>
        <w:r w:rsidR="00752379" w:rsidDel="00770A7F">
          <w:rPr>
            <w:rFonts w:ascii="Tahoma" w:hAnsi="Tahoma" w:cs="Tahoma"/>
            <w:sz w:val="22"/>
          </w:rPr>
          <w:delText xml:space="preserve"> </w:delText>
        </w:r>
        <w:r w:rsidR="00752379" w:rsidDel="00770A7F">
          <w:rPr>
            <w:rFonts w:ascii="Tahoma" w:hAnsi="Tahoma" w:cs="Tahoma"/>
            <w:sz w:val="22"/>
          </w:rPr>
          <w:fldChar w:fldCharType="begin" w:fldLock="1"/>
        </w:r>
        <w:r w:rsidR="005E6114" w:rsidDel="00770A7F">
          <w:rPr>
            <w:rFonts w:ascii="Tahoma" w:hAnsi="Tahoma" w:cs="Tahoma"/>
            <w:sz w:val="22"/>
          </w:rPr>
          <w:delInstrText>ADDIN CSL_CITATION {"citationItems":[{"id":"ITEM-1","itemData":{"DOI":"10.1093/geront/9.1.15","ISSN":"0016-9013","author":[{"dropping-particle":"","family":"Lawton","given":"M. P.","non-dropping-particle":"","parse-names":false,"suffix":""}],"container-title":"The Gerontologist","id":"ITEM-1","issue":"1","issued":{"date-parts":[["1969","3","1"]]},"page":"15-19","title":"Supportive Services in the Context of the Housing Environment","type":"article-journal","volume":"9"},"uris":["http://www.mendeley.com/documents/?uuid=3b16752d-a332-4d1d-a732-c4bf7703c5a5"]}],"mendeley":{"formattedCitation":"(Lawton, 1969)","manualFormatting":"Lawton (1969)","plainTextFormattedCitation":"(Lawton, 1969)","previouslyFormattedCitation":"(Lawton, 1969)"},"properties":{"noteIndex":0},"schema":"https://github.com/citation-style-language/schema/raw/master/csl-citation.json"}</w:delInstrText>
        </w:r>
        <w:r w:rsidR="00752379" w:rsidDel="00770A7F">
          <w:rPr>
            <w:rFonts w:ascii="Tahoma" w:hAnsi="Tahoma" w:cs="Tahoma"/>
            <w:sz w:val="22"/>
          </w:rPr>
          <w:fldChar w:fldCharType="separate"/>
        </w:r>
        <w:r w:rsidR="00752379" w:rsidRPr="00752379" w:rsidDel="00770A7F">
          <w:rPr>
            <w:rFonts w:ascii="Tahoma" w:hAnsi="Tahoma" w:cs="Tahoma"/>
            <w:sz w:val="22"/>
          </w:rPr>
          <w:delText xml:space="preserve">Lawton </w:delText>
        </w:r>
        <w:r w:rsidR="00752379" w:rsidDel="00770A7F">
          <w:rPr>
            <w:rFonts w:ascii="Tahoma" w:hAnsi="Tahoma" w:cs="Tahoma"/>
            <w:sz w:val="22"/>
          </w:rPr>
          <w:delText>(</w:delText>
        </w:r>
        <w:r w:rsidR="00752379" w:rsidRPr="00752379" w:rsidDel="00770A7F">
          <w:rPr>
            <w:rFonts w:ascii="Tahoma" w:hAnsi="Tahoma" w:cs="Tahoma"/>
            <w:sz w:val="22"/>
          </w:rPr>
          <w:delText>1969)</w:delText>
        </w:r>
        <w:r w:rsidR="00752379" w:rsidDel="00770A7F">
          <w:rPr>
            <w:rFonts w:ascii="Tahoma" w:hAnsi="Tahoma" w:cs="Tahoma"/>
            <w:sz w:val="22"/>
          </w:rPr>
          <w:fldChar w:fldCharType="end"/>
        </w:r>
        <w:r w:rsidR="00752379" w:rsidDel="00770A7F">
          <w:rPr>
            <w:rFonts w:ascii="Tahoma" w:hAnsi="Tahoma" w:cs="Tahoma"/>
            <w:sz w:val="22"/>
          </w:rPr>
          <w:delText xml:space="preserve"> early realizes the problem of unmet supportive service needs for elderly residents and presses for the solution of it.</w:delText>
        </w:r>
        <w:r w:rsidR="00AE2485" w:rsidDel="00770A7F">
          <w:rPr>
            <w:rFonts w:ascii="Tahoma" w:hAnsi="Tahoma" w:cs="Tahoma"/>
            <w:sz w:val="22"/>
          </w:rPr>
          <w:delText xml:space="preserve"> </w:delText>
        </w:r>
        <w:r w:rsidR="002E4B1C" w:rsidDel="00770A7F">
          <w:rPr>
            <w:rFonts w:ascii="Tahoma" w:hAnsi="Tahoma" w:cs="Tahoma"/>
            <w:sz w:val="22"/>
          </w:rPr>
          <w:delText xml:space="preserve">For these </w:delText>
        </w:r>
        <w:r w:rsidR="002E4B1C" w:rsidRPr="002E4B1C" w:rsidDel="00770A7F">
          <w:rPr>
            <w:rFonts w:ascii="Tahoma" w:hAnsi="Tahoma" w:cs="Tahoma"/>
            <w:sz w:val="22"/>
          </w:rPr>
          <w:delText>frail residents</w:delText>
        </w:r>
        <w:r w:rsidR="002E4B1C" w:rsidDel="00770A7F">
          <w:rPr>
            <w:rFonts w:ascii="Tahoma" w:hAnsi="Tahoma" w:cs="Tahoma"/>
            <w:sz w:val="22"/>
          </w:rPr>
          <w:delText>,</w:delText>
        </w:r>
        <w:r w:rsidR="002E4B1C" w:rsidRPr="002E4B1C" w:rsidDel="00770A7F">
          <w:delText xml:space="preserve"> </w:delText>
        </w:r>
        <w:r w:rsidR="002E4B1C" w:rsidDel="00770A7F">
          <w:rPr>
            <w:rFonts w:ascii="Tahoma" w:hAnsi="Tahoma" w:cs="Tahoma"/>
            <w:sz w:val="22"/>
          </w:rPr>
          <w:delText>t</w:delText>
        </w:r>
        <w:r w:rsidR="002E4B1C" w:rsidRPr="002E4B1C" w:rsidDel="00770A7F">
          <w:rPr>
            <w:rFonts w:ascii="Tahoma" w:hAnsi="Tahoma" w:cs="Tahoma"/>
            <w:sz w:val="22"/>
          </w:rPr>
          <w:delText xml:space="preserve">he financial firewall between </w:delText>
        </w:r>
        <w:r w:rsidR="002E4B1C" w:rsidDel="00770A7F">
          <w:rPr>
            <w:rFonts w:ascii="Tahoma" w:hAnsi="Tahoma" w:cs="Tahoma"/>
            <w:sz w:val="22"/>
          </w:rPr>
          <w:delText>the</w:delText>
        </w:r>
        <w:r w:rsidR="002E4B1C" w:rsidRPr="002E4B1C" w:rsidDel="00770A7F">
          <w:rPr>
            <w:rFonts w:ascii="Tahoma" w:hAnsi="Tahoma" w:cs="Tahoma"/>
            <w:sz w:val="22"/>
          </w:rPr>
          <w:delText xml:space="preserve"> service delivery </w:delText>
        </w:r>
        <w:r w:rsidR="002E4B1C" w:rsidDel="00770A7F">
          <w:rPr>
            <w:rFonts w:ascii="Tahoma" w:hAnsi="Tahoma" w:cs="Tahoma"/>
            <w:sz w:val="22"/>
          </w:rPr>
          <w:delText xml:space="preserve">and </w:delText>
        </w:r>
        <w:r w:rsidR="002E4B1C" w:rsidRPr="002E4B1C" w:rsidDel="00770A7F">
          <w:rPr>
            <w:rFonts w:ascii="Tahoma" w:hAnsi="Tahoma" w:cs="Tahoma"/>
            <w:sz w:val="22"/>
          </w:rPr>
          <w:delText xml:space="preserve">the </w:delText>
        </w:r>
        <w:r w:rsidR="002E4B1C" w:rsidRPr="002E4B1C" w:rsidDel="00770A7F">
          <w:rPr>
            <w:rFonts w:ascii="Tahoma" w:hAnsi="Tahoma" w:cs="Tahoma" w:hint="eastAsia"/>
            <w:sz w:val="22"/>
          </w:rPr>
          <w:delText>“</w:delText>
        </w:r>
        <w:r w:rsidR="002E4B1C" w:rsidRPr="002E4B1C" w:rsidDel="00770A7F">
          <w:rPr>
            <w:rFonts w:ascii="Tahoma" w:hAnsi="Tahoma" w:cs="Tahoma"/>
            <w:sz w:val="22"/>
          </w:rPr>
          <w:delText>bricks and mortar” issues should be broken down</w:delText>
        </w:r>
        <w:r w:rsidR="002E4B1C" w:rsidDel="00770A7F">
          <w:rPr>
            <w:rFonts w:ascii="Tahoma" w:hAnsi="Tahoma" w:cs="Tahoma"/>
            <w:sz w:val="22"/>
          </w:rPr>
          <w:delText xml:space="preserve">. </w:delText>
        </w:r>
        <w:r w:rsidR="00AE2485" w:rsidDel="00770A7F">
          <w:rPr>
            <w:rFonts w:ascii="Tahoma" w:hAnsi="Tahoma" w:cs="Tahoma"/>
            <w:sz w:val="22"/>
          </w:rPr>
          <w:delText xml:space="preserve">Housing programs occupied exclusively by </w:delText>
        </w:r>
        <w:r w:rsidR="002E4B1C" w:rsidDel="00770A7F">
          <w:rPr>
            <w:rFonts w:ascii="Tahoma" w:hAnsi="Tahoma" w:cs="Tahoma"/>
            <w:sz w:val="22"/>
          </w:rPr>
          <w:delText xml:space="preserve">those </w:delText>
        </w:r>
        <w:r w:rsidR="00AE2485" w:rsidDel="00770A7F">
          <w:rPr>
            <w:rFonts w:ascii="Tahoma" w:hAnsi="Tahoma" w:cs="Tahoma"/>
            <w:sz w:val="22"/>
          </w:rPr>
          <w:delText xml:space="preserve">seniors </w:delText>
        </w:r>
        <w:r w:rsidR="002E4B1C" w:rsidDel="00770A7F">
          <w:rPr>
            <w:rFonts w:ascii="Tahoma" w:hAnsi="Tahoma" w:cs="Tahoma"/>
            <w:sz w:val="22"/>
          </w:rPr>
          <w:delText>that</w:delText>
        </w:r>
        <w:r w:rsidR="00AE2485" w:rsidDel="00770A7F">
          <w:rPr>
            <w:rFonts w:ascii="Tahoma" w:hAnsi="Tahoma" w:cs="Tahoma"/>
            <w:sz w:val="22"/>
          </w:rPr>
          <w:delText xml:space="preserve"> integrate the housing and supportive service</w:delText>
        </w:r>
        <w:r w:rsidR="002E4B1C" w:rsidDel="00770A7F">
          <w:rPr>
            <w:rFonts w:ascii="Tahoma" w:hAnsi="Tahoma" w:cs="Tahoma"/>
            <w:sz w:val="22"/>
          </w:rPr>
          <w:delText xml:space="preserve"> would be </w:delText>
        </w:r>
        <w:r w:rsidR="00CE1456" w:rsidDel="00770A7F">
          <w:rPr>
            <w:rFonts w:ascii="Tahoma" w:hAnsi="Tahoma" w:cs="Tahoma"/>
            <w:sz w:val="22"/>
          </w:rPr>
          <w:delText>an appropriate alternative.</w:delText>
        </w:r>
        <w:commentRangeEnd w:id="2072"/>
        <w:r w:rsidR="00672CD5" w:rsidDel="00770A7F">
          <w:rPr>
            <w:rStyle w:val="CommentReference"/>
          </w:rPr>
          <w:commentReference w:id="2072"/>
        </w:r>
        <w:bookmarkStart w:id="2083" w:name="_Toc81214164"/>
        <w:bookmarkEnd w:id="2083"/>
      </w:del>
    </w:p>
    <w:p w14:paraId="17827FB6" w14:textId="272C90B5" w:rsidR="003C402F" w:rsidDel="00A2161E" w:rsidRDefault="000B6CE7" w:rsidP="00A835FE">
      <w:pPr>
        <w:spacing w:before="156"/>
        <w:rPr>
          <w:del w:id="2084" w:author="冯 晓涵" w:date="2021-08-30T00:44:00Z"/>
          <w:rFonts w:ascii="Tahoma" w:hAnsi="Tahoma" w:cs="Tahoma"/>
          <w:sz w:val="22"/>
        </w:rPr>
      </w:pPr>
      <w:del w:id="2085" w:author="冯 晓涵" w:date="2021-08-30T00:44:00Z">
        <w:r w:rsidDel="00A2161E">
          <w:rPr>
            <w:rFonts w:ascii="Tahoma" w:hAnsi="Tahoma" w:cs="Tahoma"/>
            <w:sz w:val="22"/>
          </w:rPr>
          <w:delText>A</w:delText>
        </w:r>
        <w:r w:rsidR="00CD18B9" w:rsidDel="00A2161E">
          <w:rPr>
            <w:rFonts w:ascii="Tahoma" w:hAnsi="Tahoma" w:cs="Tahoma"/>
            <w:sz w:val="22"/>
          </w:rPr>
          <w:delText>reas</w:delText>
        </w:r>
        <w:r w:rsidDel="00A2161E">
          <w:rPr>
            <w:rFonts w:ascii="Tahoma" w:hAnsi="Tahoma" w:cs="Tahoma"/>
            <w:sz w:val="22"/>
          </w:rPr>
          <w:delText xml:space="preserve"> in cluster one</w:delText>
        </w:r>
        <w:r w:rsidR="00CD18B9" w:rsidDel="00A2161E">
          <w:rPr>
            <w:rFonts w:ascii="Tahoma" w:hAnsi="Tahoma" w:cs="Tahoma"/>
            <w:sz w:val="22"/>
          </w:rPr>
          <w:delText xml:space="preserve"> also </w:delText>
        </w:r>
        <w:r w:rsidDel="00A2161E">
          <w:rPr>
            <w:rFonts w:ascii="Tahoma" w:hAnsi="Tahoma" w:cs="Tahoma"/>
            <w:sz w:val="22"/>
          </w:rPr>
          <w:delText>suffer the living environment deprivation.</w:delText>
        </w:r>
        <w:r w:rsidR="00CD18B9" w:rsidRPr="00CD18B9" w:rsidDel="00A2161E">
          <w:rPr>
            <w:rFonts w:ascii="Tahoma" w:hAnsi="Tahoma" w:cs="Tahoma"/>
            <w:sz w:val="22"/>
          </w:rPr>
          <w:delText xml:space="preserve"> </w:delText>
        </w:r>
        <w:r w:rsidR="00CD18B9" w:rsidDel="00A2161E">
          <w:rPr>
            <w:rFonts w:ascii="Tahoma" w:hAnsi="Tahoma" w:cs="Tahoma"/>
            <w:sz w:val="22"/>
          </w:rPr>
          <w:fldChar w:fldCharType="begin" w:fldLock="1"/>
        </w:r>
        <w:r w:rsidR="00CD18B9" w:rsidDel="00A2161E">
          <w:rPr>
            <w:rFonts w:ascii="Tahoma" w:hAnsi="Tahoma" w:cs="Tahoma"/>
            <w:sz w:val="22"/>
          </w:rPr>
          <w:delInstrText>ADDIN CSL_CITATION {"citationItems":[{"id":"ITEM-1","itemData":{"DOI":"10.1068/c0240","ISSN":"0263774X","abstract":"There is now a sustained interest in measuring geographical variation in social and economic circumstances in order to guide urban policy resource allocation decisions. The most recent attempt to measure local area deprivation in England has come through the government's Index of Multiple Deprivation (IMD). The authors aim to consider the degree to which the IMD provides a reliable mechanism for doing so and to suggest the ways in which its successors might best be refined. They argue that although the IMD, in many respects, represents a commendable advance in terms of the development of techniques to quantify deprivation, there remain significant limitations that future approaches could profitably address.","author":[{"dropping-particle":"","family":"Deas","given":"Iain","non-dropping-particle":"","parse-names":false,"suffix":""},{"dropping-particle":"","family":"Robson","given":"Brian","non-dropping-particle":"","parse-names":false,"suffix":""},{"dropping-particle":"","family":"Wong","given":"Cecilia","non-dropping-particle":"","parse-names":false,"suffix":""},{"dropping-particle":"","family":"Bradford","given":"Michael","non-dropping-particle":"","parse-names":false,"suffix":""}],"container-title":"Environment and Planning C: Government and Policy","id":"ITEM-1","issue":"6","issued":{"date-parts":[["2003"]]},"page":"883-903","title":"Measuring neighbourhood deprivation: A critique of the Index of Multiple Deprivation","type":"article-journal","volume":"21"},"uris":["http://www.mendeley.com/documents/?uuid=e53eb165-eb84-40ad-84ee-903b56677338"]}],"mendeley":{"formattedCitation":"(Deas &lt;i&gt;et al.&lt;/i&gt;, 2003)","manualFormatting":"Deas et al. (2003)","plainTextFormattedCitation":"(Deas et al., 2003)","previouslyFormattedCitation":"(Deas &lt;i&gt;et al.&lt;/i&gt;, 2003)"},"properties":{"noteIndex":0},"schema":"https://github.com/citation-style-language/schema/raw/master/csl-citation.json"}</w:delInstrText>
        </w:r>
        <w:r w:rsidR="00CD18B9" w:rsidDel="00A2161E">
          <w:rPr>
            <w:rFonts w:ascii="Tahoma" w:hAnsi="Tahoma" w:cs="Tahoma"/>
            <w:sz w:val="22"/>
          </w:rPr>
          <w:fldChar w:fldCharType="separate"/>
        </w:r>
        <w:r w:rsidR="00CD18B9" w:rsidRPr="00A228BD" w:rsidDel="00A2161E">
          <w:rPr>
            <w:rFonts w:ascii="Tahoma" w:hAnsi="Tahoma" w:cs="Tahoma"/>
            <w:sz w:val="22"/>
          </w:rPr>
          <w:delText xml:space="preserve">Deas et al. </w:delText>
        </w:r>
        <w:r w:rsidR="00CD18B9" w:rsidDel="00A2161E">
          <w:rPr>
            <w:rFonts w:ascii="Tahoma" w:hAnsi="Tahoma" w:cs="Tahoma"/>
            <w:sz w:val="22"/>
          </w:rPr>
          <w:delText>(</w:delText>
        </w:r>
        <w:r w:rsidR="00CD18B9" w:rsidRPr="00A228BD" w:rsidDel="00A2161E">
          <w:rPr>
            <w:rFonts w:ascii="Tahoma" w:hAnsi="Tahoma" w:cs="Tahoma"/>
            <w:sz w:val="22"/>
          </w:rPr>
          <w:delText>2003)</w:delText>
        </w:r>
        <w:r w:rsidR="00CD18B9" w:rsidDel="00A2161E">
          <w:rPr>
            <w:rFonts w:ascii="Tahoma" w:hAnsi="Tahoma" w:cs="Tahoma"/>
            <w:sz w:val="22"/>
          </w:rPr>
          <w:fldChar w:fldCharType="end"/>
        </w:r>
        <w:r w:rsidR="00CD18B9" w:rsidDel="00A2161E">
          <w:rPr>
            <w:rFonts w:ascii="Tahoma" w:hAnsi="Tahoma" w:cs="Tahoma"/>
            <w:sz w:val="22"/>
          </w:rPr>
          <w:delText xml:space="preserve"> </w:delText>
        </w:r>
        <w:r w:rsidDel="00A2161E">
          <w:rPr>
            <w:rFonts w:ascii="Tahoma" w:hAnsi="Tahoma" w:cs="Tahoma"/>
            <w:sz w:val="22"/>
          </w:rPr>
          <w:delText>doubt the effectiveness of IMD</w:delText>
        </w:r>
        <w:r w:rsidR="00CD18B9" w:rsidDel="00A2161E">
          <w:rPr>
            <w:rFonts w:ascii="Tahoma" w:hAnsi="Tahoma" w:cs="Tahoma"/>
            <w:sz w:val="22"/>
          </w:rPr>
          <w:delText xml:space="preserve"> </w:delText>
        </w:r>
        <w:r w:rsidR="000B7FE0" w:rsidDel="00A2161E">
          <w:rPr>
            <w:rFonts w:ascii="Tahoma" w:hAnsi="Tahoma" w:cs="Tahoma"/>
            <w:sz w:val="22"/>
          </w:rPr>
          <w:delText>as</w:delText>
        </w:r>
        <w:r w:rsidDel="00A2161E">
          <w:rPr>
            <w:rFonts w:ascii="Tahoma" w:hAnsi="Tahoma" w:cs="Tahoma"/>
            <w:sz w:val="22"/>
          </w:rPr>
          <w:delText xml:space="preserve"> </w:delText>
        </w:r>
        <w:r w:rsidR="00CD18B9" w:rsidDel="00A2161E">
          <w:rPr>
            <w:rFonts w:ascii="Tahoma" w:hAnsi="Tahoma" w:cs="Tahoma"/>
            <w:sz w:val="22"/>
          </w:rPr>
          <w:delText>s</w:delText>
        </w:r>
        <w:r w:rsidR="00CD18B9" w:rsidRPr="00B063EC" w:rsidDel="00A2161E">
          <w:rPr>
            <w:rFonts w:ascii="Tahoma" w:hAnsi="Tahoma" w:cs="Tahoma"/>
            <w:sz w:val="22"/>
          </w:rPr>
          <w:delText xml:space="preserve">ome </w:delText>
        </w:r>
        <w:r w:rsidR="00CD18B9" w:rsidDel="00A2161E">
          <w:rPr>
            <w:rFonts w:ascii="Tahoma" w:hAnsi="Tahoma" w:cs="Tahoma"/>
            <w:sz w:val="22"/>
          </w:rPr>
          <w:delText xml:space="preserve">of the </w:delText>
        </w:r>
        <w:r w:rsidR="00CD18B9" w:rsidRPr="00B063EC" w:rsidDel="00A2161E">
          <w:rPr>
            <w:rFonts w:ascii="Tahoma" w:hAnsi="Tahoma" w:cs="Tahoma"/>
            <w:sz w:val="22"/>
          </w:rPr>
          <w:delText xml:space="preserve">indicators </w:delText>
        </w:r>
        <w:r w:rsidR="00CD18B9" w:rsidDel="00A2161E">
          <w:rPr>
            <w:rFonts w:ascii="Tahoma" w:hAnsi="Tahoma" w:cs="Tahoma"/>
            <w:sz w:val="22"/>
          </w:rPr>
          <w:delText xml:space="preserve">which constitute different domains </w:delText>
        </w:r>
        <w:r w:rsidR="00CD18B9" w:rsidRPr="00B063EC" w:rsidDel="00A2161E">
          <w:rPr>
            <w:rFonts w:ascii="Tahoma" w:hAnsi="Tahoma" w:cs="Tahoma"/>
            <w:sz w:val="22"/>
          </w:rPr>
          <w:delText xml:space="preserve">are </w:delText>
        </w:r>
        <w:r w:rsidR="00CD18B9" w:rsidDel="00A2161E">
          <w:rPr>
            <w:rFonts w:ascii="Tahoma" w:hAnsi="Tahoma" w:cs="Tahoma"/>
            <w:sz w:val="22"/>
          </w:rPr>
          <w:delText xml:space="preserve">highly correlated or even </w:delText>
        </w:r>
        <w:r w:rsidR="00CD18B9" w:rsidRPr="00B063EC" w:rsidDel="00A2161E">
          <w:rPr>
            <w:rFonts w:ascii="Tahoma" w:hAnsi="Tahoma" w:cs="Tahoma"/>
            <w:sz w:val="22"/>
          </w:rPr>
          <w:delText>double</w:delText>
        </w:r>
        <w:r w:rsidR="00B1209D" w:rsidDel="00A2161E">
          <w:rPr>
            <w:rFonts w:ascii="Tahoma" w:hAnsi="Tahoma" w:cs="Tahoma"/>
            <w:sz w:val="22"/>
          </w:rPr>
          <w:delText>-</w:delText>
        </w:r>
        <w:r w:rsidR="00CD18B9" w:rsidDel="00A2161E">
          <w:rPr>
            <w:rFonts w:ascii="Tahoma" w:hAnsi="Tahoma" w:cs="Tahoma"/>
            <w:sz w:val="22"/>
          </w:rPr>
          <w:delText xml:space="preserve">counted </w:delText>
        </w:r>
        <w:r w:rsidR="00CD18B9" w:rsidRPr="00B063EC" w:rsidDel="00A2161E">
          <w:rPr>
            <w:rFonts w:ascii="Tahoma" w:hAnsi="Tahoma" w:cs="Tahoma"/>
            <w:sz w:val="22"/>
          </w:rPr>
          <w:delText>across more than one domain</w:delText>
        </w:r>
        <w:r w:rsidR="00CD18B9" w:rsidDel="00A2161E">
          <w:rPr>
            <w:rFonts w:ascii="Tahoma" w:hAnsi="Tahoma" w:cs="Tahoma"/>
            <w:sz w:val="22"/>
          </w:rPr>
          <w:delText>.</w:delText>
        </w:r>
        <w:r w:rsidR="000B7FE0" w:rsidDel="00A2161E">
          <w:rPr>
            <w:rFonts w:ascii="Tahoma" w:hAnsi="Tahoma" w:cs="Tahoma"/>
            <w:sz w:val="22"/>
          </w:rPr>
          <w:delText xml:space="preserve"> Considering the sub</w:delText>
        </w:r>
        <w:r w:rsidR="000B7FE0" w:rsidDel="00A2161E">
          <w:rPr>
            <w:rFonts w:ascii="Tahoma" w:hAnsi="Tahoma" w:cs="Tahoma" w:hint="eastAsia"/>
            <w:sz w:val="22"/>
          </w:rPr>
          <w:delText>-</w:delText>
        </w:r>
        <w:r w:rsidR="000B7FE0" w:rsidDel="00A2161E">
          <w:rPr>
            <w:rFonts w:ascii="Tahoma" w:hAnsi="Tahoma" w:cs="Tahoma"/>
            <w:sz w:val="22"/>
          </w:rPr>
          <w:delText xml:space="preserve">domain </w:delText>
        </w:r>
        <w:r w:rsidR="000B7FE0" w:rsidDel="00A2161E">
          <w:rPr>
            <w:rFonts w:ascii="Tahoma" w:hAnsi="Tahoma" w:cs="Tahoma" w:hint="eastAsia"/>
            <w:sz w:val="22"/>
          </w:rPr>
          <w:delText>of</w:delText>
        </w:r>
        <w:r w:rsidR="000B7FE0" w:rsidDel="00A2161E">
          <w:rPr>
            <w:rFonts w:ascii="Tahoma" w:hAnsi="Tahoma" w:cs="Tahoma"/>
            <w:sz w:val="22"/>
          </w:rPr>
          <w:delText xml:space="preserve"> living environment deprivation, one is indoors living environment and the other is </w:delText>
        </w:r>
        <w:r w:rsidR="00B1209D" w:rsidDel="00A2161E">
          <w:rPr>
            <w:rFonts w:ascii="Tahoma" w:hAnsi="Tahoma" w:cs="Tahoma"/>
            <w:sz w:val="22"/>
          </w:rPr>
          <w:delText xml:space="preserve">the </w:delText>
        </w:r>
        <w:r w:rsidR="000B7FE0" w:rsidDel="00A2161E">
          <w:rPr>
            <w:rFonts w:ascii="Tahoma" w:hAnsi="Tahoma" w:cs="Tahoma"/>
            <w:sz w:val="22"/>
          </w:rPr>
          <w:delText>outdoor</w:delText>
        </w:r>
        <w:r w:rsidR="000B7FE0" w:rsidRPr="000B7FE0" w:rsidDel="00A2161E">
          <w:delText xml:space="preserve"> </w:delText>
        </w:r>
        <w:r w:rsidR="000B7FE0" w:rsidRPr="000B7FE0" w:rsidDel="00A2161E">
          <w:rPr>
            <w:rFonts w:ascii="Tahoma" w:hAnsi="Tahoma" w:cs="Tahoma"/>
            <w:sz w:val="22"/>
          </w:rPr>
          <w:delText>living environment</w:delText>
        </w:r>
        <w:r w:rsidR="000B7FE0" w:rsidDel="00A2161E">
          <w:rPr>
            <w:rFonts w:ascii="Tahoma" w:hAnsi="Tahoma" w:cs="Tahoma"/>
            <w:sz w:val="22"/>
          </w:rPr>
          <w:delText xml:space="preserve">. </w:delText>
        </w:r>
        <w:r w:rsidR="00707905" w:rsidDel="00A2161E">
          <w:rPr>
            <w:rFonts w:ascii="Tahoma" w:hAnsi="Tahoma" w:cs="Tahoma"/>
            <w:sz w:val="22"/>
          </w:rPr>
          <w:delText xml:space="preserve">It </w:delText>
        </w:r>
        <w:r w:rsidR="000B7FE0" w:rsidDel="00A2161E">
          <w:rPr>
            <w:rFonts w:ascii="Tahoma" w:hAnsi="Tahoma" w:cs="Tahoma"/>
            <w:sz w:val="22"/>
          </w:rPr>
          <w:delText xml:space="preserve">is probable that </w:delText>
        </w:r>
        <w:r w:rsidR="00707905" w:rsidDel="00A2161E">
          <w:rPr>
            <w:rFonts w:ascii="Tahoma" w:hAnsi="Tahoma" w:cs="Tahoma"/>
            <w:sz w:val="22"/>
          </w:rPr>
          <w:delText>areas</w:delText>
        </w:r>
        <w:r w:rsidR="00707905" w:rsidRPr="00707905" w:rsidDel="00A2161E">
          <w:rPr>
            <w:rFonts w:ascii="Tahoma" w:hAnsi="Tahoma" w:cs="Tahoma"/>
            <w:sz w:val="22"/>
          </w:rPr>
          <w:delText xml:space="preserve"> </w:delText>
        </w:r>
        <w:r w:rsidR="000B7FE0" w:rsidDel="00A2161E">
          <w:rPr>
            <w:rFonts w:ascii="Tahoma" w:hAnsi="Tahoma" w:cs="Tahoma"/>
            <w:sz w:val="22"/>
          </w:rPr>
          <w:delText>suffer severe h</w:delText>
        </w:r>
        <w:r w:rsidR="000B7FE0" w:rsidRPr="00CD18B9" w:rsidDel="00A2161E">
          <w:rPr>
            <w:rFonts w:ascii="Tahoma" w:hAnsi="Tahoma" w:cs="Tahoma"/>
            <w:sz w:val="22"/>
          </w:rPr>
          <w:delText xml:space="preserve">ousing </w:delText>
        </w:r>
        <w:r w:rsidR="000B7FE0" w:rsidDel="00A2161E">
          <w:rPr>
            <w:rFonts w:ascii="Tahoma" w:hAnsi="Tahoma" w:cs="Tahoma"/>
            <w:sz w:val="22"/>
          </w:rPr>
          <w:delText>deprivation</w:delText>
        </w:r>
        <w:r w:rsidR="00707905" w:rsidDel="00A2161E">
          <w:rPr>
            <w:rFonts w:ascii="Tahoma" w:hAnsi="Tahoma" w:cs="Tahoma"/>
            <w:sz w:val="22"/>
          </w:rPr>
          <w:delText xml:space="preserve"> also face </w:delText>
        </w:r>
        <w:r w:rsidR="005E6114" w:rsidDel="00A2161E">
          <w:rPr>
            <w:rFonts w:ascii="Tahoma" w:hAnsi="Tahoma" w:cs="Tahoma"/>
            <w:sz w:val="22"/>
          </w:rPr>
          <w:delText xml:space="preserve">poor </w:delText>
        </w:r>
        <w:r w:rsidR="00707905" w:rsidDel="00A2161E">
          <w:rPr>
            <w:rFonts w:ascii="Tahoma" w:hAnsi="Tahoma" w:cs="Tahoma"/>
            <w:sz w:val="22"/>
          </w:rPr>
          <w:delText>indoor housing condition</w:delText>
        </w:r>
        <w:r w:rsidR="005E6114" w:rsidDel="00A2161E">
          <w:rPr>
            <w:rFonts w:ascii="Tahoma" w:hAnsi="Tahoma" w:cs="Tahoma"/>
            <w:sz w:val="22"/>
          </w:rPr>
          <w:delText xml:space="preserve">. Thus, </w:delText>
        </w:r>
        <w:r w:rsidR="00B1209D" w:rsidDel="00A2161E">
          <w:rPr>
            <w:rFonts w:ascii="Tahoma" w:hAnsi="Tahoma" w:cs="Tahoma"/>
            <w:sz w:val="22"/>
          </w:rPr>
          <w:delText xml:space="preserve">the </w:delText>
        </w:r>
        <w:r w:rsidR="005E6114" w:rsidDel="00A2161E">
          <w:rPr>
            <w:rFonts w:ascii="Tahoma" w:hAnsi="Tahoma" w:cs="Tahoma"/>
            <w:sz w:val="22"/>
          </w:rPr>
          <w:delText>housing project mentioned above should also consider the indoor living environment building. For the outdoor one, its major contributors are air quality and traffic accidents</w:delText>
        </w:r>
        <w:r w:rsidR="009024A5" w:rsidDel="00A2161E">
          <w:rPr>
            <w:rFonts w:ascii="Tahoma" w:hAnsi="Tahoma" w:cs="Tahoma"/>
            <w:sz w:val="22"/>
          </w:rPr>
          <w:delText xml:space="preserve"> </w:delText>
        </w:r>
        <w:r w:rsidR="005E6114" w:rsidDel="00A2161E">
          <w:rPr>
            <w:rFonts w:ascii="Tahoma" w:hAnsi="Tahoma" w:cs="Tahoma"/>
            <w:sz w:val="22"/>
          </w:rPr>
          <w:delText xml:space="preserve">(involving injury to pedestrians and cyclists). According to a study conducted by </w:delText>
        </w:r>
        <w:r w:rsidR="005E6114" w:rsidDel="00A2161E">
          <w:rPr>
            <w:rFonts w:ascii="Tahoma" w:hAnsi="Tahoma" w:cs="Tahoma"/>
            <w:sz w:val="22"/>
          </w:rPr>
          <w:fldChar w:fldCharType="begin" w:fldLock="1"/>
        </w:r>
        <w:r w:rsidR="00E8151A" w:rsidDel="00A2161E">
          <w:rPr>
            <w:rFonts w:ascii="Tahoma" w:hAnsi="Tahoma" w:cs="Tahoma"/>
            <w:sz w:val="22"/>
          </w:rPr>
          <w:delInstrText>ADDIN CSL_CITATION {"citationItems":[{"id":"ITEM-1","itemData":{"DOI":"10.1136/thoraxjnl-2015-207111","ISSN":"14683296","PMID":"26856365","abstract":"Introduction: Long-term air pollution exposure contributes to mortality but there are few studies examining effects of very long-term (&gt;25 years) exposures. Methods: This study investigated modelled air pollution concentrations at residence for 1971, 1981, 1991 (black smoke (BS) and SO2) and 2001 (PM10) in relation to mortality up to 2009 in 367 658 members of the longitudinal survey, a 1% sample of the English Census. Outcomes were all-cause (excluding accidents), cardiovascular (CV) and respiratory mortality. Results: BS and SO2 exposures remained associated with mortality decades after exposure-BS exposure in 1971 was significantly associated with all-cause (OR 1.02 (95% CI 1.01 to 1.04)) and respiratory (OR 1.05 (95% CI 1.01 to 1.09)) mortality in 2002-2009 (ORs expressed per 10 μg/m3). Largest effect sizes were seen for more recent exposures and for respiratory disease. PM10 exposure in 2001 was associated with all outcomes in 2002-2009 with stronger associations for respiratory (OR 1.22 (95% CI 1.04 to 1.44)) than CV mortality (OR 1.12 (95% CI 1.01 to 1.25)). Adjusting PM10 for past BS and SO2 exposures in 1971, 1981 and 1991 reduced the all-cause OR to 1.16 (95% CI 1.07 to 1.26) while CV and respiratory associations lost significance, suggesting confounding by past air pollution exposure, but there was no evidence for effect modification. Limitations include limited information on confounding by smoking and exposure misclassification of historic exposures. Conclusions: This large national study suggests that air pollution exposure has long-term effects on mortality that persist decades after exposure, and that historic air pollution exposures influence current estimates of associations between air pollution and mortality.","author":[{"dropping-particle":"","family":"Hansell","given":"Anna","non-dropping-particle":"","parse-names":false,"suffix":""},{"dropping-particle":"","family":"Ghosh","given":"Rebecca E","non-dropping-particle":"","parse-names":false,"suffix":""},{"dropping-particle":"","family":"Blangiardo","given":"Marta","non-dropping-particle":"","parse-names":false,"suffix":""},{"dropping-particle":"","family":"Perkins","given":"Chloe","non-dropping-particle":"","parse-names":false,"suffix":""},{"dropping-particle":"","family":"Vienneau","given":"Danielle","non-dropping-particle":"","parse-names":false,"suffix":""},{"dropping-particle":"","family":"Goffe","given":"Kayoung","non-dropping-particle":"","parse-names":false,"suffix":""},{"dropping-particle":"","family":"Briggs","given":"David","non-dropping-particle":"","parse-names":false,"suffix":""},{"dropping-particle":"","family":"Gulliver","given":"John","non-dropping-particle":"","parse-names":false,"suffix":""}],"container-title":"Thorax","id":"ITEM-1","issue":"4","issued":{"date-parts":[["2016"]]},"page":"330-338","title":"Historic air pollution exposure and Long-term mortality risks in England and Wales: Prospective longitudinal cohort study","type":"article-journal","volume":"71"},"uris":["http://www.mendeley.com/documents/?uuid=f010b7f7-375b-492c-bb86-3bfc7d7eba3a"]}],"mendeley":{"formattedCitation":"(Hansell &lt;i&gt;et al.&lt;/i&gt;, 2016)","manualFormatting":"Hansell et al. (2016)","plainTextFormattedCitation":"(Hansell et al., 2016)","previouslyFormattedCitation":"(Hansell &lt;i&gt;et al.&lt;/i&gt;, 2016)"},"properties":{"noteIndex":0},"schema":"https://github.com/citation-style-language/schema/raw/master/csl-citation.json"}</w:delInstrText>
        </w:r>
        <w:r w:rsidR="005E6114" w:rsidDel="00A2161E">
          <w:rPr>
            <w:rFonts w:ascii="Tahoma" w:hAnsi="Tahoma" w:cs="Tahoma"/>
            <w:sz w:val="22"/>
          </w:rPr>
          <w:fldChar w:fldCharType="separate"/>
        </w:r>
        <w:r w:rsidR="005E6114" w:rsidRPr="005E6114" w:rsidDel="00A2161E">
          <w:rPr>
            <w:rFonts w:ascii="Tahoma" w:hAnsi="Tahoma" w:cs="Tahoma"/>
            <w:sz w:val="22"/>
          </w:rPr>
          <w:delText xml:space="preserve">Hansell </w:delText>
        </w:r>
        <w:r w:rsidR="005E6114" w:rsidRPr="005E6114" w:rsidDel="00A2161E">
          <w:rPr>
            <w:rFonts w:ascii="Tahoma" w:hAnsi="Tahoma" w:cs="Tahoma"/>
            <w:i/>
            <w:sz w:val="22"/>
          </w:rPr>
          <w:delText>et al.</w:delText>
        </w:r>
        <w:r w:rsidR="005E6114" w:rsidRPr="005E6114" w:rsidDel="00A2161E">
          <w:rPr>
            <w:rFonts w:ascii="Tahoma" w:hAnsi="Tahoma" w:cs="Tahoma"/>
            <w:sz w:val="22"/>
          </w:rPr>
          <w:delText xml:space="preserve"> (2016)</w:delText>
        </w:r>
        <w:r w:rsidR="005E6114" w:rsidDel="00A2161E">
          <w:rPr>
            <w:rFonts w:ascii="Tahoma" w:hAnsi="Tahoma" w:cs="Tahoma"/>
            <w:sz w:val="22"/>
          </w:rPr>
          <w:fldChar w:fldCharType="end"/>
        </w:r>
        <w:r w:rsidR="005E6114" w:rsidDel="00A2161E">
          <w:rPr>
            <w:rFonts w:ascii="Tahoma" w:hAnsi="Tahoma" w:cs="Tahoma"/>
            <w:sz w:val="22"/>
          </w:rPr>
          <w:delText xml:space="preserve"> which </w:delText>
        </w:r>
        <w:r w:rsidR="009024A5" w:rsidDel="00A2161E">
          <w:rPr>
            <w:rFonts w:ascii="Tahoma" w:hAnsi="Tahoma" w:cs="Tahoma"/>
            <w:sz w:val="22"/>
          </w:rPr>
          <w:delText xml:space="preserve">lasts for 38 years and covers more than 370 thousand individuals, exposure to air pollution may </w:delText>
        </w:r>
        <w:r w:rsidR="009024A5" w:rsidRPr="009024A5" w:rsidDel="00A2161E">
          <w:rPr>
            <w:rFonts w:ascii="Tahoma" w:hAnsi="Tahoma" w:cs="Tahoma"/>
            <w:sz w:val="22"/>
          </w:rPr>
          <w:delText>ha</w:delText>
        </w:r>
        <w:r w:rsidR="009024A5" w:rsidDel="00A2161E">
          <w:rPr>
            <w:rFonts w:ascii="Tahoma" w:hAnsi="Tahoma" w:cs="Tahoma"/>
            <w:sz w:val="22"/>
          </w:rPr>
          <w:delText>ve</w:delText>
        </w:r>
        <w:r w:rsidR="009024A5" w:rsidRPr="009024A5" w:rsidDel="00A2161E">
          <w:rPr>
            <w:rFonts w:ascii="Tahoma" w:hAnsi="Tahoma" w:cs="Tahoma"/>
            <w:sz w:val="22"/>
          </w:rPr>
          <w:delText xml:space="preserve"> long-</w:delText>
        </w:r>
        <w:r w:rsidR="009024A5" w:rsidDel="00A2161E">
          <w:rPr>
            <w:rFonts w:ascii="Tahoma" w:hAnsi="Tahoma" w:cs="Tahoma"/>
            <w:sz w:val="22"/>
          </w:rPr>
          <w:delText>lasting</w:delText>
        </w:r>
        <w:r w:rsidR="009024A5" w:rsidRPr="009024A5" w:rsidDel="00A2161E">
          <w:rPr>
            <w:rFonts w:ascii="Tahoma" w:hAnsi="Tahoma" w:cs="Tahoma"/>
            <w:sz w:val="22"/>
          </w:rPr>
          <w:delText xml:space="preserve"> </w:delText>
        </w:r>
        <w:r w:rsidR="009024A5" w:rsidDel="00A2161E">
          <w:rPr>
            <w:rFonts w:ascii="Tahoma" w:hAnsi="Tahoma" w:cs="Tahoma"/>
            <w:sz w:val="22"/>
          </w:rPr>
          <w:delText>impact</w:delText>
        </w:r>
        <w:r w:rsidR="009024A5" w:rsidRPr="009024A5" w:rsidDel="00A2161E">
          <w:rPr>
            <w:rFonts w:ascii="Tahoma" w:hAnsi="Tahoma" w:cs="Tahoma"/>
            <w:sz w:val="22"/>
          </w:rPr>
          <w:delText xml:space="preserve">s on mortality that persist </w:delText>
        </w:r>
        <w:r w:rsidR="00B1209D" w:rsidDel="00A2161E">
          <w:rPr>
            <w:rFonts w:ascii="Tahoma" w:hAnsi="Tahoma" w:cs="Tahoma"/>
            <w:sz w:val="22"/>
          </w:rPr>
          <w:delText xml:space="preserve">for </w:delText>
        </w:r>
        <w:r w:rsidR="009024A5" w:rsidRPr="009024A5" w:rsidDel="00A2161E">
          <w:rPr>
            <w:rFonts w:ascii="Tahoma" w:hAnsi="Tahoma" w:cs="Tahoma"/>
            <w:sz w:val="22"/>
          </w:rPr>
          <w:delText>decades</w:delText>
        </w:r>
        <w:r w:rsidR="009024A5" w:rsidDel="00A2161E">
          <w:rPr>
            <w:rFonts w:ascii="Tahoma" w:hAnsi="Tahoma" w:cs="Tahoma"/>
            <w:sz w:val="22"/>
          </w:rPr>
          <w:delText>.</w:delText>
        </w:r>
        <w:r w:rsidR="0014234D" w:rsidDel="00A2161E">
          <w:rPr>
            <w:rFonts w:ascii="Tahoma" w:hAnsi="Tahoma" w:cs="Tahoma"/>
            <w:sz w:val="22"/>
          </w:rPr>
          <w:delText xml:space="preserve"> </w:delText>
        </w:r>
        <w:bookmarkStart w:id="2086" w:name="OLE_LINK8"/>
        <w:r w:rsidR="00CF2D96" w:rsidDel="00A2161E">
          <w:rPr>
            <w:rFonts w:ascii="Tahoma" w:hAnsi="Tahoma" w:cs="Tahoma"/>
            <w:sz w:val="22"/>
          </w:rPr>
          <w:delText xml:space="preserve">As the government has been </w:delText>
        </w:r>
        <w:r w:rsidR="00CF2D96" w:rsidRPr="00CF2D96" w:rsidDel="00A2161E">
          <w:rPr>
            <w:rFonts w:ascii="Tahoma" w:hAnsi="Tahoma" w:cs="Tahoma"/>
            <w:sz w:val="22"/>
          </w:rPr>
          <w:delText>promot</w:delText>
        </w:r>
        <w:r w:rsidR="00CF2D96" w:rsidDel="00A2161E">
          <w:rPr>
            <w:rFonts w:ascii="Tahoma" w:hAnsi="Tahoma" w:cs="Tahoma"/>
            <w:sz w:val="22"/>
          </w:rPr>
          <w:delText>ing</w:delText>
        </w:r>
        <w:r w:rsidR="00CF2D96" w:rsidRPr="00CF2D96" w:rsidDel="00A2161E">
          <w:rPr>
            <w:rFonts w:ascii="Tahoma" w:hAnsi="Tahoma" w:cs="Tahoma"/>
            <w:sz w:val="22"/>
          </w:rPr>
          <w:delText xml:space="preserve"> the transition to cleaner energy</w:delText>
        </w:r>
        <w:bookmarkEnd w:id="2086"/>
        <w:r w:rsidR="00CF2D96" w:rsidDel="00A2161E">
          <w:rPr>
            <w:rFonts w:ascii="Tahoma" w:hAnsi="Tahoma" w:cs="Tahoma"/>
            <w:sz w:val="22"/>
          </w:rPr>
          <w:delText>, the</w:delText>
        </w:r>
        <w:r w:rsidR="00CF2D96" w:rsidDel="00A2161E">
          <w:rPr>
            <w:rFonts w:ascii="Tahoma" w:hAnsi="Tahoma" w:cs="Tahoma" w:hint="eastAsia"/>
            <w:sz w:val="22"/>
          </w:rPr>
          <w:delText xml:space="preserve"> </w:delText>
        </w:r>
        <w:r w:rsidR="00CF2D96" w:rsidRPr="00CF2D96" w:rsidDel="00A2161E">
          <w:rPr>
            <w:rFonts w:ascii="Tahoma" w:hAnsi="Tahoma" w:cs="Tahoma"/>
            <w:sz w:val="22"/>
          </w:rPr>
          <w:delText>particulate concentrations</w:delText>
        </w:r>
        <w:r w:rsidR="00CF2D96" w:rsidDel="00A2161E">
          <w:rPr>
            <w:rFonts w:ascii="Tahoma" w:hAnsi="Tahoma" w:cs="Tahoma"/>
            <w:sz w:val="22"/>
          </w:rPr>
          <w:delText xml:space="preserve"> of</w:delText>
        </w:r>
        <w:r w:rsidR="00CF2D96" w:rsidRPr="00CF2D96" w:rsidDel="00A2161E">
          <w:rPr>
            <w:rFonts w:ascii="Tahoma" w:hAnsi="Tahoma" w:cs="Tahoma"/>
            <w:sz w:val="22"/>
          </w:rPr>
          <w:delText xml:space="preserve"> </w:delText>
        </w:r>
        <w:r w:rsidR="00CF2D96" w:rsidDel="00A2161E">
          <w:rPr>
            <w:rFonts w:ascii="Tahoma" w:hAnsi="Tahoma" w:cs="Tahoma"/>
            <w:sz w:val="22"/>
          </w:rPr>
          <w:delText>England s</w:delText>
        </w:r>
        <w:r w:rsidR="00E8151A" w:rsidDel="00A2161E">
          <w:rPr>
            <w:rFonts w:ascii="Tahoma" w:hAnsi="Tahoma" w:cs="Tahoma"/>
            <w:sz w:val="22"/>
          </w:rPr>
          <w:delText>how</w:delText>
        </w:r>
        <w:r w:rsidR="00CF2D96" w:rsidDel="00A2161E">
          <w:rPr>
            <w:rFonts w:ascii="Tahoma" w:hAnsi="Tahoma" w:cs="Tahoma"/>
            <w:sz w:val="22"/>
          </w:rPr>
          <w:delText xml:space="preserve"> a</w:delText>
        </w:r>
        <w:r w:rsidR="0014234D" w:rsidRPr="0014234D" w:rsidDel="00A2161E">
          <w:rPr>
            <w:rFonts w:ascii="Tahoma" w:hAnsi="Tahoma" w:cs="Tahoma"/>
            <w:sz w:val="22"/>
          </w:rPr>
          <w:delText xml:space="preserve"> declining </w:delText>
        </w:r>
        <w:r w:rsidR="00E8151A" w:rsidDel="00A2161E">
          <w:rPr>
            <w:rFonts w:ascii="Tahoma" w:hAnsi="Tahoma" w:cs="Tahoma"/>
            <w:sz w:val="22"/>
          </w:rPr>
          <w:delText>trend</w:delText>
        </w:r>
        <w:r w:rsidR="00CF2D96" w:rsidDel="00A2161E">
          <w:rPr>
            <w:rFonts w:ascii="Tahoma" w:hAnsi="Tahoma" w:cs="Tahoma"/>
            <w:sz w:val="22"/>
          </w:rPr>
          <w:delText>.</w:delText>
        </w:r>
        <w:r w:rsidR="00E8151A" w:rsidDel="00A2161E">
          <w:rPr>
            <w:rFonts w:ascii="Tahoma" w:hAnsi="Tahoma" w:cs="Tahoma"/>
            <w:sz w:val="22"/>
          </w:rPr>
          <w:delText xml:space="preserve"> </w:delText>
        </w:r>
        <w:r w:rsidR="00E8151A" w:rsidDel="00A2161E">
          <w:rPr>
            <w:rFonts w:ascii="Tahoma" w:hAnsi="Tahoma" w:cs="Tahoma"/>
            <w:sz w:val="22"/>
          </w:rPr>
          <w:fldChar w:fldCharType="begin" w:fldLock="1"/>
        </w:r>
        <w:r w:rsidR="001B6B39" w:rsidDel="00A2161E">
          <w:rPr>
            <w:rFonts w:ascii="Tahoma" w:hAnsi="Tahoma" w:cs="Tahoma"/>
            <w:sz w:val="22"/>
          </w:rPr>
          <w:delInstrText>ADDIN CSL_CITATION {"citationItems":[{"id":"ITEM-1","itemData":{"DOI":"10.1016/j.healthplace.2007.10.001","abstract":"Data on road traffic fatalities, serious casualties and slight casualties in each local authority district England and Wales were obtained for 1995-2000. District-level data were assembled for a large number of potential explanatory variables relating to population numbers and characteristics, traffic exposure, road length, curvature and junction density, land use, elevation and hilliness, and climate. Multilevel negative binomial regression models were used to identify combinations of risk factors that predicted variations in mortality and morbidity. Statistically significant explanatory variables were the expected number of casualties derived from the size and age structure of the resident population, road length and traffic counts in the district, the percentage of roads classed as minor, average cars per capita, material deprivation, the percentage of roads through urban areas and the average curvature of roads. This study demonstrates that a geographical approach to road traffic crash analysis can identify contextual associations that conventional studies of individual road sections would miss.","author":[{"dropping-particle":"","family":"Jones","given":"A P","non-dropping-particle":"","parse-names":false,"suffix":""},{"dropping-particle":"","family":"Haynes","given":"R","non-dropping-particle":"","parse-names":false,"suffix":""},{"dropping-particle":"","family":"Kennedy","given":"V","non-dropping-particle":"","parse-names":false,"suffix":""},{"dropping-particle":"","family":"Harvey","given":"I M","non-dropping-particle":"","parse-names":false,"suffix":""},{"dropping-particle":"","family":"Jewell","given":"T","non-dropping-particle":"","parse-names":false,"suffix":""},{"dropping-particle":"","family":"Lea","given":"D","non-dropping-particle":"","parse-names":false,"suffix":""}],"container-title":"Health &amp; Place","id":"ITEM-1","issued":{"date-parts":[["2008"]]},"page":"519-535","title":"Geographical variations in mortality and morbidity from road traffic accidents in England and Wales","type":"article-journal","volume":"14"},"uris":["http://www.mendeley.com/documents/?uuid=e6b60bdf-20a2-4d78-ac61-267c21b2c86c"]}],"mendeley":{"formattedCitation":"(Jones &lt;i&gt;et al.&lt;/i&gt;, 2008)","manualFormatting":"Jones et al. (2008","plainTextFormattedCitation":"(Jones et al., 2008)","previouslyFormattedCitation":"(Jones &lt;i&gt;et al.&lt;/i&gt;, 2008)"},"properties":{"noteIndex":0},"schema":"https://github.com/citation-style-language/schema/raw/master/csl-citation.json"}</w:delInstrText>
        </w:r>
        <w:r w:rsidR="00E8151A" w:rsidDel="00A2161E">
          <w:rPr>
            <w:rFonts w:ascii="Tahoma" w:hAnsi="Tahoma" w:cs="Tahoma"/>
            <w:sz w:val="22"/>
          </w:rPr>
          <w:fldChar w:fldCharType="separate"/>
        </w:r>
        <w:r w:rsidR="00E8151A" w:rsidRPr="00E8151A" w:rsidDel="00A2161E">
          <w:rPr>
            <w:rFonts w:ascii="Tahoma" w:hAnsi="Tahoma" w:cs="Tahoma"/>
            <w:sz w:val="22"/>
          </w:rPr>
          <w:delText xml:space="preserve">Jones </w:delText>
        </w:r>
        <w:r w:rsidR="00E8151A" w:rsidRPr="00E8151A" w:rsidDel="00A2161E">
          <w:rPr>
            <w:rFonts w:ascii="Tahoma" w:hAnsi="Tahoma" w:cs="Tahoma"/>
            <w:i/>
            <w:sz w:val="22"/>
          </w:rPr>
          <w:delText>et al.</w:delText>
        </w:r>
        <w:r w:rsidR="00E8151A" w:rsidRPr="00E8151A" w:rsidDel="00A2161E">
          <w:rPr>
            <w:rFonts w:ascii="Tahoma" w:hAnsi="Tahoma" w:cs="Tahoma"/>
            <w:sz w:val="22"/>
          </w:rPr>
          <w:delText xml:space="preserve"> (2008</w:delText>
        </w:r>
        <w:r w:rsidR="00E8151A" w:rsidDel="00A2161E">
          <w:rPr>
            <w:rFonts w:ascii="Tahoma" w:hAnsi="Tahoma" w:cs="Tahoma"/>
            <w:sz w:val="22"/>
          </w:rPr>
          <w:fldChar w:fldCharType="end"/>
        </w:r>
        <w:r w:rsidR="00E8151A" w:rsidRPr="00E8151A" w:rsidDel="00A2161E">
          <w:rPr>
            <w:rFonts w:ascii="Tahoma" w:hAnsi="Tahoma" w:cs="Tahoma"/>
            <w:sz w:val="22"/>
          </w:rPr>
          <w:delText>)</w:delText>
        </w:r>
        <w:r w:rsidR="00E8151A" w:rsidDel="00A2161E">
          <w:rPr>
            <w:rFonts w:ascii="Tahoma" w:hAnsi="Tahoma" w:cs="Tahoma"/>
            <w:sz w:val="22"/>
          </w:rPr>
          <w:delText xml:space="preserve"> give us some hint</w:delText>
        </w:r>
        <w:r w:rsidR="00B1209D" w:rsidDel="00A2161E">
          <w:rPr>
            <w:rFonts w:ascii="Tahoma" w:hAnsi="Tahoma" w:cs="Tahoma"/>
            <w:sz w:val="22"/>
          </w:rPr>
          <w:delText>s</w:delText>
        </w:r>
        <w:r w:rsidR="00E8151A" w:rsidDel="00A2161E">
          <w:rPr>
            <w:rFonts w:ascii="Tahoma" w:hAnsi="Tahoma" w:cs="Tahoma"/>
            <w:sz w:val="22"/>
          </w:rPr>
          <w:delText xml:space="preserve"> on the traffic accident through their </w:delText>
        </w:r>
        <w:r w:rsidR="00E8151A" w:rsidRPr="00E8151A" w:rsidDel="00A2161E">
          <w:rPr>
            <w:rFonts w:ascii="Tahoma" w:hAnsi="Tahoma" w:cs="Tahoma"/>
            <w:sz w:val="22"/>
          </w:rPr>
          <w:delText>road traffic crash analysis</w:delText>
        </w:r>
        <w:r w:rsidR="00E8151A" w:rsidDel="00A2161E">
          <w:rPr>
            <w:rFonts w:ascii="Tahoma" w:hAnsi="Tahoma" w:cs="Tahoma"/>
            <w:sz w:val="22"/>
          </w:rPr>
          <w:delText>. They found that many risk factors are speed-related</w:delText>
        </w:r>
        <w:r w:rsidR="00A86AC0" w:rsidDel="00A2161E">
          <w:rPr>
            <w:rFonts w:ascii="Tahoma" w:hAnsi="Tahoma" w:cs="Tahoma"/>
            <w:sz w:val="22"/>
          </w:rPr>
          <w:delText xml:space="preserve"> and that’s why nearly every country has s</w:delText>
        </w:r>
        <w:r w:rsidR="00A86AC0" w:rsidRPr="00A86AC0" w:rsidDel="00A2161E">
          <w:rPr>
            <w:rFonts w:ascii="Tahoma" w:hAnsi="Tahoma" w:cs="Tahoma"/>
            <w:sz w:val="22"/>
          </w:rPr>
          <w:delText>peed limits in buildings or crowded areas</w:delText>
        </w:r>
        <w:r w:rsidR="00A86AC0" w:rsidDel="00A2161E">
          <w:rPr>
            <w:rFonts w:ascii="Tahoma" w:hAnsi="Tahoma" w:cs="Tahoma"/>
            <w:sz w:val="22"/>
          </w:rPr>
          <w:delText>. Besides, reducing traffic volume is a potent way but it’s not realistic in the near future.</w:delText>
        </w:r>
        <w:r w:rsidR="00DB1366" w:rsidDel="00A2161E">
          <w:rPr>
            <w:rFonts w:ascii="Tahoma" w:hAnsi="Tahoma" w:cs="Tahoma"/>
            <w:sz w:val="22"/>
          </w:rPr>
          <w:delText xml:space="preserve"> </w:delText>
        </w:r>
        <w:bookmarkStart w:id="2087" w:name="_Toc81214165"/>
        <w:bookmarkEnd w:id="2087"/>
      </w:del>
    </w:p>
    <w:p w14:paraId="2DC8914A" w14:textId="2FDB62E4" w:rsidR="00653203" w:rsidDel="00445F8C" w:rsidRDefault="00653203" w:rsidP="00A835FE">
      <w:pPr>
        <w:spacing w:before="156"/>
        <w:rPr>
          <w:del w:id="2088" w:author="冯 晓涵" w:date="2021-08-29T19:20:00Z"/>
          <w:rFonts w:ascii="Tahoma" w:hAnsi="Tahoma" w:cs="Tahoma"/>
          <w:sz w:val="22"/>
        </w:rPr>
      </w:pPr>
      <w:del w:id="2089" w:author="冯 晓涵" w:date="2021-08-29T19:20:00Z">
        <w:r w:rsidDel="00445F8C">
          <w:rPr>
            <w:rFonts w:ascii="Tahoma" w:hAnsi="Tahoma" w:cs="Tahoma"/>
            <w:sz w:val="22"/>
          </w:rPr>
          <w:delText>A</w:delText>
        </w:r>
        <w:r w:rsidRPr="00DB1366" w:rsidDel="00445F8C">
          <w:rPr>
            <w:rFonts w:ascii="Tahoma" w:hAnsi="Tahoma" w:cs="Tahoma"/>
            <w:sz w:val="22"/>
          </w:rPr>
          <w:delText>ll the domains contribute negatively to the overall IMD</w:delText>
        </w:r>
        <w:r w:rsidDel="00445F8C">
          <w:rPr>
            <w:rFonts w:ascii="Tahoma" w:hAnsi="Tahoma" w:cs="Tahoma"/>
            <w:sz w:val="22"/>
          </w:rPr>
          <w:delText xml:space="preserve"> in cluster 2</w:delText>
        </w:r>
        <w:r w:rsidRPr="00DB1366" w:rsidDel="00445F8C">
          <w:rPr>
            <w:rFonts w:ascii="Tahoma" w:hAnsi="Tahoma" w:cs="Tahoma"/>
            <w:sz w:val="22"/>
          </w:rPr>
          <w:delText>, and</w:delText>
        </w:r>
        <w:r w:rsidDel="00445F8C">
          <w:rPr>
            <w:rFonts w:ascii="Tahoma" w:hAnsi="Tahoma" w:cs="Tahoma"/>
            <w:sz w:val="22"/>
          </w:rPr>
          <w:delText xml:space="preserve"> it seems</w:delText>
        </w:r>
        <w:r w:rsidRPr="00DB1366" w:rsidDel="00445F8C">
          <w:rPr>
            <w:rFonts w:ascii="Tahoma" w:hAnsi="Tahoma" w:cs="Tahoma"/>
            <w:sz w:val="22"/>
          </w:rPr>
          <w:delText xml:space="preserve"> the relatively outstanding domain is the Barriers to Housing and Services Domain.</w:delText>
        </w:r>
        <w:r w:rsidDel="00445F8C">
          <w:rPr>
            <w:rFonts w:ascii="Tahoma" w:hAnsi="Tahoma" w:cs="Tahoma"/>
            <w:sz w:val="22"/>
          </w:rPr>
          <w:delText xml:space="preserve"> However, just as we mentioned, most of the areas in England experience a high level of deprivation in this aspect. It should be good by comparison. Since the income status in cluster 2 is the best, they could build the more affordable house and provide b</w:delText>
        </w:r>
        <w:r w:rsidRPr="009C0D1C" w:rsidDel="00445F8C">
          <w:rPr>
            <w:rFonts w:ascii="Tahoma" w:hAnsi="Tahoma" w:cs="Tahoma"/>
            <w:sz w:val="22"/>
          </w:rPr>
          <w:delText>etter infrastructure</w:delText>
        </w:r>
        <w:r w:rsidDel="00445F8C">
          <w:rPr>
            <w:rFonts w:ascii="Tahoma" w:hAnsi="Tahoma" w:cs="Tahoma"/>
            <w:sz w:val="22"/>
          </w:rPr>
          <w:delText xml:space="preserve"> and services. </w:delText>
        </w:r>
        <w:bookmarkStart w:id="2090" w:name="_Toc81214166"/>
        <w:bookmarkEnd w:id="2090"/>
      </w:del>
    </w:p>
    <w:p w14:paraId="32A8E5A8" w14:textId="29D5C728" w:rsidR="006112E9" w:rsidDel="00EC7C54" w:rsidRDefault="009C0D1C" w:rsidP="00B47067">
      <w:pPr>
        <w:spacing w:before="156"/>
        <w:rPr>
          <w:ins w:id="2091" w:author="LI Junjie" w:date="2021-08-28T15:31:00Z"/>
          <w:del w:id="2092" w:author="冯 晓涵" w:date="2021-08-30T01:09:00Z"/>
          <w:rFonts w:ascii="Tahoma" w:hAnsi="Tahoma" w:cs="Tahoma"/>
          <w:sz w:val="22"/>
        </w:rPr>
      </w:pPr>
      <w:commentRangeStart w:id="2093"/>
      <w:del w:id="2094" w:author="冯 晓涵" w:date="2021-08-30T00:12:00Z">
        <w:r w:rsidDel="00F6792E">
          <w:rPr>
            <w:rFonts w:ascii="Tahoma" w:hAnsi="Tahoma" w:cs="Tahoma"/>
            <w:sz w:val="22"/>
          </w:rPr>
          <w:delText xml:space="preserve">On the contrary, the situation in cluster 3 </w:delText>
        </w:r>
        <w:r w:rsidR="009124FE" w:rsidDel="00F6792E">
          <w:rPr>
            <w:rFonts w:ascii="Tahoma" w:hAnsi="Tahoma" w:cs="Tahoma"/>
            <w:sz w:val="22"/>
          </w:rPr>
          <w:delText>is difficult and all the domain</w:delText>
        </w:r>
        <w:r w:rsidR="00B1209D" w:rsidDel="00F6792E">
          <w:rPr>
            <w:rFonts w:ascii="Tahoma" w:hAnsi="Tahoma" w:cs="Tahoma"/>
            <w:sz w:val="22"/>
          </w:rPr>
          <w:delText>s</w:delText>
        </w:r>
        <w:r w:rsidR="009124FE" w:rsidDel="00F6792E">
          <w:rPr>
            <w:rFonts w:ascii="Tahoma" w:hAnsi="Tahoma" w:cs="Tahoma"/>
            <w:sz w:val="22"/>
          </w:rPr>
          <w:delText xml:space="preserve"> have a positive Shapley value. It is likely that areas there are rural areas, as </w:delText>
        </w:r>
        <w:r w:rsidR="00D11790" w:rsidDel="00F6792E">
          <w:rPr>
            <w:rFonts w:ascii="Tahoma" w:hAnsi="Tahoma" w:cs="Tahoma"/>
            <w:sz w:val="22"/>
          </w:rPr>
          <w:delText xml:space="preserve">it’s deprived in all domains especially in </w:delText>
        </w:r>
        <w:r w:rsidR="00B1209D" w:rsidDel="00F6792E">
          <w:rPr>
            <w:rFonts w:ascii="Tahoma" w:hAnsi="Tahoma" w:cs="Tahoma"/>
            <w:sz w:val="22"/>
          </w:rPr>
          <w:delText xml:space="preserve">the </w:delText>
        </w:r>
        <w:r w:rsidR="00D11790" w:rsidDel="00F6792E">
          <w:rPr>
            <w:rFonts w:ascii="Tahoma" w:hAnsi="Tahoma" w:cs="Tahoma"/>
            <w:sz w:val="22"/>
          </w:rPr>
          <w:delText xml:space="preserve">income and employment domain but </w:delText>
        </w:r>
        <w:r w:rsidR="009124FE" w:rsidDel="00F6792E">
          <w:rPr>
            <w:rFonts w:ascii="Tahoma" w:hAnsi="Tahoma" w:cs="Tahoma"/>
            <w:sz w:val="22"/>
          </w:rPr>
          <w:delText>it</w:delText>
        </w:r>
        <w:r w:rsidR="00D11790" w:rsidDel="00F6792E">
          <w:rPr>
            <w:rFonts w:ascii="Tahoma" w:hAnsi="Tahoma" w:cs="Tahoma"/>
            <w:sz w:val="22"/>
          </w:rPr>
          <w:delText xml:space="preserve">s </w:delText>
        </w:r>
        <w:r w:rsidR="009124FE" w:rsidDel="00F6792E">
          <w:rPr>
            <w:rFonts w:ascii="Tahoma" w:hAnsi="Tahoma" w:cs="Tahoma"/>
            <w:sz w:val="22"/>
          </w:rPr>
          <w:delText xml:space="preserve">deprivation level in </w:delText>
        </w:r>
        <w:r w:rsidR="00B1209D" w:rsidDel="00F6792E">
          <w:rPr>
            <w:rFonts w:ascii="Tahoma" w:hAnsi="Tahoma" w:cs="Tahoma"/>
            <w:sz w:val="22"/>
          </w:rPr>
          <w:delText xml:space="preserve">the </w:delText>
        </w:r>
        <w:r w:rsidR="009124FE" w:rsidDel="00F6792E">
          <w:rPr>
            <w:rFonts w:ascii="Tahoma" w:hAnsi="Tahoma" w:cs="Tahoma"/>
            <w:sz w:val="22"/>
          </w:rPr>
          <w:delText xml:space="preserve">housing domain is relatively small </w:delText>
        </w:r>
        <w:r w:rsidR="00D11790" w:rsidDel="00F6792E">
          <w:rPr>
            <w:rFonts w:ascii="Tahoma" w:hAnsi="Tahoma" w:cs="Tahoma"/>
            <w:sz w:val="22"/>
          </w:rPr>
          <w:delText>(</w:delText>
        </w:r>
        <w:r w:rsidR="009124FE" w:rsidDel="00F6792E">
          <w:rPr>
            <w:rFonts w:ascii="Tahoma" w:hAnsi="Tahoma" w:cs="Tahoma"/>
            <w:sz w:val="22"/>
          </w:rPr>
          <w:delText>because of the fewer population and lower rental and house prices</w:delText>
        </w:r>
        <w:r w:rsidR="00D11790" w:rsidDel="00F6792E">
          <w:rPr>
            <w:rFonts w:ascii="Tahoma" w:hAnsi="Tahoma" w:cs="Tahoma"/>
            <w:sz w:val="22"/>
          </w:rPr>
          <w:delText xml:space="preserve">). </w:delText>
        </w:r>
      </w:del>
      <w:ins w:id="2095" w:author="LI Junjie" w:date="2021-08-28T15:33:00Z">
        <w:del w:id="2096" w:author="冯 晓涵" w:date="2021-08-28T16:46:00Z">
          <w:r w:rsidR="006112E9" w:rsidDel="00151056">
            <w:rPr>
              <w:rFonts w:ascii="Tahoma" w:hAnsi="Tahoma" w:cs="Tahoma" w:hint="eastAsia"/>
              <w:sz w:val="22"/>
            </w:rPr>
            <w:delText>It</w:delText>
          </w:r>
          <w:r w:rsidR="006112E9" w:rsidDel="00151056">
            <w:rPr>
              <w:rFonts w:ascii="Tahoma" w:hAnsi="Tahoma" w:cs="Tahoma"/>
              <w:sz w:val="22"/>
            </w:rPr>
            <w:delText xml:space="preserve"> </w:delText>
          </w:r>
          <w:r w:rsidR="006112E9" w:rsidDel="00151056">
            <w:rPr>
              <w:rFonts w:ascii="Tahoma" w:hAnsi="Tahoma" w:cs="Tahoma" w:hint="eastAsia"/>
              <w:sz w:val="22"/>
            </w:rPr>
            <w:delText>is</w:delText>
          </w:r>
          <w:r w:rsidR="006112E9" w:rsidDel="00151056">
            <w:rPr>
              <w:rFonts w:ascii="Tahoma" w:hAnsi="Tahoma" w:cs="Tahoma"/>
              <w:sz w:val="22"/>
            </w:rPr>
            <w:delText xml:space="preserve"> </w:delText>
          </w:r>
        </w:del>
      </w:ins>
      <w:ins w:id="2097" w:author="LI Junjie" w:date="2021-08-28T15:34:00Z">
        <w:del w:id="2098" w:author="冯 晓涵" w:date="2021-08-28T16:46:00Z">
          <w:r w:rsidR="006112E9" w:rsidRPr="006112E9" w:rsidDel="00151056">
            <w:rPr>
              <w:rFonts w:ascii="Tahoma" w:hAnsi="Tahoma" w:cs="Tahoma"/>
              <w:sz w:val="22"/>
            </w:rPr>
            <w:delText>correlative</w:delText>
          </w:r>
          <w:r w:rsidR="006112E9" w:rsidDel="00151056">
            <w:rPr>
              <w:rFonts w:ascii="Tahoma" w:hAnsi="Tahoma" w:cs="Tahoma"/>
              <w:sz w:val="22"/>
            </w:rPr>
            <w:delText xml:space="preserve"> </w:delText>
          </w:r>
        </w:del>
      </w:ins>
      <w:ins w:id="2099" w:author="LI Junjie" w:date="2021-08-28T15:37:00Z">
        <w:del w:id="2100" w:author="冯 晓涵" w:date="2021-08-28T16:46:00Z">
          <w:r w:rsidR="006112E9" w:rsidDel="00151056">
            <w:rPr>
              <w:rFonts w:ascii="Tahoma" w:hAnsi="Tahoma" w:cs="Tahoma" w:hint="eastAsia"/>
              <w:sz w:val="22"/>
            </w:rPr>
            <w:delText>for</w:delText>
          </w:r>
          <w:r w:rsidR="006112E9" w:rsidDel="00151056">
            <w:rPr>
              <w:rFonts w:ascii="Tahoma" w:hAnsi="Tahoma" w:cs="Tahoma"/>
              <w:sz w:val="22"/>
            </w:rPr>
            <w:delText xml:space="preserve"> </w:delText>
          </w:r>
          <w:r w:rsidR="006112E9" w:rsidDel="00151056">
            <w:rPr>
              <w:rFonts w:ascii="Tahoma" w:hAnsi="Tahoma" w:cs="Tahoma" w:hint="eastAsia"/>
              <w:sz w:val="22"/>
            </w:rPr>
            <w:delText>rural</w:delText>
          </w:r>
          <w:r w:rsidR="006112E9" w:rsidDel="00151056">
            <w:rPr>
              <w:rFonts w:ascii="Tahoma" w:hAnsi="Tahoma" w:cs="Tahoma"/>
              <w:sz w:val="22"/>
            </w:rPr>
            <w:delText xml:space="preserve"> </w:delText>
          </w:r>
          <w:r w:rsidR="006112E9" w:rsidDel="00151056">
            <w:rPr>
              <w:rFonts w:ascii="Tahoma" w:hAnsi="Tahoma" w:cs="Tahoma" w:hint="eastAsia"/>
              <w:sz w:val="22"/>
            </w:rPr>
            <w:delText>areas</w:delText>
          </w:r>
          <w:r w:rsidR="006112E9" w:rsidDel="00151056">
            <w:rPr>
              <w:rFonts w:ascii="Tahoma" w:hAnsi="Tahoma" w:cs="Tahoma"/>
              <w:sz w:val="22"/>
            </w:rPr>
            <w:delText xml:space="preserve"> </w:delText>
          </w:r>
          <w:r w:rsidR="006112E9" w:rsidDel="00151056">
            <w:rPr>
              <w:rFonts w:ascii="Tahoma" w:hAnsi="Tahoma" w:cs="Tahoma" w:hint="eastAsia"/>
              <w:sz w:val="22"/>
            </w:rPr>
            <w:delText>to</w:delText>
          </w:r>
          <w:r w:rsidR="006112E9" w:rsidDel="00151056">
            <w:rPr>
              <w:rFonts w:ascii="Tahoma" w:hAnsi="Tahoma" w:cs="Tahoma"/>
              <w:sz w:val="22"/>
            </w:rPr>
            <w:delText xml:space="preserve"> </w:delText>
          </w:r>
          <w:r w:rsidR="006112E9" w:rsidDel="00151056">
            <w:rPr>
              <w:rFonts w:ascii="Tahoma" w:hAnsi="Tahoma" w:cs="Tahoma" w:hint="eastAsia"/>
              <w:sz w:val="22"/>
            </w:rPr>
            <w:delText>have</w:delText>
          </w:r>
          <w:r w:rsidR="006112E9" w:rsidDel="00151056">
            <w:rPr>
              <w:rFonts w:ascii="Tahoma" w:hAnsi="Tahoma" w:cs="Tahoma"/>
              <w:sz w:val="22"/>
            </w:rPr>
            <w:delText xml:space="preserve"> </w:delText>
          </w:r>
          <w:r w:rsidR="006112E9" w:rsidDel="00151056">
            <w:rPr>
              <w:rFonts w:ascii="Tahoma" w:hAnsi="Tahoma" w:cs="Tahoma" w:hint="eastAsia"/>
              <w:sz w:val="22"/>
            </w:rPr>
            <w:delText>deprivation</w:delText>
          </w:r>
          <w:r w:rsidR="006112E9" w:rsidDel="00151056">
            <w:rPr>
              <w:rFonts w:ascii="Tahoma" w:hAnsi="Tahoma" w:cs="Tahoma"/>
              <w:sz w:val="22"/>
            </w:rPr>
            <w:delText xml:space="preserve"> </w:delText>
          </w:r>
          <w:r w:rsidR="006112E9" w:rsidDel="00151056">
            <w:rPr>
              <w:rFonts w:ascii="Tahoma" w:hAnsi="Tahoma" w:cs="Tahoma" w:hint="eastAsia"/>
              <w:sz w:val="22"/>
            </w:rPr>
            <w:delText>domains</w:delText>
          </w:r>
          <w:r w:rsidR="006112E9" w:rsidDel="00151056">
            <w:rPr>
              <w:rFonts w:ascii="Tahoma" w:hAnsi="Tahoma" w:cs="Tahoma"/>
              <w:sz w:val="22"/>
            </w:rPr>
            <w:delText xml:space="preserve"> </w:delText>
          </w:r>
        </w:del>
      </w:ins>
      <w:ins w:id="2101" w:author="LI Junjie" w:date="2021-08-28T15:38:00Z">
        <w:del w:id="2102" w:author="冯 晓涵" w:date="2021-08-28T16:46:00Z">
          <w:r w:rsidR="006112E9" w:rsidRPr="006112E9" w:rsidDel="00151056">
            <w:rPr>
              <w:rFonts w:ascii="Tahoma" w:hAnsi="Tahoma" w:cs="Tahoma"/>
              <w:sz w:val="22"/>
            </w:rPr>
            <w:delText>simultaneously</w:delText>
          </w:r>
          <w:r w:rsidR="006112E9" w:rsidDel="00151056">
            <w:rPr>
              <w:rFonts w:ascii="Tahoma" w:hAnsi="Tahoma" w:cs="Tahoma" w:hint="eastAsia"/>
              <w:sz w:val="22"/>
            </w:rPr>
            <w:delText>.</w:delText>
          </w:r>
          <w:r w:rsidR="006112E9" w:rsidDel="00151056">
            <w:rPr>
              <w:rFonts w:ascii="Tahoma" w:hAnsi="Tahoma" w:cs="Tahoma"/>
              <w:sz w:val="22"/>
            </w:rPr>
            <w:delText xml:space="preserve"> </w:delText>
          </w:r>
        </w:del>
      </w:ins>
      <w:ins w:id="2103" w:author="LI Junjie" w:date="2021-08-28T15:39:00Z">
        <w:del w:id="2104" w:author="冯 晓涵" w:date="2021-08-28T16:46:00Z">
          <w:r w:rsidR="006112E9" w:rsidDel="00151056">
            <w:rPr>
              <w:rFonts w:ascii="Tahoma" w:hAnsi="Tahoma" w:cs="Tahoma"/>
              <w:sz w:val="22"/>
            </w:rPr>
            <w:fldChar w:fldCharType="begin" w:fldLock="1"/>
          </w:r>
          <w:r w:rsidR="006112E9" w:rsidDel="00151056">
            <w:rPr>
              <w:rFonts w:ascii="Tahoma" w:hAnsi="Tahoma" w:cs="Tahoma"/>
              <w:sz w:val="22"/>
            </w:rPr>
            <w:delInstrText>ADDIN CSL_CITATION {"citationItems":[{"id":"ITEM-1","itemData":{"DOI":"10.1016/j.aap.2004.07.002","abstract":"This paper analyses child pedestrian casualties in England, focusing on the influence of socioeconomic deprivation. It develops an area-based model of pedestrian casualties and presents estimates based on data for the English wards. The results detect an association between increased deprivation and higher numbers of pedestrian casualties across England. The deprivation effect is strong both for all child casualties and for children killed or seriously injured. Estimates for adult casualties also reveal a positive and significant association with increasing deprivation, but the magnitude of the effect is smaller than for children. The paper concludes by outlining some of the implications of the research.","author":[{"dropping-particle":"","family":"Graham","given":"Daniel","non-dropping-particle":"","parse-names":false,"suffix":""},{"dropping-particle":"","family":"Glaister","given":"Stephen","non-dropping-particle":"","parse-names":false,"suffix":""},{"dropping-particle":"","family":"Anderson","given":"Richard","non-dropping-particle":"","parse-names":false,"suffix":""}],"container-title":"Accident Analysis and Prevention","id":"ITEM-1","issued":{"date-parts":[["2005"]]},"page":"125-135","title":"The effects of area deprivation on the incidence of child and adult pedestrian casualties in England","type":"article-journal","volume":"37"},"uris":["http://www.mendeley.com/documents/?uuid=ca9f4788-3a95-4416-8f65-a24027f0df1f"]}],"mendeley":{"formattedCitation":"(Graham, Glaister and Anderson, 2005)","manualFormatting":"Graham, Glaister and Anderson (2005)","plainTextFormattedCitation":"(Graham, Glaister and Anderson, 2005)","previouslyFormattedCitation":"(Graham, Glaister and Anderson, 2005)"},"properties":{"noteIndex":0},"schema":"https://github.com/citation-style-language/schema/raw/master/csl-citation.json"}</w:delInstrText>
          </w:r>
          <w:r w:rsidR="006112E9" w:rsidDel="00151056">
            <w:rPr>
              <w:rFonts w:ascii="Tahoma" w:hAnsi="Tahoma" w:cs="Tahoma"/>
              <w:sz w:val="22"/>
            </w:rPr>
            <w:fldChar w:fldCharType="separate"/>
          </w:r>
          <w:r w:rsidR="006112E9" w:rsidRPr="002C3C8A" w:rsidDel="00151056">
            <w:rPr>
              <w:rFonts w:ascii="Tahoma" w:hAnsi="Tahoma" w:cs="Tahoma"/>
              <w:sz w:val="22"/>
            </w:rPr>
            <w:delText>Graham, Glaister and Anderson (2005)</w:delText>
          </w:r>
          <w:r w:rsidR="006112E9" w:rsidDel="00151056">
            <w:rPr>
              <w:rFonts w:ascii="Tahoma" w:hAnsi="Tahoma" w:cs="Tahoma"/>
              <w:sz w:val="22"/>
            </w:rPr>
            <w:fldChar w:fldCharType="end"/>
          </w:r>
          <w:r w:rsidR="006112E9" w:rsidDel="00151056">
            <w:rPr>
              <w:rFonts w:ascii="Tahoma" w:hAnsi="Tahoma" w:cs="Tahoma"/>
              <w:sz w:val="22"/>
            </w:rPr>
            <w:delText xml:space="preserve"> claimed a positive relation between </w:delText>
          </w:r>
        </w:del>
      </w:ins>
      <w:ins w:id="2105" w:author="LI Junjie" w:date="2021-08-28T15:40:00Z">
        <w:del w:id="2106" w:author="冯 晓涵" w:date="2021-08-28T16:46:00Z">
          <w:r w:rsidR="006112E9" w:rsidDel="00151056">
            <w:rPr>
              <w:rFonts w:ascii="Tahoma" w:hAnsi="Tahoma" w:cs="Tahoma"/>
              <w:sz w:val="22"/>
            </w:rPr>
            <w:delText>living environment deprivation</w:delText>
          </w:r>
        </w:del>
      </w:ins>
      <w:ins w:id="2107" w:author="LI Junjie" w:date="2021-08-28T15:39:00Z">
        <w:del w:id="2108" w:author="冯 晓涵" w:date="2021-08-28T16:46:00Z">
          <w:r w:rsidR="006112E9" w:rsidRPr="002C3C8A" w:rsidDel="00151056">
            <w:rPr>
              <w:rFonts w:ascii="Tahoma" w:hAnsi="Tahoma" w:cs="Tahoma"/>
              <w:sz w:val="22"/>
            </w:rPr>
            <w:delText xml:space="preserve"> </w:delText>
          </w:r>
          <w:r w:rsidR="006112E9" w:rsidDel="00151056">
            <w:rPr>
              <w:rFonts w:ascii="Tahoma" w:hAnsi="Tahoma" w:cs="Tahoma"/>
              <w:sz w:val="22"/>
            </w:rPr>
            <w:delText xml:space="preserve">and income </w:delText>
          </w:r>
          <w:r w:rsidR="006112E9" w:rsidRPr="002C3C8A" w:rsidDel="00151056">
            <w:rPr>
              <w:rFonts w:ascii="Tahoma" w:hAnsi="Tahoma" w:cs="Tahoma"/>
              <w:sz w:val="22"/>
            </w:rPr>
            <w:delText>deprivation</w:delText>
          </w:r>
          <w:r w:rsidR="006112E9" w:rsidDel="00151056">
            <w:rPr>
              <w:rFonts w:ascii="Tahoma" w:hAnsi="Tahoma" w:cs="Tahoma"/>
              <w:sz w:val="22"/>
            </w:rPr>
            <w:delText xml:space="preserve"> </w:delText>
          </w:r>
          <w:r w:rsidR="006112E9" w:rsidRPr="002C3C8A" w:rsidDel="00151056">
            <w:rPr>
              <w:rFonts w:ascii="Tahoma" w:hAnsi="Tahoma" w:cs="Tahoma"/>
              <w:sz w:val="22"/>
            </w:rPr>
            <w:delText>across England</w:delText>
          </w:r>
          <w:r w:rsidR="006112E9" w:rsidDel="00151056">
            <w:rPr>
              <w:rFonts w:ascii="Tahoma" w:hAnsi="Tahoma" w:cs="Tahoma"/>
              <w:sz w:val="22"/>
            </w:rPr>
            <w:delText>.</w:delText>
          </w:r>
        </w:del>
      </w:ins>
      <w:ins w:id="2109" w:author="LI Junjie" w:date="2021-08-28T15:42:00Z">
        <w:del w:id="2110" w:author="冯 晓涵" w:date="2021-08-28T16:46:00Z">
          <w:r w:rsidR="00A16F62" w:rsidDel="00151056">
            <w:rPr>
              <w:rFonts w:ascii="Tahoma" w:hAnsi="Tahoma" w:cs="Tahoma"/>
              <w:sz w:val="22"/>
            </w:rPr>
            <w:delText xml:space="preserve"> </w:delText>
          </w:r>
        </w:del>
      </w:ins>
      <w:ins w:id="2111" w:author="LI Junjie" w:date="2021-08-28T15:44:00Z">
        <w:del w:id="2112" w:author="冯 晓涵" w:date="2021-08-28T16:46:00Z">
          <w:r w:rsidR="00A16F62" w:rsidRPr="0039436E" w:rsidDel="00151056">
            <w:rPr>
              <w:rFonts w:ascii="Tahoma" w:hAnsi="Tahoma" w:cs="Tahoma"/>
              <w:sz w:val="22"/>
            </w:rPr>
            <w:delText>Milojevic et al. (2017</w:delText>
          </w:r>
          <w:r w:rsidR="00A16F62" w:rsidDel="00151056">
            <w:rPr>
              <w:rFonts w:ascii="Tahoma" w:hAnsi="Tahoma" w:cs="Tahoma"/>
              <w:sz w:val="22"/>
            </w:rPr>
            <w:delText>) indicated th</w:delText>
          </w:r>
        </w:del>
      </w:ins>
      <w:ins w:id="2113" w:author="LI Junjie" w:date="2021-08-28T15:45:00Z">
        <w:del w:id="2114" w:author="冯 晓涵" w:date="2021-08-28T16:46:00Z">
          <w:r w:rsidR="00A16F62" w:rsidDel="00151056">
            <w:rPr>
              <w:rFonts w:ascii="Tahoma" w:hAnsi="Tahoma" w:cs="Tahoma"/>
              <w:sz w:val="22"/>
            </w:rPr>
            <w:delText>at poor air quality (living environment deprivation)</w:delText>
          </w:r>
        </w:del>
      </w:ins>
      <w:ins w:id="2115" w:author="LI Junjie" w:date="2021-08-28T15:44:00Z">
        <w:del w:id="2116" w:author="冯 晓涵" w:date="2021-08-28T16:46:00Z">
          <w:r w:rsidR="00A16F62" w:rsidDel="00151056">
            <w:rPr>
              <w:rFonts w:ascii="Tahoma" w:hAnsi="Tahoma" w:cs="Tahoma"/>
              <w:sz w:val="22"/>
            </w:rPr>
            <w:delText xml:space="preserve"> </w:delText>
          </w:r>
        </w:del>
      </w:ins>
      <w:ins w:id="2117" w:author="LI Junjie" w:date="2021-08-28T15:45:00Z">
        <w:del w:id="2118" w:author="冯 晓涵" w:date="2021-08-28T16:46:00Z">
          <w:r w:rsidR="00A16F62" w:rsidDel="00151056">
            <w:rPr>
              <w:rFonts w:ascii="Tahoma" w:hAnsi="Tahoma" w:cs="Tahoma"/>
              <w:sz w:val="22"/>
            </w:rPr>
            <w:delText xml:space="preserve"> is </w:delText>
          </w:r>
        </w:del>
      </w:ins>
      <w:ins w:id="2119" w:author="LI Junjie" w:date="2021-08-28T15:44:00Z">
        <w:del w:id="2120" w:author="冯 晓涵" w:date="2021-08-28T16:46:00Z">
          <w:r w:rsidR="00A16F62" w:rsidDel="00151056">
            <w:rPr>
              <w:rFonts w:ascii="Tahoma" w:hAnsi="Tahoma" w:cs="Tahoma"/>
              <w:sz w:val="22"/>
            </w:rPr>
            <w:delText>relative</w:delText>
          </w:r>
        </w:del>
      </w:ins>
      <w:ins w:id="2121" w:author="LI Junjie" w:date="2021-08-28T15:45:00Z">
        <w:del w:id="2122" w:author="冯 晓涵" w:date="2021-08-28T16:46:00Z">
          <w:r w:rsidR="00A16F62" w:rsidDel="00151056">
            <w:rPr>
              <w:rFonts w:ascii="Tahoma" w:hAnsi="Tahoma" w:cs="Tahoma"/>
              <w:sz w:val="22"/>
            </w:rPr>
            <w:delText xml:space="preserve"> to </w:delText>
          </w:r>
        </w:del>
      </w:ins>
      <w:ins w:id="2123" w:author="LI Junjie" w:date="2021-08-28T15:46:00Z">
        <w:del w:id="2124" w:author="冯 晓涵" w:date="2021-08-28T16:46:00Z">
          <w:r w:rsidR="00A16F62" w:rsidDel="00151056">
            <w:rPr>
              <w:rFonts w:ascii="Tahoma" w:hAnsi="Tahoma" w:cs="Tahoma"/>
              <w:sz w:val="22"/>
            </w:rPr>
            <w:delText>health deprivation in the long run.</w:delText>
          </w:r>
        </w:del>
      </w:ins>
      <w:ins w:id="2125" w:author="LI Junjie" w:date="2021-08-28T15:49:00Z">
        <w:del w:id="2126" w:author="冯 晓涵" w:date="2021-08-28T16:46:00Z">
          <w:r w:rsidR="00A16F62" w:rsidDel="00151056">
            <w:rPr>
              <w:rFonts w:ascii="Tahoma" w:hAnsi="Tahoma" w:cs="Tahoma"/>
              <w:sz w:val="22"/>
            </w:rPr>
            <w:delText xml:space="preserve"> Education deprivation and income deprivation </w:delText>
          </w:r>
        </w:del>
      </w:ins>
      <w:ins w:id="2127" w:author="LI Junjie" w:date="2021-08-28T15:50:00Z">
        <w:del w:id="2128" w:author="冯 晓涵" w:date="2021-08-28T16:46:00Z">
          <w:r w:rsidR="00A16F62" w:rsidDel="00151056">
            <w:rPr>
              <w:rFonts w:ascii="Tahoma" w:hAnsi="Tahoma" w:cs="Tahoma"/>
              <w:sz w:val="22"/>
            </w:rPr>
            <w:delText>affect each other (</w:delText>
          </w:r>
          <w:r w:rsidR="00A16F62" w:rsidRPr="00025D98" w:rsidDel="00151056">
            <w:rPr>
              <w:rFonts w:ascii="Tahoma" w:hAnsi="Tahoma" w:cs="Tahoma"/>
              <w:sz w:val="22"/>
            </w:rPr>
            <w:delText>Rafique and Khawaja 2020)</w:delText>
          </w:r>
          <w:r w:rsidR="00A16F62" w:rsidDel="00151056">
            <w:rPr>
              <w:rFonts w:ascii="Tahoma" w:hAnsi="Tahoma" w:cs="Tahoma"/>
              <w:sz w:val="22"/>
            </w:rPr>
            <w:delText>.</w:delText>
          </w:r>
        </w:del>
      </w:ins>
      <w:bookmarkStart w:id="2129" w:name="_Toc81214167"/>
      <w:bookmarkEnd w:id="2129"/>
    </w:p>
    <w:p w14:paraId="1BBBEFEC" w14:textId="1605E5C0" w:rsidR="009A425B" w:rsidDel="00151056" w:rsidRDefault="00CF4FDA" w:rsidP="00B47067">
      <w:pPr>
        <w:spacing w:before="156"/>
        <w:rPr>
          <w:del w:id="2130" w:author="冯 晓涵" w:date="2021-08-28T16:46:00Z"/>
          <w:rFonts w:ascii="Tahoma" w:hAnsi="Tahoma" w:cs="Tahoma"/>
          <w:sz w:val="22"/>
        </w:rPr>
      </w:pPr>
      <w:del w:id="2131" w:author="冯 晓涵" w:date="2021-08-28T16:46:00Z">
        <w:r w:rsidDel="00151056">
          <w:rPr>
            <w:rFonts w:ascii="Tahoma" w:hAnsi="Tahoma" w:cs="Tahoma"/>
            <w:sz w:val="22"/>
          </w:rPr>
          <w:fldChar w:fldCharType="begin" w:fldLock="1"/>
        </w:r>
        <w:r w:rsidR="00B8428B" w:rsidRPr="00A2161E" w:rsidDel="00151056">
          <w:rPr>
            <w:rFonts w:ascii="Tahoma" w:hAnsi="Tahoma" w:cs="Tahoma"/>
            <w:sz w:val="22"/>
          </w:rPr>
          <w:delInstrText>ADDIN CSL_CITATION {"citationItems":[{"id":"ITEM-1","itemData":{"DOI":"10.1016/j.aap.2004.07.002","abstract":"This paper analyses child pedestrian casualties in England, focusing on the influence of socioeconomic deprivation. It develops an area-based model of pedestrian casualties and presents estimates based on data for the English wards. The results detect an association between increased deprivation and higher numbers of pedestrian casualties across England. The deprivation effect is strong both for all child casualties and for children killed or seriously injured. Estimates for adult casualties also reveal a positive and significant association with increasing deprivation, but the magnitude of the effect is smaller than for children. The paper concludes by outlining some of the implications of the research.","author":[{"dropping-particle":"","family":"Graham","given":"Daniel","non-dropping-particle":"","parse-names":false,"suffix":""},{"dropping-particle":"","family":"Glaister","given":"Stephen","non-dropping-particle":"","parse-names":false,"suffix":""},{"dropping-particle":"","family":"Anderson","given":"Richard","non-dropping-particle":"","parse-names":false,"suffix":""}],"container-title":"Accident Analysis and Prevention","id":"ITEM-1","issued":{"date-parts":[["2005"]]},"page":"125-135","title":"The effects of area deprivation on the incidence of child and adult pedestrian casualties in England","type":"article-journal","volume":"37"},"uris":["http://www.mendeley.com/documents/?uuid=ca9f4788-3a95-4416-8f65-a24027f0df1f"]}],"mendeley":{"formattedCitation":"(Graham, Glaister and Anderson, 2005)","manualFormatting":"Graham, Glaister and Anderson (2005)","plainTextFormattedCitation":"(Graham, Glaister and Anderson, 2005)","previouslyFormattedCitation":"(Graham, Glaister and Anderson, 2005)"},"properties":{"noteIndex":0},"schema":"https://github.com/citation-style-language/schema/raw/master/csl-citation.json"}</w:delInstrText>
        </w:r>
        <w:r w:rsidDel="00151056">
          <w:rPr>
            <w:rFonts w:ascii="Tahoma" w:hAnsi="Tahoma" w:cs="Tahoma"/>
            <w:sz w:val="22"/>
          </w:rPr>
          <w:fldChar w:fldCharType="separate"/>
        </w:r>
        <w:r w:rsidRPr="002C3C8A" w:rsidDel="00151056">
          <w:rPr>
            <w:rFonts w:ascii="Tahoma" w:hAnsi="Tahoma" w:cs="Tahoma"/>
            <w:sz w:val="22"/>
          </w:rPr>
          <w:delText>Graham, Glaister and Anderson (2005)</w:delText>
        </w:r>
        <w:r w:rsidDel="00151056">
          <w:rPr>
            <w:rFonts w:ascii="Tahoma" w:hAnsi="Tahoma" w:cs="Tahoma"/>
            <w:sz w:val="22"/>
          </w:rPr>
          <w:fldChar w:fldCharType="end"/>
        </w:r>
        <w:r w:rsidDel="00151056">
          <w:rPr>
            <w:rFonts w:ascii="Tahoma" w:hAnsi="Tahoma" w:cs="Tahoma"/>
            <w:sz w:val="22"/>
          </w:rPr>
          <w:delText xml:space="preserve"> claimed a positive relation between </w:delText>
        </w:r>
        <w:r w:rsidRPr="002C3C8A" w:rsidDel="00151056">
          <w:rPr>
            <w:rFonts w:ascii="Tahoma" w:hAnsi="Tahoma" w:cs="Tahoma"/>
            <w:sz w:val="22"/>
          </w:rPr>
          <w:delText xml:space="preserve">pedestrian casualties </w:delText>
        </w:r>
        <w:r w:rsidR="00C17A05" w:rsidDel="00151056">
          <w:rPr>
            <w:rFonts w:ascii="Tahoma" w:hAnsi="Tahoma" w:cs="Tahoma"/>
            <w:sz w:val="22"/>
          </w:rPr>
          <w:delText xml:space="preserve">and </w:delText>
        </w:r>
        <w:r w:rsidR="00C17A05" w:rsidRPr="002C3C8A" w:rsidDel="00151056">
          <w:rPr>
            <w:rFonts w:ascii="Tahoma" w:hAnsi="Tahoma" w:cs="Tahoma"/>
            <w:sz w:val="22"/>
          </w:rPr>
          <w:delText>deprivation</w:delText>
        </w:r>
        <w:r w:rsidR="00C17A05" w:rsidDel="00151056">
          <w:rPr>
            <w:rFonts w:ascii="Tahoma" w:hAnsi="Tahoma" w:cs="Tahoma"/>
            <w:sz w:val="22"/>
          </w:rPr>
          <w:delText xml:space="preserve"> </w:delText>
        </w:r>
        <w:r w:rsidRPr="002C3C8A" w:rsidDel="00151056">
          <w:rPr>
            <w:rFonts w:ascii="Tahoma" w:hAnsi="Tahoma" w:cs="Tahoma"/>
            <w:sz w:val="22"/>
          </w:rPr>
          <w:delText>across England</w:delText>
        </w:r>
        <w:r w:rsidR="00C17A05" w:rsidDel="00151056">
          <w:rPr>
            <w:rFonts w:ascii="Tahoma" w:hAnsi="Tahoma" w:cs="Tahoma"/>
            <w:sz w:val="22"/>
          </w:rPr>
          <w:delText xml:space="preserve">. </w:delText>
        </w:r>
        <w:r w:rsidR="00C17A05" w:rsidRPr="00C17A05" w:rsidDel="00151056">
          <w:rPr>
            <w:rFonts w:ascii="Tahoma" w:hAnsi="Tahoma" w:cs="Tahoma"/>
            <w:sz w:val="22"/>
          </w:rPr>
          <w:delText>Th</w:delText>
        </w:r>
        <w:r w:rsidR="00C17A05" w:rsidDel="00151056">
          <w:rPr>
            <w:rFonts w:ascii="Tahoma" w:hAnsi="Tahoma" w:cs="Tahoma"/>
            <w:sz w:val="22"/>
          </w:rPr>
          <w:delText>is can be explained that deprived rural</w:delText>
        </w:r>
        <w:r w:rsidR="00C17A05" w:rsidRPr="00C17A05" w:rsidDel="00151056">
          <w:rPr>
            <w:rFonts w:ascii="Tahoma" w:hAnsi="Tahoma" w:cs="Tahoma"/>
            <w:sz w:val="22"/>
          </w:rPr>
          <w:delText xml:space="preserve"> areas may exist hazardous driving environment</w:delText>
        </w:r>
        <w:r w:rsidR="00B1209D" w:rsidDel="00151056">
          <w:rPr>
            <w:rFonts w:ascii="Tahoma" w:hAnsi="Tahoma" w:cs="Tahoma"/>
            <w:sz w:val="22"/>
          </w:rPr>
          <w:delText>s</w:delText>
        </w:r>
        <w:r w:rsidR="00C17A05" w:rsidRPr="00C17A05" w:rsidDel="00151056">
          <w:rPr>
            <w:rFonts w:ascii="Tahoma" w:hAnsi="Tahoma" w:cs="Tahoma"/>
            <w:sz w:val="22"/>
          </w:rPr>
          <w:delText xml:space="preserve"> and cultures of dangerous driving behavior from the geographical distribution of road traffic crash </w:delText>
        </w:r>
        <w:r w:rsidR="00C17A05" w:rsidDel="00151056">
          <w:rPr>
            <w:rFonts w:ascii="Tahoma" w:hAnsi="Tahoma" w:cs="Tahoma"/>
            <w:sz w:val="22"/>
          </w:rPr>
          <w:delText xml:space="preserve">analysis </w:delText>
        </w:r>
        <w:r w:rsidR="00C17A05" w:rsidRPr="00C17A05" w:rsidDel="00151056">
          <w:rPr>
            <w:rFonts w:ascii="Tahoma" w:hAnsi="Tahoma" w:cs="Tahoma"/>
            <w:sz w:val="22"/>
          </w:rPr>
          <w:delText>conducted by Haynes et al. (2005)</w:delText>
        </w:r>
        <w:r w:rsidR="00C17A05" w:rsidDel="00151056">
          <w:rPr>
            <w:rFonts w:ascii="Tahoma" w:hAnsi="Tahoma" w:cs="Tahoma"/>
            <w:sz w:val="22"/>
          </w:rPr>
          <w:delText>. Poor outdoor living environment caused by it could be weaken</w:delText>
        </w:r>
        <w:r w:rsidR="00B1209D" w:rsidDel="00151056">
          <w:rPr>
            <w:rFonts w:ascii="Tahoma" w:hAnsi="Tahoma" w:cs="Tahoma"/>
            <w:sz w:val="22"/>
          </w:rPr>
          <w:delText>ed</w:delText>
        </w:r>
        <w:r w:rsidR="00C17A05" w:rsidDel="00151056">
          <w:rPr>
            <w:rFonts w:ascii="Tahoma" w:hAnsi="Tahoma" w:cs="Tahoma"/>
            <w:sz w:val="22"/>
          </w:rPr>
          <w:delText xml:space="preserve"> by intervention. For example, </w:delText>
        </w:r>
        <w:r w:rsidR="00B1209D" w:rsidDel="00151056">
          <w:rPr>
            <w:rFonts w:ascii="Tahoma" w:hAnsi="Tahoma" w:cs="Tahoma"/>
            <w:sz w:val="22"/>
          </w:rPr>
          <w:delText xml:space="preserve">the </w:delText>
        </w:r>
        <w:r w:rsidR="00C17A05" w:rsidDel="00151056">
          <w:rPr>
            <w:rFonts w:ascii="Tahoma" w:hAnsi="Tahoma" w:cs="Tahoma"/>
            <w:sz w:val="22"/>
          </w:rPr>
          <w:delText xml:space="preserve">government there can adopt </w:delText>
        </w:r>
        <w:r w:rsidR="00C17A05" w:rsidRPr="00C17A05" w:rsidDel="00151056">
          <w:rPr>
            <w:rFonts w:ascii="Tahoma" w:hAnsi="Tahoma" w:cs="Tahoma"/>
            <w:sz w:val="22"/>
          </w:rPr>
          <w:delText>publicity-based measures</w:delText>
        </w:r>
        <w:r w:rsidR="00C17A05" w:rsidDel="00151056">
          <w:rPr>
            <w:rFonts w:ascii="Tahoma" w:hAnsi="Tahoma" w:cs="Tahoma"/>
            <w:sz w:val="22"/>
          </w:rPr>
          <w:delText xml:space="preserve"> or increase the level of </w:delText>
        </w:r>
        <w:r w:rsidR="00C17A05" w:rsidRPr="00C17A05" w:rsidDel="00151056">
          <w:rPr>
            <w:rFonts w:ascii="Tahoma" w:hAnsi="Tahoma" w:cs="Tahoma"/>
            <w:sz w:val="22"/>
          </w:rPr>
          <w:delText>enforcement</w:delText>
        </w:r>
        <w:r w:rsidR="00C17A05" w:rsidDel="00151056">
          <w:rPr>
            <w:rFonts w:ascii="Tahoma" w:hAnsi="Tahoma" w:cs="Tahoma"/>
            <w:sz w:val="22"/>
          </w:rPr>
          <w:delText xml:space="preserve">. </w:delText>
        </w:r>
      </w:del>
      <w:del w:id="2132" w:author="冯 晓涵" w:date="2021-08-30T00:44:00Z">
        <w:r w:rsidR="005E205A" w:rsidRPr="005E205A" w:rsidDel="00A2161E">
          <w:rPr>
            <w:rFonts w:ascii="Tahoma" w:hAnsi="Tahoma" w:cs="Tahoma"/>
            <w:sz w:val="22"/>
          </w:rPr>
          <w:delText>Air is moving, so the level of air pollution would not change significantly in nearby rural and urban areas. Nevertheless, there are differentials in exposure to poor air quality.</w:delText>
        </w:r>
        <w:r w:rsidR="0039436E" w:rsidDel="00A2161E">
          <w:rPr>
            <w:rFonts w:ascii="Tahoma" w:hAnsi="Tahoma" w:cs="Tahoma"/>
            <w:sz w:val="22"/>
          </w:rPr>
          <w:delText xml:space="preserve"> </w:delText>
        </w:r>
        <w:r w:rsidR="0039436E" w:rsidRPr="0039436E" w:rsidDel="00A2161E">
          <w:rPr>
            <w:rFonts w:ascii="Tahoma" w:hAnsi="Tahoma" w:cs="Tahoma"/>
            <w:sz w:val="22"/>
          </w:rPr>
          <w:delText>Milojevic et al. (2017</w:delText>
        </w:r>
        <w:r w:rsidR="0039436E" w:rsidDel="00A2161E">
          <w:rPr>
            <w:rFonts w:ascii="Tahoma" w:hAnsi="Tahoma" w:cs="Tahoma"/>
            <w:sz w:val="22"/>
          </w:rPr>
          <w:delText xml:space="preserve">) indicate that although </w:delText>
        </w:r>
        <w:r w:rsidR="00B67595" w:rsidDel="00A2161E">
          <w:rPr>
            <w:rFonts w:ascii="Tahoma" w:hAnsi="Tahoma" w:cs="Tahoma"/>
            <w:sz w:val="22"/>
          </w:rPr>
          <w:delText xml:space="preserve">there is </w:delText>
        </w:r>
        <w:r w:rsidR="00B1209D" w:rsidDel="00A2161E">
          <w:rPr>
            <w:rFonts w:ascii="Tahoma" w:hAnsi="Tahoma" w:cs="Tahoma"/>
            <w:sz w:val="22"/>
          </w:rPr>
          <w:delText xml:space="preserve">a </w:delText>
        </w:r>
        <w:r w:rsidR="0039436E" w:rsidDel="00A2161E">
          <w:rPr>
            <w:rFonts w:ascii="Tahoma" w:hAnsi="Tahoma" w:cs="Tahoma"/>
            <w:sz w:val="22"/>
          </w:rPr>
          <w:delText xml:space="preserve">modest difference in air pollution across </w:delText>
        </w:r>
        <w:r w:rsidR="00B1209D" w:rsidDel="00A2161E">
          <w:rPr>
            <w:rFonts w:ascii="Tahoma" w:hAnsi="Tahoma" w:cs="Tahoma"/>
            <w:sz w:val="22"/>
          </w:rPr>
          <w:delText xml:space="preserve">the </w:delText>
        </w:r>
        <w:r w:rsidR="0039436E" w:rsidDel="00A2161E">
          <w:rPr>
            <w:rFonts w:ascii="Tahoma" w:hAnsi="Tahoma" w:cs="Tahoma"/>
            <w:sz w:val="22"/>
          </w:rPr>
          <w:delText xml:space="preserve">UK, </w:delText>
        </w:r>
        <w:r w:rsidR="00B67595" w:rsidDel="00A2161E">
          <w:rPr>
            <w:rFonts w:ascii="Tahoma" w:hAnsi="Tahoma" w:cs="Tahoma"/>
            <w:sz w:val="22"/>
          </w:rPr>
          <w:delText>“</w:delText>
        </w:r>
        <w:r w:rsidR="0039436E" w:rsidRPr="0039436E" w:rsidDel="00A2161E">
          <w:rPr>
            <w:rFonts w:ascii="Tahoma" w:hAnsi="Tahoma" w:cs="Tahoma"/>
            <w:sz w:val="22"/>
          </w:rPr>
          <w:delText>pollution</w:delText>
        </w:r>
        <w:r w:rsidR="00B1209D" w:rsidDel="00A2161E">
          <w:rPr>
            <w:rFonts w:ascii="Tahoma" w:hAnsi="Tahoma" w:cs="Tahoma"/>
            <w:sz w:val="22"/>
          </w:rPr>
          <w:delText>-</w:delText>
        </w:r>
        <w:r w:rsidR="0039436E" w:rsidRPr="0039436E" w:rsidDel="00A2161E">
          <w:rPr>
            <w:rFonts w:ascii="Tahoma" w:hAnsi="Tahoma" w:cs="Tahoma"/>
            <w:sz w:val="22"/>
          </w:rPr>
          <w:delText>related relative risks are applied to substantial differences in the underlying mortality rates</w:delText>
        </w:r>
        <w:r w:rsidR="00B67595" w:rsidDel="00A2161E">
          <w:rPr>
            <w:rFonts w:ascii="Tahoma" w:hAnsi="Tahoma" w:cs="Tahoma"/>
            <w:sz w:val="22"/>
          </w:rPr>
          <w:delText>”</w:delText>
        </w:r>
        <w:r w:rsidR="0039436E" w:rsidRPr="0039436E" w:rsidDel="00A2161E">
          <w:rPr>
            <w:rFonts w:ascii="Tahoma" w:hAnsi="Tahoma" w:cs="Tahoma"/>
            <w:sz w:val="22"/>
          </w:rPr>
          <w:delText>.</w:delText>
        </w:r>
        <w:r w:rsidR="00B67595" w:rsidDel="00A2161E">
          <w:rPr>
            <w:rFonts w:ascii="Tahoma" w:hAnsi="Tahoma" w:cs="Tahoma"/>
            <w:sz w:val="22"/>
          </w:rPr>
          <w:delText xml:space="preserve"> Thus, the overall improvement of air quality would benefit more on deprived rural areas and</w:delText>
        </w:r>
        <w:r w:rsidR="00B67595" w:rsidRPr="00B67595" w:rsidDel="00A2161E">
          <w:rPr>
            <w:rFonts w:ascii="Tahoma" w:hAnsi="Tahoma" w:cs="Tahoma"/>
            <w:sz w:val="22"/>
          </w:rPr>
          <w:delText xml:space="preserve"> help </w:delText>
        </w:r>
        <w:r w:rsidR="00B67595" w:rsidDel="00A2161E">
          <w:rPr>
            <w:rFonts w:ascii="Tahoma" w:hAnsi="Tahoma" w:cs="Tahoma"/>
            <w:sz w:val="22"/>
          </w:rPr>
          <w:delText>shrink</w:delText>
        </w:r>
        <w:r w:rsidR="00B67595" w:rsidRPr="00B67595" w:rsidDel="00A2161E">
          <w:rPr>
            <w:rFonts w:ascii="Tahoma" w:hAnsi="Tahoma" w:cs="Tahoma"/>
            <w:sz w:val="22"/>
          </w:rPr>
          <w:delText xml:space="preserve"> socioeconomic disparities in health</w:delText>
        </w:r>
        <w:r w:rsidR="00B67595" w:rsidDel="00A2161E">
          <w:rPr>
            <w:rFonts w:ascii="Tahoma" w:hAnsi="Tahoma" w:cs="Tahoma"/>
            <w:sz w:val="22"/>
          </w:rPr>
          <w:delText>.</w:delText>
        </w:r>
        <w:r w:rsidR="00B67595" w:rsidDel="00A2161E">
          <w:rPr>
            <w:rFonts w:ascii="Tahoma" w:hAnsi="Tahoma" w:cs="Tahoma" w:hint="eastAsia"/>
            <w:sz w:val="22"/>
          </w:rPr>
          <w:delText xml:space="preserve"> </w:delText>
        </w:r>
        <w:r w:rsidR="00B67595" w:rsidDel="00A2161E">
          <w:rPr>
            <w:rFonts w:ascii="Tahoma" w:hAnsi="Tahoma" w:cs="Tahoma"/>
            <w:sz w:val="22"/>
          </w:rPr>
          <w:delText xml:space="preserve">For those who are already in bad health or disability, </w:delText>
        </w:r>
        <w:r w:rsidR="00575634" w:rsidDel="00A2161E">
          <w:rPr>
            <w:rFonts w:ascii="Tahoma" w:hAnsi="Tahoma" w:cs="Tahoma"/>
            <w:sz w:val="22"/>
          </w:rPr>
          <w:delText>p</w:delText>
        </w:r>
        <w:r w:rsidR="00575634" w:rsidRPr="00575634" w:rsidDel="00A2161E">
          <w:rPr>
            <w:rFonts w:ascii="Tahoma" w:hAnsi="Tahoma" w:cs="Tahoma"/>
            <w:sz w:val="22"/>
          </w:rPr>
          <w:delText xml:space="preserve">ublic health </w:delText>
        </w:r>
        <w:r w:rsidR="00575634" w:rsidDel="00A2161E">
          <w:rPr>
            <w:rFonts w:ascii="Tahoma" w:hAnsi="Tahoma" w:cs="Tahoma"/>
            <w:sz w:val="22"/>
          </w:rPr>
          <w:delText xml:space="preserve">research should pay attention to reduce discrimination by developing </w:delText>
        </w:r>
        <w:r w:rsidR="00575634" w:rsidRPr="00575634" w:rsidDel="00A2161E">
          <w:rPr>
            <w:rFonts w:ascii="Tahoma" w:hAnsi="Tahoma" w:cs="Tahoma"/>
            <w:sz w:val="22"/>
          </w:rPr>
          <w:delText>programs</w:delText>
        </w:r>
        <w:r w:rsidR="00575634" w:rsidDel="00A2161E">
          <w:rPr>
            <w:rFonts w:ascii="Tahoma" w:hAnsi="Tahoma" w:cs="Tahoma"/>
            <w:sz w:val="22"/>
          </w:rPr>
          <w:delText xml:space="preserve"> and polic</w:delText>
        </w:r>
        <w:r w:rsidR="00B1209D" w:rsidDel="00A2161E">
          <w:rPr>
            <w:rFonts w:ascii="Tahoma" w:hAnsi="Tahoma" w:cs="Tahoma"/>
            <w:sz w:val="22"/>
          </w:rPr>
          <w:delText>ies</w:delText>
        </w:r>
        <w:r w:rsidR="00575634" w:rsidDel="00A2161E">
          <w:rPr>
            <w:rFonts w:ascii="Tahoma" w:hAnsi="Tahoma" w:cs="Tahoma"/>
            <w:sz w:val="22"/>
          </w:rPr>
          <w:delText>.</w:delText>
        </w:r>
      </w:del>
      <w:del w:id="2133" w:author="冯 晓涵" w:date="2021-08-30T01:09:00Z">
        <w:r w:rsidR="00575634" w:rsidDel="00EC7C54">
          <w:rPr>
            <w:rFonts w:ascii="Tahoma" w:hAnsi="Tahoma" w:cs="Tahoma"/>
            <w:sz w:val="22"/>
          </w:rPr>
          <w:delText xml:space="preserve"> </w:delText>
        </w:r>
        <w:r w:rsidR="00B1209D" w:rsidDel="00EC7C54">
          <w:rPr>
            <w:rFonts w:ascii="Tahoma" w:hAnsi="Tahoma" w:cs="Tahoma"/>
            <w:sz w:val="22"/>
          </w:rPr>
          <w:delText>D</w:delText>
        </w:r>
        <w:r w:rsidR="00575634" w:rsidRPr="00575634" w:rsidDel="00EC7C54">
          <w:rPr>
            <w:rFonts w:ascii="Tahoma" w:hAnsi="Tahoma" w:cs="Tahoma"/>
            <w:sz w:val="22"/>
          </w:rPr>
          <w:delText>isability-based discrimination</w:delText>
        </w:r>
        <w:r w:rsidR="00575634" w:rsidDel="00EC7C54">
          <w:rPr>
            <w:rFonts w:ascii="Tahoma" w:hAnsi="Tahoma" w:cs="Tahoma"/>
            <w:sz w:val="22"/>
          </w:rPr>
          <w:delText xml:space="preserve"> is incline</w:delText>
        </w:r>
        <w:r w:rsidR="00B1209D" w:rsidDel="00EC7C54">
          <w:rPr>
            <w:rFonts w:ascii="Tahoma" w:hAnsi="Tahoma" w:cs="Tahoma"/>
            <w:sz w:val="22"/>
          </w:rPr>
          <w:delText>d</w:delText>
        </w:r>
        <w:r w:rsidR="00575634" w:rsidDel="00EC7C54">
          <w:rPr>
            <w:rFonts w:ascii="Tahoma" w:hAnsi="Tahoma" w:cs="Tahoma"/>
            <w:sz w:val="22"/>
          </w:rPr>
          <w:delText xml:space="preserve"> to increase the odds of </w:delText>
        </w:r>
        <w:r w:rsidR="001E171E" w:rsidRPr="00575634" w:rsidDel="00EC7C54">
          <w:rPr>
            <w:rFonts w:ascii="Tahoma" w:hAnsi="Tahoma" w:cs="Tahoma"/>
            <w:sz w:val="22"/>
          </w:rPr>
          <w:delText>psychological distress</w:delText>
        </w:r>
        <w:r w:rsidR="001E171E" w:rsidDel="00EC7C54">
          <w:rPr>
            <w:rFonts w:ascii="Tahoma" w:hAnsi="Tahoma" w:cs="Tahoma"/>
            <w:sz w:val="22"/>
          </w:rPr>
          <w:delText xml:space="preserve"> and be a </w:delText>
        </w:r>
        <w:r w:rsidR="001E171E" w:rsidRPr="001E171E" w:rsidDel="00EC7C54">
          <w:rPr>
            <w:rFonts w:ascii="Tahoma" w:hAnsi="Tahoma" w:cs="Tahoma"/>
            <w:sz w:val="22"/>
          </w:rPr>
          <w:delText>determinant of poorer health outcomes</w:delText>
        </w:r>
        <w:r w:rsidR="001E171E" w:rsidDel="00EC7C54">
          <w:rPr>
            <w:rFonts w:ascii="Tahoma" w:hAnsi="Tahoma" w:cs="Tahoma"/>
            <w:sz w:val="22"/>
          </w:rPr>
          <w:delText xml:space="preserve"> especially for younger </w:delText>
        </w:r>
        <w:r w:rsidR="00DD6599" w:rsidDel="00EC7C54">
          <w:rPr>
            <w:rFonts w:ascii="Tahoma" w:hAnsi="Tahoma" w:cs="Tahoma"/>
            <w:sz w:val="22"/>
          </w:rPr>
          <w:delText>children, and</w:delText>
        </w:r>
        <w:r w:rsidR="001E171E" w:rsidDel="00EC7C54">
          <w:rPr>
            <w:rFonts w:ascii="Tahoma" w:hAnsi="Tahoma" w:cs="Tahoma"/>
            <w:sz w:val="22"/>
          </w:rPr>
          <w:delText xml:space="preserve"> low-income </w:delText>
        </w:r>
        <w:r w:rsidR="00DD6599" w:rsidDel="00EC7C54">
          <w:rPr>
            <w:rFonts w:ascii="Tahoma" w:hAnsi="Tahoma" w:cs="Tahoma"/>
            <w:sz w:val="22"/>
          </w:rPr>
          <w:delText>or unemployed people.</w:delText>
        </w:r>
        <w:r w:rsidR="001E171E" w:rsidDel="00EC7C54">
          <w:rPr>
            <w:rFonts w:ascii="Tahoma" w:hAnsi="Tahoma" w:cs="Tahoma"/>
            <w:sz w:val="22"/>
          </w:rPr>
          <w:delText xml:space="preserve"> </w:delText>
        </w:r>
        <w:r w:rsidR="001E171E" w:rsidDel="00EC7C54">
          <w:rPr>
            <w:rFonts w:ascii="Tahoma" w:hAnsi="Tahoma" w:cs="Tahoma"/>
            <w:sz w:val="22"/>
          </w:rPr>
          <w:fldChar w:fldCharType="begin" w:fldLock="1"/>
        </w:r>
        <w:r w:rsidR="00DD6599" w:rsidDel="00EC7C54">
          <w:rPr>
            <w:rFonts w:ascii="Tahoma" w:hAnsi="Tahoma" w:cs="Tahoma"/>
            <w:sz w:val="22"/>
          </w:rPr>
          <w:delInstrText>ADDIN CSL_CITATION {"citationItems":[{"id":"ITEM-1","itemData":{"DOI":"10.1111/1753-6405.12735","ISSN":"17536405","PMID":"29168323","abstract":"Objective: Among working-age Australian adults with a disability, we assess the association between disability-based discrimination and both overall health and psychological distress. Methods: Using data from the 2015 Australian Bureau of Statistics Survey of Disability, Ageing and Carers we estimated the proportion of working-age women and men (15–64 years) with disability who report disability-based discrimination by socio-demographic characteristics and assessed the association between disability-based discrimination and self-reported health and psychological distress. Results: Nearly 14% of Australians with disability reported disability-based discrimination in the previous year. Disability-based discrimination was more common among people living in more disadvantaged circumstances (unemployed, low income, lower-status occupations), younger people and people born in English-speaking countries. Disability-based discrimination was associated with higher levels of psychological distress (OR: 2.53, 95%CI: 2.11, 3.02) and poorer self-reported health (OR: 1.63, 95%CI: 1.37, 1.95). Conclusion: Disability-based discrimination is a prevalent, important determinant of health for Australians with disability. Implications for public health: Disability-based discrimination is an under-recognised public health problem that is likely to contribute to disability-based health inequities. Public health policy, research and practice needs to concentrate efforts on developing policy and programs that reduce discrimination experienced by Australians with disability.","author":[{"dropping-particle":"","family":"Krnjacki","given":"Lauren","non-dropping-particle":"","parse-names":false,"suffix":""},{"dropping-particle":"","family":"Priest","given":"Naomi","non-dropping-particle":"","parse-names":false,"suffix":""},{"dropping-particle":"","family":"Aitken","given":"Zoe","non-dropping-particle":"","parse-names":false,"suffix":""},{"dropping-particle":"","family":"Emerson","given":"Eric","non-dropping-particle":"","parse-names":false,"suffix":""},{"dropping-particle":"","family":"Llewellyn","given":"Gwynnyth","non-dropping-particle":"","parse-names":false,"suffix":""},{"dropping-particle":"","family":"King","given":"Tania","non-dropping-particle":"","parse-names":false,"suffix":""},{"dropping-particle":"","family":"Kavanagh","given":"Anne","non-dropping-particle":"","parse-names":false,"suffix":""}],"container-title":"Australian and New Zealand Journal of Public Health","id":"ITEM-1","issue":"2","issued":{"date-parts":[["2018"]]},"page":"172-174","title":"Disability-based discrimination and health: findings from an Australian-based population study","type":"article-journal","volume":"42"},"uris":["http://www.mendeley.com/documents/?uuid=1c696c9b-55d9-40c0-96cc-d186605aa201"]}],"mendeley":{"formattedCitation":"(Krnjacki &lt;i&gt;et al.&lt;/i&gt;, 2018)","plainTextFormattedCitation":"(Krnjacki et al., 2018)","previouslyFormattedCitation":"(Krnjacki &lt;i&gt;et al.&lt;/i&gt;, 2018)"},"properties":{"noteIndex":0},"schema":"https://github.com/citation-style-language/schema/raw/master/csl-citation.json"}</w:delInstrText>
        </w:r>
        <w:r w:rsidR="001E171E" w:rsidDel="00EC7C54">
          <w:rPr>
            <w:rFonts w:ascii="Tahoma" w:hAnsi="Tahoma" w:cs="Tahoma"/>
            <w:sz w:val="22"/>
          </w:rPr>
          <w:fldChar w:fldCharType="separate"/>
        </w:r>
        <w:r w:rsidR="001E171E" w:rsidRPr="001E171E" w:rsidDel="00EC7C54">
          <w:rPr>
            <w:rFonts w:ascii="Tahoma" w:hAnsi="Tahoma" w:cs="Tahoma"/>
            <w:sz w:val="22"/>
          </w:rPr>
          <w:delText xml:space="preserve">(Krnjacki </w:delText>
        </w:r>
        <w:r w:rsidR="001E171E" w:rsidRPr="001E171E" w:rsidDel="00EC7C54">
          <w:rPr>
            <w:rFonts w:ascii="Tahoma" w:hAnsi="Tahoma" w:cs="Tahoma"/>
            <w:i/>
            <w:sz w:val="22"/>
          </w:rPr>
          <w:delText>et al.</w:delText>
        </w:r>
        <w:r w:rsidR="001E171E" w:rsidRPr="001E171E" w:rsidDel="00EC7C54">
          <w:rPr>
            <w:rFonts w:ascii="Tahoma" w:hAnsi="Tahoma" w:cs="Tahoma"/>
            <w:sz w:val="22"/>
          </w:rPr>
          <w:delText>, 2018)</w:delText>
        </w:r>
        <w:r w:rsidR="001E171E" w:rsidDel="00EC7C54">
          <w:rPr>
            <w:rFonts w:ascii="Tahoma" w:hAnsi="Tahoma" w:cs="Tahoma"/>
            <w:sz w:val="22"/>
          </w:rPr>
          <w:fldChar w:fldCharType="end"/>
        </w:r>
        <w:r w:rsidR="001E171E" w:rsidDel="00EC7C54">
          <w:rPr>
            <w:rFonts w:ascii="Tahoma" w:hAnsi="Tahoma" w:cs="Tahoma"/>
            <w:sz w:val="22"/>
          </w:rPr>
          <w:delText xml:space="preserve">. What’s worse, people who have </w:delText>
        </w:r>
        <w:r w:rsidR="001E171E" w:rsidRPr="001E171E" w:rsidDel="00EC7C54">
          <w:rPr>
            <w:rFonts w:ascii="Tahoma" w:hAnsi="Tahoma" w:cs="Tahoma"/>
            <w:sz w:val="22"/>
          </w:rPr>
          <w:delText>perceive</w:delText>
        </w:r>
        <w:r w:rsidR="001E171E" w:rsidDel="00EC7C54">
          <w:rPr>
            <w:rFonts w:ascii="Tahoma" w:hAnsi="Tahoma" w:cs="Tahoma"/>
            <w:sz w:val="22"/>
          </w:rPr>
          <w:delText xml:space="preserve">d the </w:delText>
        </w:r>
        <w:r w:rsidR="001E171E" w:rsidRPr="00575634" w:rsidDel="00EC7C54">
          <w:rPr>
            <w:rFonts w:ascii="Tahoma" w:hAnsi="Tahoma" w:cs="Tahoma"/>
            <w:sz w:val="22"/>
          </w:rPr>
          <w:delText>discrimination</w:delText>
        </w:r>
        <w:r w:rsidR="001E171E" w:rsidDel="00EC7C54">
          <w:rPr>
            <w:rFonts w:ascii="Tahoma" w:hAnsi="Tahoma" w:cs="Tahoma"/>
            <w:sz w:val="22"/>
          </w:rPr>
          <w:delText xml:space="preserve"> lean to get poorer </w:delText>
        </w:r>
        <w:r w:rsidR="001E171E" w:rsidRPr="00575634" w:rsidDel="00EC7C54">
          <w:rPr>
            <w:rFonts w:ascii="Tahoma" w:hAnsi="Tahoma" w:cs="Tahoma"/>
            <w:sz w:val="22"/>
          </w:rPr>
          <w:delText xml:space="preserve">economic </w:delText>
        </w:r>
        <w:r w:rsidR="001E171E" w:rsidDel="00EC7C54">
          <w:rPr>
            <w:rFonts w:ascii="Tahoma" w:hAnsi="Tahoma" w:cs="Tahoma"/>
            <w:sz w:val="22"/>
          </w:rPr>
          <w:delText xml:space="preserve">and social </w:delText>
        </w:r>
        <w:r w:rsidR="001E171E" w:rsidRPr="00575634" w:rsidDel="00EC7C54">
          <w:rPr>
            <w:rFonts w:ascii="Tahoma" w:hAnsi="Tahoma" w:cs="Tahoma"/>
            <w:sz w:val="22"/>
          </w:rPr>
          <w:delText>outcomes</w:delText>
        </w:r>
        <w:r w:rsidR="001E171E" w:rsidDel="00EC7C54">
          <w:rPr>
            <w:rFonts w:ascii="Tahoma" w:hAnsi="Tahoma" w:cs="Tahoma"/>
            <w:sz w:val="22"/>
          </w:rPr>
          <w:delText xml:space="preserve">. </w:delText>
        </w:r>
      </w:del>
      <w:del w:id="2134" w:author="冯 晓涵" w:date="2021-08-30T00:26:00Z">
        <w:r w:rsidR="00DD6599" w:rsidDel="000E6855">
          <w:rPr>
            <w:rFonts w:ascii="Tahoma" w:hAnsi="Tahoma" w:cs="Tahoma"/>
            <w:sz w:val="22"/>
          </w:rPr>
          <w:delText xml:space="preserve">Education is also a big deal in </w:delText>
        </w:r>
        <w:r w:rsidR="00781163" w:rsidDel="000E6855">
          <w:rPr>
            <w:rFonts w:ascii="Tahoma" w:hAnsi="Tahoma" w:cs="Tahoma" w:hint="eastAsia"/>
            <w:sz w:val="22"/>
          </w:rPr>
          <w:delText>those</w:delText>
        </w:r>
        <w:r w:rsidR="00781163" w:rsidDel="000E6855">
          <w:rPr>
            <w:rFonts w:ascii="Tahoma" w:hAnsi="Tahoma" w:cs="Tahoma"/>
            <w:sz w:val="22"/>
          </w:rPr>
          <w:delText xml:space="preserve"> suspected </w:delText>
        </w:r>
        <w:r w:rsidR="00DD6599" w:rsidDel="000E6855">
          <w:rPr>
            <w:rFonts w:ascii="Tahoma" w:hAnsi="Tahoma" w:cs="Tahoma"/>
            <w:sz w:val="22"/>
          </w:rPr>
          <w:delText xml:space="preserve">rural areas. </w:delText>
        </w:r>
        <w:r w:rsidR="003F39F3" w:rsidRPr="00025D98" w:rsidDel="000E6855">
          <w:rPr>
            <w:rFonts w:ascii="Tahoma" w:hAnsi="Tahoma" w:cs="Tahoma"/>
            <w:sz w:val="22"/>
          </w:rPr>
          <w:delText xml:space="preserve">Rafique and Khawaja (2020) studied the association between education profile and income in Pakistan. They discovered that the </w:delText>
        </w:r>
        <w:r w:rsidR="009053DB" w:rsidRPr="00025D98" w:rsidDel="000E6855">
          <w:rPr>
            <w:rFonts w:ascii="Tahoma" w:hAnsi="Tahoma" w:cs="Tahoma"/>
            <w:sz w:val="22"/>
          </w:rPr>
          <w:delText>failure to raise 50% to at least primary education level from the uneducated population bring</w:delText>
        </w:r>
        <w:r w:rsidR="00B1209D" w:rsidDel="000E6855">
          <w:rPr>
            <w:rFonts w:ascii="Tahoma" w:hAnsi="Tahoma" w:cs="Tahoma"/>
            <w:sz w:val="22"/>
          </w:rPr>
          <w:delText>s</w:delText>
        </w:r>
        <w:r w:rsidR="009053DB" w:rsidRPr="00025D98" w:rsidDel="000E6855">
          <w:rPr>
            <w:rFonts w:ascii="Tahoma" w:hAnsi="Tahoma" w:cs="Tahoma"/>
            <w:sz w:val="22"/>
          </w:rPr>
          <w:delText xml:space="preserve"> a potential income loss of PKR 251 billion</w:delText>
        </w:r>
        <w:r w:rsidR="00BD7379" w:rsidRPr="00025D98" w:rsidDel="000E6855">
          <w:rPr>
            <w:rFonts w:ascii="Tahoma" w:hAnsi="Tahoma" w:cs="Tahoma"/>
            <w:sz w:val="22"/>
          </w:rPr>
          <w:delText xml:space="preserve">. Moreover, they </w:delText>
        </w:r>
        <w:r w:rsidR="009053DB" w:rsidRPr="00025D98" w:rsidDel="000E6855">
          <w:rPr>
            <w:rFonts w:ascii="Tahoma" w:hAnsi="Tahoma" w:cs="Tahoma"/>
            <w:sz w:val="22"/>
          </w:rPr>
          <w:delText xml:space="preserve">highlighted the importance </w:delText>
        </w:r>
        <w:r w:rsidR="00BD7379" w:rsidRPr="00025D98" w:rsidDel="000E6855">
          <w:rPr>
            <w:rFonts w:ascii="Tahoma" w:hAnsi="Tahoma" w:cs="Tahoma"/>
            <w:sz w:val="22"/>
          </w:rPr>
          <w:delText xml:space="preserve">not only in the development of individuals but to the aggregate level </w:delText>
        </w:r>
        <w:r w:rsidR="00B1209D" w:rsidDel="000E6855">
          <w:rPr>
            <w:rFonts w:ascii="Tahoma" w:hAnsi="Tahoma" w:cs="Tahoma"/>
            <w:sz w:val="22"/>
          </w:rPr>
          <w:delText xml:space="preserve">of </w:delText>
        </w:r>
        <w:r w:rsidR="00BD7379" w:rsidRPr="00025D98" w:rsidDel="000E6855">
          <w:rPr>
            <w:rFonts w:ascii="Tahoma" w:hAnsi="Tahoma" w:cs="Tahoma"/>
            <w:sz w:val="22"/>
          </w:rPr>
          <w:delText>development. Therefore, measures should be taken for all possible stakeholder</w:delText>
        </w:r>
        <w:r w:rsidR="00BB0406" w:rsidRPr="00025D98" w:rsidDel="000E6855">
          <w:rPr>
            <w:rFonts w:ascii="Tahoma" w:hAnsi="Tahoma" w:cs="Tahoma"/>
            <w:sz w:val="22"/>
          </w:rPr>
          <w:delText>s</w:delText>
        </w:r>
        <w:r w:rsidR="00BD7379" w:rsidRPr="00025D98" w:rsidDel="000E6855">
          <w:rPr>
            <w:rFonts w:ascii="Tahoma" w:hAnsi="Tahoma" w:cs="Tahoma"/>
            <w:sz w:val="22"/>
          </w:rPr>
          <w:delText xml:space="preserve">. </w:delText>
        </w:r>
        <w:r w:rsidR="0033557A" w:rsidRPr="00025D98" w:rsidDel="000E6855">
          <w:rPr>
            <w:rFonts w:ascii="Tahoma" w:hAnsi="Tahoma" w:cs="Tahoma"/>
            <w:sz w:val="22"/>
          </w:rPr>
          <w:delText xml:space="preserve">The research of </w:delText>
        </w:r>
        <w:r w:rsidR="00BD7379" w:rsidDel="000E6855">
          <w:rPr>
            <w:rFonts w:ascii="Tahoma" w:hAnsi="Tahoma" w:cs="Tahoma"/>
            <w:sz w:val="22"/>
          </w:rPr>
          <w:fldChar w:fldCharType="begin" w:fldLock="1"/>
        </w:r>
        <w:r w:rsidR="00CD2A2A" w:rsidRPr="00A2161E" w:rsidDel="000E6855">
          <w:rPr>
            <w:rFonts w:ascii="Tahoma" w:hAnsi="Tahoma" w:cs="Tahoma"/>
            <w:sz w:val="22"/>
          </w:rPr>
          <w:delInstrText>ADDIN CSL_CITATION {"citationItems":[{"id":"ITEM-1","itemData":{"DOI":"10.1163/15691330-BJA10013","ISSN":"15691330","abstract":"This paper addresses how features of educational systems influence the association between social background and educational disadvantage up to the end of secondary school. Boudon’s ideas about the primary effects are brought together with preschool participation and the secondary effects are argued to be strongly related to the stratification of the educational system. The analyses are based on around 35,000 respondents from 29 countries provided by PIAAC. Two-step estimations combining logistic regression models within educational systems (first step) with estimated dependent variable models between educational systems (second step) are applied. The results suggest that a higher preschool participation rate is associated with a lower dependency of educational deprivation (low achievement) on social background in the early years after finishing secondary school.","author":[{"dropping-particle":"","family":"Köthemann","given":"Dennis","non-dropping-particle":"","parse-names":false,"suffix":""}],"container-title":"Comparative Sociology","id":"ITEM-1","issue":"2","issued":{"date-parts":[["2020"]]},"page":"279-303","title":"How educational systems shape the relationship between social origin and educational : Deprivation cross-national analyses in the first years after finishing secondary school","type":"article-journal","volume":"19"},"uris":["http://www.mendeley.com/documents/?uuid=6ab43b81-f664-4ada-b7e2-d9e8b4dc53a7"]}],"mendeley":{"formattedCitation":"(Köthemann, 2020)","manualFormatting":"Köthemann (2020)","plainTextFormattedCitation":"(Köthemann, 2020)","previouslyFormattedCitation":"(Köthemann, 2020)"},"properties":{"noteIndex":0},"schema":"https://github.com/citation-style-language/schema/raw/master/csl-citation.json"}</w:delInstrText>
        </w:r>
        <w:r w:rsidR="00BD7379" w:rsidDel="000E6855">
          <w:rPr>
            <w:rFonts w:ascii="Tahoma" w:hAnsi="Tahoma" w:cs="Tahoma"/>
            <w:sz w:val="22"/>
          </w:rPr>
          <w:fldChar w:fldCharType="separate"/>
        </w:r>
        <w:r w:rsidR="00BD7379" w:rsidRPr="00DD6599" w:rsidDel="000E6855">
          <w:rPr>
            <w:rFonts w:ascii="Tahoma" w:hAnsi="Tahoma" w:cs="Tahoma"/>
            <w:sz w:val="22"/>
          </w:rPr>
          <w:delText xml:space="preserve">Köthemann </w:delText>
        </w:r>
        <w:r w:rsidR="00BB0406" w:rsidRPr="00DD6599" w:rsidDel="000E6855">
          <w:rPr>
            <w:rFonts w:ascii="Tahoma" w:hAnsi="Tahoma" w:cs="Tahoma"/>
            <w:sz w:val="22"/>
          </w:rPr>
          <w:delText>(</w:delText>
        </w:r>
        <w:r w:rsidR="00BD7379" w:rsidRPr="00DD6599" w:rsidDel="000E6855">
          <w:rPr>
            <w:rFonts w:ascii="Tahoma" w:hAnsi="Tahoma" w:cs="Tahoma"/>
            <w:sz w:val="22"/>
          </w:rPr>
          <w:delText>2020)</w:delText>
        </w:r>
        <w:r w:rsidR="00BD7379" w:rsidDel="000E6855">
          <w:rPr>
            <w:rFonts w:ascii="Tahoma" w:hAnsi="Tahoma" w:cs="Tahoma"/>
            <w:sz w:val="22"/>
          </w:rPr>
          <w:fldChar w:fldCharType="end"/>
        </w:r>
        <w:r w:rsidR="00704D12" w:rsidDel="000E6855">
          <w:rPr>
            <w:rFonts w:ascii="Tahoma" w:hAnsi="Tahoma" w:cs="Tahoma"/>
            <w:sz w:val="22"/>
          </w:rPr>
          <w:delText xml:space="preserve"> </w:delText>
        </w:r>
        <w:r w:rsidR="0033557A" w:rsidDel="000E6855">
          <w:rPr>
            <w:rFonts w:ascii="Tahoma" w:hAnsi="Tahoma" w:cs="Tahoma"/>
            <w:sz w:val="22"/>
          </w:rPr>
          <w:delText xml:space="preserve">might give them an idea and he </w:delText>
        </w:r>
        <w:r w:rsidR="00704D12" w:rsidDel="000E6855">
          <w:rPr>
            <w:rFonts w:ascii="Tahoma" w:hAnsi="Tahoma" w:cs="Tahoma"/>
            <w:sz w:val="22"/>
          </w:rPr>
          <w:delText>declared that the promotion of preschool participant</w:delText>
        </w:r>
        <w:r w:rsidR="00B1209D" w:rsidDel="000E6855">
          <w:rPr>
            <w:rFonts w:ascii="Tahoma" w:hAnsi="Tahoma" w:cs="Tahoma"/>
            <w:sz w:val="22"/>
          </w:rPr>
          <w:delText>s</w:delText>
        </w:r>
        <w:r w:rsidR="00704D12" w:rsidDel="000E6855">
          <w:rPr>
            <w:rFonts w:ascii="Tahoma" w:hAnsi="Tahoma" w:cs="Tahoma"/>
            <w:sz w:val="22"/>
          </w:rPr>
          <w:delText xml:space="preserve"> can buffer the unfavorable social background from the educational deprivation. </w:delText>
        </w:r>
        <w:r w:rsidR="0033557A" w:rsidDel="000E6855">
          <w:rPr>
            <w:rFonts w:ascii="Tahoma" w:hAnsi="Tahoma" w:cs="Tahoma"/>
            <w:sz w:val="22"/>
          </w:rPr>
          <w:delText xml:space="preserve">In addition, skill training </w:delText>
        </w:r>
        <w:r w:rsidR="007778D9" w:rsidDel="000E6855">
          <w:rPr>
            <w:rFonts w:ascii="Tahoma" w:hAnsi="Tahoma" w:cs="Tahoma"/>
            <w:sz w:val="22"/>
          </w:rPr>
          <w:delText xml:space="preserve">for </w:delText>
        </w:r>
        <w:r w:rsidR="00025D98" w:rsidDel="000E6855">
          <w:rPr>
            <w:rFonts w:ascii="Tahoma" w:hAnsi="Tahoma" w:cs="Tahoma"/>
            <w:sz w:val="22"/>
          </w:rPr>
          <w:delText xml:space="preserve">adults is also </w:delText>
        </w:r>
        <w:r w:rsidR="007778D9" w:rsidDel="000E6855">
          <w:rPr>
            <w:rFonts w:ascii="Tahoma" w:hAnsi="Tahoma" w:cs="Tahoma"/>
            <w:sz w:val="22"/>
          </w:rPr>
          <w:delText>a vital part of education</w:delText>
        </w:r>
        <w:r w:rsidR="00025D98" w:rsidDel="000E6855">
          <w:rPr>
            <w:rFonts w:ascii="Tahoma" w:hAnsi="Tahoma" w:cs="Tahoma"/>
            <w:sz w:val="22"/>
          </w:rPr>
          <w:delText xml:space="preserve">. </w:delText>
        </w:r>
        <w:r w:rsidR="007778D9" w:rsidDel="000E6855">
          <w:rPr>
            <w:rFonts w:ascii="Tahoma" w:hAnsi="Tahoma" w:cs="Tahoma"/>
            <w:sz w:val="22"/>
          </w:rPr>
          <w:fldChar w:fldCharType="begin" w:fldLock="1"/>
        </w:r>
        <w:r w:rsidR="009F47C4" w:rsidDel="000E6855">
          <w:rPr>
            <w:rFonts w:ascii="Tahoma" w:hAnsi="Tahoma" w:cs="Tahoma"/>
            <w:sz w:val="22"/>
          </w:rPr>
          <w:delInstrText>ADDIN CSL_CITATION {"citationItems":[{"id":"ITEM-1","itemData":{"DOI":"10.1515/fhep-2017-0002","ISSN":"15589544","PMID":"31419905","abstract":"The Health and Retirement Study (HRS) is a preeminent data source for research related to the experiences of workers nearing retirement, including the large share of those workers who experience a health shock or disability onset after age 50. In this article, we highlight key information collected from HRS respondents that benefits disability policy research and the body of knowledge that has resulted from this information. Our main goal is to identify from this research experience potential improvements in data collection and documentation that would further strengthen the HRS as a data source for disability policy researchers.","author":[{"dropping-particle":"","family":"Hyde","given":"Jody Schimmel","non-dropping-particle":"","parse-names":false,"suffix":""},{"dropping-particle":"","family":"Stapleton","given":"David C.","non-dropping-particle":"","parse-names":false,"suffix":""}],"container-title":"Forum for Health Economics and Policy","id":"ITEM-1","issue":"2","issued":{"date-parts":[["2017"]]},"page":"1-12","title":"Using the Health and Retirement Study for Disability Policy Research: A Review","type":"article-journal","volume":"20"},"uris":["http://www.mendeley.com/documents/?uuid=1f8c45e5-68d7-45f7-9967-4392603be73f"]}],"mendeley":{"formattedCitation":"(Hyde and Stapleton, 2017)","manualFormatting":"Hyde and Stapleton (2017)","plainTextFormattedCitation":"(Hyde and Stapleton, 2017)","previouslyFormattedCitation":"(Hyde and Stapleton, 2017)"},"properties":{"noteIndex":0},"schema":"https://github.com/citation-style-language/schema/raw/master/csl-citation.json"}</w:delInstrText>
        </w:r>
        <w:r w:rsidR="007778D9" w:rsidDel="000E6855">
          <w:rPr>
            <w:rFonts w:ascii="Tahoma" w:hAnsi="Tahoma" w:cs="Tahoma"/>
            <w:sz w:val="22"/>
          </w:rPr>
          <w:fldChar w:fldCharType="separate"/>
        </w:r>
        <w:r w:rsidR="007778D9" w:rsidRPr="00CD2A2A" w:rsidDel="000E6855">
          <w:rPr>
            <w:rFonts w:ascii="Tahoma" w:hAnsi="Tahoma" w:cs="Tahoma"/>
            <w:sz w:val="22"/>
          </w:rPr>
          <w:delText>Hyde and Stapleton (2017)</w:delText>
        </w:r>
        <w:r w:rsidR="007778D9" w:rsidDel="000E6855">
          <w:rPr>
            <w:rFonts w:ascii="Tahoma" w:hAnsi="Tahoma" w:cs="Tahoma"/>
            <w:sz w:val="22"/>
          </w:rPr>
          <w:fldChar w:fldCharType="end"/>
        </w:r>
        <w:r w:rsidR="007778D9" w:rsidDel="000E6855">
          <w:rPr>
            <w:rFonts w:ascii="Tahoma" w:hAnsi="Tahoma" w:cs="Tahoma"/>
            <w:sz w:val="22"/>
          </w:rPr>
          <w:delText xml:space="preserve"> advi</w:delText>
        </w:r>
        <w:r w:rsidR="00B1209D" w:rsidDel="000E6855">
          <w:rPr>
            <w:rFonts w:ascii="Tahoma" w:hAnsi="Tahoma" w:cs="Tahoma"/>
            <w:sz w:val="22"/>
          </w:rPr>
          <w:delText>s</w:delText>
        </w:r>
        <w:r w:rsidR="007778D9" w:rsidDel="000E6855">
          <w:rPr>
            <w:rFonts w:ascii="Tahoma" w:hAnsi="Tahoma" w:cs="Tahoma"/>
            <w:sz w:val="22"/>
          </w:rPr>
          <w:delText xml:space="preserve">e the public support such as </w:delText>
        </w:r>
        <w:r w:rsidR="007778D9" w:rsidRPr="007778D9" w:rsidDel="000E6855">
          <w:rPr>
            <w:rFonts w:ascii="Tahoma" w:hAnsi="Tahoma" w:cs="Tahoma"/>
            <w:sz w:val="22"/>
          </w:rPr>
          <w:delText>technical training</w:delText>
        </w:r>
        <w:r w:rsidR="007778D9" w:rsidDel="000E6855">
          <w:rPr>
            <w:rFonts w:ascii="Tahoma" w:hAnsi="Tahoma" w:cs="Tahoma"/>
            <w:sz w:val="22"/>
          </w:rPr>
          <w:delText xml:space="preserve"> and financial support could also go to the older workers </w:delText>
        </w:r>
        <w:r w:rsidR="00293D54" w:rsidDel="000E6855">
          <w:rPr>
            <w:rFonts w:ascii="Tahoma" w:hAnsi="Tahoma" w:cs="Tahoma"/>
            <w:sz w:val="22"/>
          </w:rPr>
          <w:delText>who do not reach the</w:delText>
        </w:r>
        <w:r w:rsidR="00293D54" w:rsidRPr="00293D54" w:rsidDel="000E6855">
          <w:delText xml:space="preserve"> </w:delText>
        </w:r>
        <w:r w:rsidR="00293D54" w:rsidRPr="00293D54" w:rsidDel="000E6855">
          <w:rPr>
            <w:rFonts w:ascii="Tahoma" w:hAnsi="Tahoma" w:cs="Tahoma"/>
            <w:sz w:val="22"/>
          </w:rPr>
          <w:delText>retirement age</w:delText>
        </w:r>
        <w:r w:rsidR="00293D54" w:rsidDel="000E6855">
          <w:rPr>
            <w:rFonts w:ascii="Tahoma" w:hAnsi="Tahoma" w:cs="Tahoma"/>
            <w:sz w:val="22"/>
          </w:rPr>
          <w:delText xml:space="preserve"> but feel s</w:delText>
        </w:r>
        <w:r w:rsidR="00293D54" w:rsidRPr="00293D54" w:rsidDel="000E6855">
          <w:rPr>
            <w:rFonts w:ascii="Tahoma" w:hAnsi="Tahoma" w:cs="Tahoma"/>
            <w:sz w:val="22"/>
          </w:rPr>
          <w:delText>trenuous</w:delText>
        </w:r>
        <w:r w:rsidR="00293D54" w:rsidDel="000E6855">
          <w:rPr>
            <w:rFonts w:ascii="Tahoma" w:hAnsi="Tahoma" w:cs="Tahoma"/>
            <w:sz w:val="22"/>
          </w:rPr>
          <w:delText xml:space="preserve"> in keeping up the work </w:delText>
        </w:r>
        <w:r w:rsidR="005D7C39" w:rsidDel="000E6855">
          <w:rPr>
            <w:rFonts w:ascii="Tahoma" w:hAnsi="Tahoma" w:cs="Tahoma"/>
            <w:sz w:val="22"/>
          </w:rPr>
          <w:delText>(because they have health problems</w:delText>
        </w:r>
        <w:r w:rsidR="00293D54" w:rsidDel="000E6855">
          <w:rPr>
            <w:rFonts w:ascii="Tahoma" w:hAnsi="Tahoma" w:cs="Tahoma"/>
            <w:sz w:val="22"/>
          </w:rPr>
          <w:delText xml:space="preserve"> and </w:delText>
        </w:r>
        <w:r w:rsidR="005D7C39" w:rsidDel="000E6855">
          <w:rPr>
            <w:rFonts w:ascii="Tahoma" w:hAnsi="Tahoma" w:cs="Tahoma"/>
            <w:sz w:val="22"/>
          </w:rPr>
          <w:delText>have difficult</w:delText>
        </w:r>
        <w:r w:rsidR="00B1209D" w:rsidDel="000E6855">
          <w:rPr>
            <w:rFonts w:ascii="Tahoma" w:hAnsi="Tahoma" w:cs="Tahoma"/>
            <w:sz w:val="22"/>
          </w:rPr>
          <w:delText>y</w:delText>
        </w:r>
        <w:r w:rsidR="005D7C39" w:rsidDel="000E6855">
          <w:rPr>
            <w:rFonts w:ascii="Tahoma" w:hAnsi="Tahoma" w:cs="Tahoma"/>
            <w:sz w:val="22"/>
          </w:rPr>
          <w:delText xml:space="preserve"> in </w:delText>
        </w:r>
        <w:r w:rsidR="00293D54" w:rsidDel="000E6855">
          <w:rPr>
            <w:rFonts w:ascii="Tahoma" w:hAnsi="Tahoma" w:cs="Tahoma"/>
            <w:sz w:val="22"/>
          </w:rPr>
          <w:delText>ad</w:delText>
        </w:r>
        <w:r w:rsidR="00B1209D" w:rsidDel="000E6855">
          <w:rPr>
            <w:rFonts w:ascii="Tahoma" w:hAnsi="Tahoma" w:cs="Tahoma"/>
            <w:sz w:val="22"/>
          </w:rPr>
          <w:delText>a</w:delText>
        </w:r>
        <w:r w:rsidR="00293D54" w:rsidDel="000E6855">
          <w:rPr>
            <w:rFonts w:ascii="Tahoma" w:hAnsi="Tahoma" w:cs="Tahoma"/>
            <w:sz w:val="22"/>
          </w:rPr>
          <w:delText>pting to new skills</w:delText>
        </w:r>
        <w:r w:rsidR="005D7C39" w:rsidDel="000E6855">
          <w:rPr>
            <w:rFonts w:ascii="Tahoma" w:hAnsi="Tahoma" w:cs="Tahoma"/>
            <w:sz w:val="22"/>
          </w:rPr>
          <w:delText xml:space="preserve">) </w:delText>
        </w:r>
        <w:r w:rsidR="007778D9" w:rsidDel="000E6855">
          <w:rPr>
            <w:rFonts w:ascii="Tahoma" w:hAnsi="Tahoma" w:cs="Tahoma"/>
            <w:sz w:val="22"/>
          </w:rPr>
          <w:delText>to keep them in the labor force instead of all flocked to those who ha</w:delText>
        </w:r>
        <w:r w:rsidR="00B1209D" w:rsidDel="000E6855">
          <w:rPr>
            <w:rFonts w:ascii="Tahoma" w:hAnsi="Tahoma" w:cs="Tahoma"/>
            <w:sz w:val="22"/>
          </w:rPr>
          <w:delText>ve</w:delText>
        </w:r>
        <w:r w:rsidR="007778D9" w:rsidDel="000E6855">
          <w:rPr>
            <w:rFonts w:ascii="Tahoma" w:hAnsi="Tahoma" w:cs="Tahoma"/>
            <w:sz w:val="22"/>
          </w:rPr>
          <w:delText xml:space="preserve"> stopped working. This measure ca</w:delText>
        </w:r>
        <w:r w:rsidR="00293D54" w:rsidDel="000E6855">
          <w:rPr>
            <w:rFonts w:ascii="Tahoma" w:hAnsi="Tahoma" w:cs="Tahoma"/>
            <w:sz w:val="22"/>
          </w:rPr>
          <w:delText xml:space="preserve">n </w:delText>
        </w:r>
        <w:r w:rsidR="000269D7" w:rsidDel="000E6855">
          <w:rPr>
            <w:rFonts w:ascii="Tahoma" w:hAnsi="Tahoma" w:cs="Tahoma"/>
            <w:sz w:val="22"/>
          </w:rPr>
          <w:delText xml:space="preserve">also </w:delText>
        </w:r>
        <w:r w:rsidR="00293D54" w:rsidDel="000E6855">
          <w:rPr>
            <w:rFonts w:ascii="Tahoma" w:hAnsi="Tahoma" w:cs="Tahoma"/>
            <w:sz w:val="22"/>
          </w:rPr>
          <w:delText>prevent work disincentives</w:delText>
        </w:r>
        <w:r w:rsidR="007778D9" w:rsidDel="000E6855">
          <w:rPr>
            <w:rFonts w:ascii="Tahoma" w:hAnsi="Tahoma" w:cs="Tahoma"/>
            <w:sz w:val="22"/>
          </w:rPr>
          <w:delText xml:space="preserve"> </w:delText>
        </w:r>
        <w:r w:rsidR="005D7C39" w:rsidDel="000E6855">
          <w:rPr>
            <w:rFonts w:ascii="Tahoma" w:hAnsi="Tahoma" w:cs="Tahoma"/>
            <w:sz w:val="22"/>
          </w:rPr>
          <w:delText>and thus reduce unemployment to some extent.</w:delText>
        </w:r>
        <w:r w:rsidR="000269D7" w:rsidDel="000E6855">
          <w:rPr>
            <w:rFonts w:ascii="Tahoma" w:hAnsi="Tahoma" w:cs="Tahoma" w:hint="eastAsia"/>
            <w:sz w:val="22"/>
          </w:rPr>
          <w:delText xml:space="preserve"> </w:delText>
        </w:r>
        <w:r w:rsidR="00025D98" w:rsidRPr="00025D98" w:rsidDel="000E6855">
          <w:rPr>
            <w:rFonts w:ascii="Tahoma" w:hAnsi="Tahoma" w:cs="Tahoma"/>
            <w:sz w:val="22"/>
          </w:rPr>
          <w:delText>Rafique and Khawaja (2020)</w:delText>
        </w:r>
        <w:r w:rsidR="00025D98" w:rsidDel="000E6855">
          <w:rPr>
            <w:rFonts w:ascii="Tahoma" w:hAnsi="Tahoma" w:cs="Tahoma"/>
            <w:sz w:val="22"/>
          </w:rPr>
          <w:delText xml:space="preserve"> remind that necessary </w:delText>
        </w:r>
        <w:r w:rsidR="00025D98" w:rsidRPr="00105E43" w:rsidDel="000E6855">
          <w:rPr>
            <w:rFonts w:ascii="Tahoma" w:hAnsi="Tahoma" w:cs="Tahoma"/>
            <w:sz w:val="22"/>
          </w:rPr>
          <w:delText>physical capital and infrastructure should be provided to consume those educated and skilled human resource</w:delText>
        </w:r>
        <w:r w:rsidR="00B1209D" w:rsidDel="000E6855">
          <w:rPr>
            <w:rFonts w:ascii="Tahoma" w:hAnsi="Tahoma" w:cs="Tahoma"/>
            <w:sz w:val="22"/>
          </w:rPr>
          <w:delText>s</w:delText>
        </w:r>
        <w:r w:rsidR="00025D98" w:rsidRPr="00105E43" w:rsidDel="000E6855">
          <w:rPr>
            <w:rFonts w:ascii="Tahoma" w:hAnsi="Tahoma" w:cs="Tahoma"/>
            <w:sz w:val="22"/>
          </w:rPr>
          <w:delText>, otherwise</w:delText>
        </w:r>
        <w:r w:rsidR="00B1209D" w:rsidDel="000E6855">
          <w:rPr>
            <w:rFonts w:ascii="Tahoma" w:hAnsi="Tahoma" w:cs="Tahoma"/>
            <w:sz w:val="22"/>
          </w:rPr>
          <w:delText>,</w:delText>
        </w:r>
        <w:r w:rsidR="00025D98" w:rsidRPr="00105E43" w:rsidDel="000E6855">
          <w:rPr>
            <w:rFonts w:ascii="Tahoma" w:hAnsi="Tahoma" w:cs="Tahoma"/>
            <w:sz w:val="22"/>
          </w:rPr>
          <w:delText xml:space="preserve"> they </w:delText>
        </w:r>
        <w:r w:rsidR="00105E43" w:rsidRPr="00105E43" w:rsidDel="000E6855">
          <w:rPr>
            <w:rFonts w:ascii="Tahoma" w:hAnsi="Tahoma" w:cs="Tahoma"/>
            <w:sz w:val="22"/>
          </w:rPr>
          <w:delText>would not become the incentives, but the burden for the government.</w:delText>
        </w:r>
        <w:r w:rsidR="00105E43" w:rsidDel="000E6855">
          <w:rPr>
            <w:rFonts w:ascii="Tahoma" w:hAnsi="Tahoma" w:cs="Tahoma"/>
            <w:sz w:val="22"/>
          </w:rPr>
          <w:delText xml:space="preserve"> </w:delText>
        </w:r>
        <w:r w:rsidR="009A425B" w:rsidDel="000E6855">
          <w:rPr>
            <w:rFonts w:ascii="Tahoma" w:hAnsi="Tahoma" w:cs="Tahoma"/>
            <w:sz w:val="22"/>
          </w:rPr>
          <w:delText>Therefore, i</w:delText>
        </w:r>
        <w:r w:rsidR="00CD2A2A" w:rsidDel="000E6855">
          <w:rPr>
            <w:rFonts w:ascii="Tahoma" w:hAnsi="Tahoma" w:cs="Tahoma"/>
            <w:sz w:val="22"/>
          </w:rPr>
          <w:delText>t</w:delText>
        </w:r>
        <w:r w:rsidR="00105E43" w:rsidDel="000E6855">
          <w:rPr>
            <w:rFonts w:ascii="Tahoma" w:hAnsi="Tahoma" w:cs="Tahoma"/>
            <w:sz w:val="22"/>
          </w:rPr>
          <w:delText xml:space="preserve"> is also </w:delText>
        </w:r>
        <w:r w:rsidR="00CD2A2A" w:rsidDel="000E6855">
          <w:rPr>
            <w:rFonts w:ascii="Tahoma" w:hAnsi="Tahoma" w:cs="Tahoma"/>
            <w:sz w:val="22"/>
          </w:rPr>
          <w:delText>crucial</w:delText>
        </w:r>
        <w:r w:rsidR="00105E43" w:rsidDel="000E6855">
          <w:rPr>
            <w:rFonts w:ascii="Tahoma" w:hAnsi="Tahoma" w:cs="Tahoma"/>
            <w:sz w:val="22"/>
          </w:rPr>
          <w:delText xml:space="preserve"> </w:delText>
        </w:r>
        <w:r w:rsidR="00CD2A2A" w:rsidDel="000E6855">
          <w:rPr>
            <w:rFonts w:ascii="Tahoma" w:hAnsi="Tahoma" w:cs="Tahoma"/>
            <w:sz w:val="22"/>
          </w:rPr>
          <w:delText>to</w:delText>
        </w:r>
        <w:r w:rsidR="00105E43" w:rsidDel="000E6855">
          <w:rPr>
            <w:rFonts w:ascii="Tahoma" w:hAnsi="Tahoma" w:cs="Tahoma"/>
            <w:sz w:val="22"/>
          </w:rPr>
          <w:delText xml:space="preserve"> solving unemployment. </w:delText>
        </w:r>
      </w:del>
      <w:del w:id="2135" w:author="冯 晓涵" w:date="2021-08-30T00:45:00Z">
        <w:r w:rsidR="00876B38" w:rsidDel="00A2161E">
          <w:rPr>
            <w:rFonts w:ascii="Tahoma" w:hAnsi="Tahoma" w:cs="Tahoma" w:hint="eastAsia"/>
            <w:sz w:val="22"/>
          </w:rPr>
          <w:delText>Fo</w:delText>
        </w:r>
        <w:r w:rsidR="00876B38" w:rsidDel="00A2161E">
          <w:rPr>
            <w:rFonts w:ascii="Tahoma" w:hAnsi="Tahoma" w:cs="Tahoma"/>
            <w:sz w:val="22"/>
          </w:rPr>
          <w:delText xml:space="preserve">r the crime, </w:delText>
        </w:r>
        <w:r w:rsidR="00876B38" w:rsidRPr="007C17B2" w:rsidDel="00A2161E">
          <w:rPr>
            <w:rFonts w:ascii="Tahoma" w:hAnsi="Tahoma" w:cs="Tahoma"/>
            <w:sz w:val="22"/>
          </w:rPr>
          <w:fldChar w:fldCharType="begin" w:fldLock="1"/>
        </w:r>
        <w:r w:rsidR="00485BB4" w:rsidDel="00A2161E">
          <w:rPr>
            <w:rFonts w:ascii="Tahoma" w:hAnsi="Tahoma" w:cs="Tahoma"/>
            <w:sz w:val="22"/>
          </w:rPr>
          <w:delInstrText>ADDIN CSL_CITATION {"citationItems":[{"id":"ITEM-1","itemData":{"DOI":"10.1111/j.1468-0297.2011.02429.x","ISSN":"00130133","abstract":"We provide evidence that large-scale government intervention in the use of self-protective measures lowers crime. Since 1999, all new-built homes in the Netherlands have to have burglary-proof windows and doors. We find the regulatory change to have reduced burglary in new-built homes from 1.1 to 0.8% annually, a reduction of 26%. Even though the regulation of built-in security does not target preventative measures at homes that are most at risk, the social benefits of the regulation are likely to exceed the social costs. © 2011 The Author(s). The Economic Journal © 2011 Royal Economic Society.","author":[{"dropping-particle":"","family":"Vollaard","given":"Ben","non-dropping-particle":"","parse-names":false,"suffix":""},{"dropping-particle":"","family":"Ours","given":"Jan C.","non-dropping-particle":"van","parse-names":false,"suffix":""}],"container-title":"Economic Journal","id":"ITEM-1","issue":"552","issued":{"date-parts":[["2011"]]},"page":"485-504","title":"Does Regulation of Built-in Security Reduce Crime? Evidence from a Natural Experiment","type":"article-journal","volume":"121"},"uris":["http://www.mendeley.com/documents/?uuid=aaf87fd0-29c5-4d07-8314-61bf68e3a7b9"]}],"mendeley":{"formattedCitation":"(Vollaard and van Ours, 2011)","manualFormatting":"Vollaard and van Ours (2011)","plainTextFormattedCitation":"(Vollaard and van Ours, 2011)","previouslyFormattedCitation":"(Vollaard and van Ours, 2011)"},"properties":{"noteIndex":0},"schema":"https://github.com/citation-style-language/schema/raw/master/csl-citation.json"}</w:delInstrText>
        </w:r>
        <w:r w:rsidR="00876B38" w:rsidRPr="007C17B2" w:rsidDel="00A2161E">
          <w:rPr>
            <w:rFonts w:ascii="Tahoma" w:hAnsi="Tahoma" w:cs="Tahoma"/>
            <w:sz w:val="22"/>
          </w:rPr>
          <w:fldChar w:fldCharType="separate"/>
        </w:r>
        <w:r w:rsidR="00876B38" w:rsidRPr="007C17B2" w:rsidDel="00A2161E">
          <w:rPr>
            <w:rFonts w:ascii="Tahoma" w:hAnsi="Tahoma" w:cs="Tahoma"/>
            <w:sz w:val="22"/>
          </w:rPr>
          <w:delText>Vollaard and van Ours (2011)</w:delText>
        </w:r>
        <w:r w:rsidR="00876B38" w:rsidRPr="007C17B2" w:rsidDel="00A2161E">
          <w:rPr>
            <w:rFonts w:ascii="Tahoma" w:hAnsi="Tahoma" w:cs="Tahoma"/>
            <w:sz w:val="22"/>
          </w:rPr>
          <w:fldChar w:fldCharType="end"/>
        </w:r>
        <w:r w:rsidR="00876B38" w:rsidDel="00A2161E">
          <w:rPr>
            <w:rFonts w:ascii="Tahoma" w:hAnsi="Tahoma" w:cs="Tahoma"/>
            <w:sz w:val="22"/>
          </w:rPr>
          <w:delText xml:space="preserve"> proved that </w:delText>
        </w:r>
        <w:r w:rsidR="00B1209D" w:rsidDel="00A2161E">
          <w:rPr>
            <w:rFonts w:ascii="Tahoma" w:hAnsi="Tahoma" w:cs="Tahoma"/>
            <w:sz w:val="22"/>
          </w:rPr>
          <w:delText xml:space="preserve">a </w:delText>
        </w:r>
        <w:r w:rsidR="00876B38" w:rsidDel="00A2161E">
          <w:rPr>
            <w:rFonts w:ascii="Tahoma" w:hAnsi="Tahoma" w:cs="Tahoma"/>
            <w:sz w:val="22"/>
          </w:rPr>
          <w:delText xml:space="preserve">large scale of government intervention in executing </w:delText>
        </w:r>
        <w:r w:rsidR="00876B38" w:rsidRPr="001C04CA" w:rsidDel="00A2161E">
          <w:rPr>
            <w:rFonts w:ascii="Tahoma" w:hAnsi="Tahoma" w:cs="Tahoma"/>
            <w:sz w:val="22"/>
          </w:rPr>
          <w:delText>built-in security regulation can better decrease the crime</w:delText>
        </w:r>
        <w:r w:rsidR="001C04CA" w:rsidDel="00A2161E">
          <w:rPr>
            <w:rFonts w:ascii="Tahoma" w:hAnsi="Tahoma" w:cs="Tahoma"/>
            <w:sz w:val="22"/>
          </w:rPr>
          <w:delText xml:space="preserve"> </w:delText>
        </w:r>
        <w:r w:rsidR="00876B38" w:rsidRPr="001C04CA" w:rsidDel="00A2161E">
          <w:rPr>
            <w:rFonts w:ascii="Tahoma" w:hAnsi="Tahoma" w:cs="Tahoma"/>
            <w:sz w:val="22"/>
          </w:rPr>
          <w:delText xml:space="preserve">(especially can lower the burglary risk) than trying to improve the precautionary consciousness through subsidies on security or public campaign. </w:delText>
        </w:r>
        <w:r w:rsidR="009A425B" w:rsidDel="00A2161E">
          <w:rPr>
            <w:rFonts w:ascii="Tahoma" w:hAnsi="Tahoma" w:cs="Tahoma"/>
            <w:sz w:val="22"/>
          </w:rPr>
          <w:delText>S</w:delText>
        </w:r>
        <w:r w:rsidR="001C04CA" w:rsidRPr="00006A6E" w:rsidDel="00A2161E">
          <w:rPr>
            <w:rFonts w:ascii="Tahoma" w:hAnsi="Tahoma" w:cs="Tahoma"/>
            <w:sz w:val="22"/>
          </w:rPr>
          <w:delText>ecurity pacts</w:delText>
        </w:r>
        <w:r w:rsidR="001C04CA" w:rsidDel="00A2161E">
          <w:rPr>
            <w:rFonts w:ascii="Tahoma" w:hAnsi="Tahoma" w:cs="Tahoma"/>
            <w:sz w:val="22"/>
          </w:rPr>
          <w:delText xml:space="preserve"> are also effective in lowering predatory crimes like robberies and thefts </w:delText>
        </w:r>
        <w:r w:rsidR="001C04CA" w:rsidDel="00A2161E">
          <w:rPr>
            <w:rFonts w:ascii="Tahoma" w:hAnsi="Tahoma" w:cs="Tahoma"/>
            <w:sz w:val="22"/>
          </w:rPr>
          <w:fldChar w:fldCharType="begin" w:fldLock="1"/>
        </w:r>
        <w:r w:rsidR="001C04CA" w:rsidDel="00A2161E">
          <w:rPr>
            <w:rFonts w:ascii="Tahoma" w:hAnsi="Tahoma" w:cs="Tahoma"/>
            <w:sz w:val="22"/>
          </w:rPr>
          <w:delInstrText>ADDIN CSL_CITATION {"citationItems":[{"id":"ITEM-1","itemData":{"DOI":"10.1007/s11077-018-9337-1","ISBN":"0123456789","abstract":"In the last decades, governing by contracts, and in particular security contracts and pacts, has been increasingly promoted as a principal means of advancing crime prevention and governing security issues. Security pacts are a form of contract in which various institutional actors declare publicly to approve a common line of action, and/or taking mutual commitments and measures to prevent and control crime and disorder. Unfortunately, impact evaluations of the policy outcomes of security pacts are lacking. In this article, we aim to provide the first rigorous evaluation of the impact of a large-scale policy based on security pacts (involving around 12 million people) on various types of crimes in Italy. We built an ad hoc macro-level panel dataset of the 103 Italian provinces, with indicators covering a period spanning between 2004 and 2013. We applied generalized difference-in-difference models exploiting variation in the time and place in which the policy was adopted. Results indicate that security pacts had a limited impact on crime one year after the adoption , but significantly reduced thefts and micro-criminality two years after the adoption. We also found evidence of heterogeneous effects along province population size, with the largest effects in the larger provinces and null effects in the smaller ones. These findings are robust to a number of different sensitivity checks.","author":[{"dropping-particle":"","family":"Calaresu","given":"Marco","non-dropping-particle":"","parse-names":false,"suffix":""},{"dropping-particle":"","family":"Triventi","given":"Moris","non-dropping-particle":"","parse-names":false,"suffix":""}],"id":"ITEM-1","issued":{"date-parts":[["2019"]]},"page":"255-279","title":"Governing by contract as a way to reduce crime? An impact evaluation of the large-scale policy of security pacts","type":"article-journal","volume":"52"},"uris":["http://www.mendeley.com/documents/?uuid=019dc319-7db3-49da-a3c2-ab7ef093d7cd"]}],"mendeley":{"formattedCitation":"(Calaresu and Triventi, 2019)","plainTextFormattedCitation":"(Calaresu and Triventi, 2019)","previouslyFormattedCitation":"(Calaresu and Triventi, 2019)"},"properties":{"noteIndex":0},"schema":"https://github.com/citation-style-language/schema/raw/master/csl-citation.json"}</w:delInstrText>
        </w:r>
        <w:r w:rsidR="001C04CA" w:rsidDel="00A2161E">
          <w:rPr>
            <w:rFonts w:ascii="Tahoma" w:hAnsi="Tahoma" w:cs="Tahoma"/>
            <w:sz w:val="22"/>
          </w:rPr>
          <w:fldChar w:fldCharType="separate"/>
        </w:r>
        <w:r w:rsidR="001C04CA" w:rsidRPr="00006A6E" w:rsidDel="00A2161E">
          <w:rPr>
            <w:rFonts w:ascii="Tahoma" w:hAnsi="Tahoma" w:cs="Tahoma"/>
            <w:sz w:val="22"/>
          </w:rPr>
          <w:delText>(Calaresu and Triventi, 2019)</w:delText>
        </w:r>
        <w:r w:rsidR="001C04CA" w:rsidDel="00A2161E">
          <w:rPr>
            <w:rFonts w:ascii="Tahoma" w:hAnsi="Tahoma" w:cs="Tahoma"/>
            <w:sz w:val="22"/>
          </w:rPr>
          <w:fldChar w:fldCharType="end"/>
        </w:r>
        <w:r w:rsidR="001C04CA" w:rsidDel="00A2161E">
          <w:rPr>
            <w:rFonts w:ascii="Tahoma" w:hAnsi="Tahoma" w:cs="Tahoma"/>
            <w:sz w:val="22"/>
          </w:rPr>
          <w:delText>.</w:delText>
        </w:r>
        <w:r w:rsidR="009A425B" w:rsidDel="00A2161E">
          <w:rPr>
            <w:rFonts w:ascii="Tahoma" w:hAnsi="Tahoma" w:cs="Tahoma"/>
            <w:sz w:val="22"/>
          </w:rPr>
          <w:delText xml:space="preserve"> </w:delText>
        </w:r>
      </w:del>
      <w:del w:id="2136" w:author="冯 晓涵" w:date="2021-08-30T01:09:00Z">
        <w:r w:rsidR="009A425B" w:rsidDel="00EC7C54">
          <w:rPr>
            <w:rFonts w:ascii="Tahoma" w:hAnsi="Tahoma" w:cs="Tahoma"/>
            <w:sz w:val="22"/>
          </w:rPr>
          <w:delText>In conclusion, the deprivations in most domains we have discussed are correlated and most of them can be improved significantly by the increase in income. Nevertheless, the improvement in income needs the reform in other 6 domains especially unemployment and education</w:delText>
        </w:r>
      </w:del>
      <w:del w:id="2137" w:author="冯 晓涵" w:date="2021-08-28T16:46:00Z">
        <w:r w:rsidR="009A425B" w:rsidDel="00151056">
          <w:rPr>
            <w:rFonts w:ascii="Tahoma" w:hAnsi="Tahoma" w:cs="Tahoma"/>
            <w:sz w:val="22"/>
          </w:rPr>
          <w:delText>.</w:delText>
        </w:r>
        <w:commentRangeEnd w:id="2093"/>
        <w:r w:rsidR="00672CD5" w:rsidDel="00151056">
          <w:rPr>
            <w:rStyle w:val="CommentReference"/>
          </w:rPr>
          <w:commentReference w:id="2093"/>
        </w:r>
        <w:bookmarkStart w:id="2138" w:name="_Toc81214168"/>
        <w:bookmarkEnd w:id="2138"/>
      </w:del>
    </w:p>
    <w:p w14:paraId="653723BF" w14:textId="20A8E66D" w:rsidR="00B47067" w:rsidRPr="00A51D81" w:rsidDel="00EC7C54" w:rsidRDefault="00485BB4" w:rsidP="00EC7C54">
      <w:pPr>
        <w:spacing w:before="156"/>
        <w:rPr>
          <w:del w:id="2139" w:author="冯 晓涵" w:date="2021-08-30T01:09:00Z"/>
          <w:rFonts w:ascii="Tahoma" w:hAnsi="Tahoma" w:cs="Tahoma"/>
          <w:sz w:val="22"/>
        </w:rPr>
      </w:pPr>
      <w:del w:id="2140" w:author="冯 晓涵" w:date="2021-08-30T00:47:00Z">
        <w:r w:rsidDel="004F3DEC">
          <w:rPr>
            <w:rFonts w:ascii="Tahoma" w:hAnsi="Tahoma" w:cs="Tahoma" w:hint="eastAsia"/>
            <w:sz w:val="22"/>
          </w:rPr>
          <w:delText>C</w:delText>
        </w:r>
        <w:r w:rsidDel="004F3DEC">
          <w:rPr>
            <w:rFonts w:ascii="Tahoma" w:hAnsi="Tahoma" w:cs="Tahoma"/>
            <w:sz w:val="22"/>
          </w:rPr>
          <w:delText xml:space="preserve">luster 3 also faces </w:delText>
        </w:r>
        <w:r w:rsidDel="004F3DEC">
          <w:rPr>
            <w:rFonts w:ascii="Tahoma" w:hAnsi="Tahoma" w:cs="Tahoma" w:hint="eastAsia"/>
            <w:sz w:val="22"/>
          </w:rPr>
          <w:delText>re</w:delText>
        </w:r>
        <w:r w:rsidDel="004F3DEC">
          <w:rPr>
            <w:rFonts w:ascii="Tahoma" w:hAnsi="Tahoma" w:cs="Tahoma"/>
            <w:sz w:val="22"/>
          </w:rPr>
          <w:delText>lative</w:delText>
        </w:r>
        <w:r w:rsidR="00B1209D" w:rsidDel="004F3DEC">
          <w:rPr>
            <w:rFonts w:ascii="Tahoma" w:hAnsi="Tahoma" w:cs="Tahoma"/>
            <w:sz w:val="22"/>
          </w:rPr>
          <w:delText>ly</w:delText>
        </w:r>
        <w:r w:rsidDel="004F3DEC">
          <w:rPr>
            <w:rFonts w:ascii="Tahoma" w:hAnsi="Tahoma" w:cs="Tahoma"/>
            <w:sz w:val="22"/>
          </w:rPr>
          <w:delText xml:space="preserve"> severe crime deprivation and at the same time deprived in </w:delText>
        </w:r>
        <w:r w:rsidR="009A425B" w:rsidDel="004F3DEC">
          <w:rPr>
            <w:rFonts w:ascii="Tahoma" w:hAnsi="Tahoma" w:cs="Tahoma"/>
            <w:sz w:val="22"/>
          </w:rPr>
          <w:delText>the L</w:delText>
        </w:r>
        <w:r w:rsidDel="004F3DEC">
          <w:rPr>
            <w:rFonts w:ascii="Tahoma" w:hAnsi="Tahoma" w:cs="Tahoma"/>
            <w:sz w:val="22"/>
          </w:rPr>
          <w:delText xml:space="preserve">ive and health domain. </w:delText>
        </w:r>
        <w:r w:rsidDel="004F3DEC">
          <w:rPr>
            <w:rFonts w:ascii="Tahoma" w:hAnsi="Tahoma" w:cs="Tahoma"/>
            <w:sz w:val="22"/>
          </w:rPr>
          <w:fldChar w:fldCharType="begin" w:fldLock="1"/>
        </w:r>
        <w:r w:rsidR="009F47C4" w:rsidRPr="004F3DEC" w:rsidDel="004F3DEC">
          <w:rPr>
            <w:rFonts w:ascii="Tahoma" w:hAnsi="Tahoma" w:cs="Tahoma"/>
            <w:sz w:val="22"/>
          </w:rPr>
          <w:delInstrText>ADDIN CSL_CITATION {"citationItems":[{"id":"ITEM-1","itemData":{"DOI":"10.1136/JECH.2006.048389","ISSN":"0143-005X","PMID":"17183012","abstract":"Area-based interventions offer the potential to increase physical activity for many sedentary people in countries such as the UK. Evidence on the effect of individual and area/neighbourhood influences on physical activity is in its infancy, and despite its value to policy makers a population focus is rarely used. Data from a population-based health and lifestyle survey of adults in northwest England were used to analyse associations between individual and neighbourhood perceptions and physical activity. The population effect of eliminating a risk factor was expressed as a likely effect on population levels of physical activity. Of the 15 461 responders, 21 923 (27.1%) were physically active. Neighbourhood perceptions of leisure facilities were associated with physical activity, but no association was found for sense of belonging, public transport or shopping facilities. People who felt safe in their neighbourhood were more likely to be physically active, but no associations were found for vandalism, assaults, muggings or experience of crime. The number of physically active people would increase by 3290 if feelings of “unsafe” during the day were removed, and by 11 237 if feelings of “unsafe” during the night were removed. An additional 8342 people would be physically active if everyone believed that they were “very well placed for leisure facilities”. Feeling safe had the potential largest effect on population levels of physical activity. Strategies to increase physical activity in the population need to consider the wider determinants of health-related behaviour, including fear of crime and safety.","author":[{"dropping-particle":"","family":"Harrison","given":"Roger A","non-dropping-particle":"","parse-names":false,"suffix":""},{"dropping-particle":"","family":"Gemmell","given":"Islay","non-dropping-particle":"","parse-names":false,"suffix":""},{"dropping-particle":"","family":"Heller","given":"Richard F","non-dropping-particle":"","parse-names":false,"suffix":""}],"container-title":"Journal of Epidemiology &amp; Community Health","id":"ITEM-1","issue":"1","issued":{"date-parts":[["2007","1","1"]]},"page":"34-39","publisher":"BMJ Publishing Group Ltd","title":"The population effect of crime and neighbourhood on physical activity: an analysis of 15 461 adults","type":"article-journal","volume":"61"},"uris":["http://www.mendeley.com/documents/?uuid=424c8e69-b958-3506-9ddc-7117fcb74c58"]}],"mendeley":{"formattedCitation":"(Harrison, Gemmell and Heller, 2007)","manualFormatting":"Harrison, Gemmell and Heller (2007)","plainTextFormattedCitation":"(Harrison, Gemmell and Heller, 2007)","previouslyFormattedCitation":"(Harrison, Gemmell and Heller, 2007)"},"properties":{"noteIndex":0},"schema":"https://github.com/citation-style-language/schema/raw/master/csl-citation.json"}</w:delInstrText>
        </w:r>
        <w:r w:rsidDel="004F3DEC">
          <w:rPr>
            <w:rFonts w:ascii="Tahoma" w:hAnsi="Tahoma" w:cs="Tahoma"/>
            <w:sz w:val="22"/>
          </w:rPr>
          <w:fldChar w:fldCharType="separate"/>
        </w:r>
        <w:r w:rsidRPr="004F3DEC" w:rsidDel="004F3DEC">
          <w:rPr>
            <w:rFonts w:ascii="Tahoma" w:hAnsi="Tahoma" w:cs="Tahoma"/>
            <w:sz w:val="22"/>
          </w:rPr>
          <w:delText>Harrison, Gemmell and Heller (2007)</w:delText>
        </w:r>
        <w:r w:rsidDel="004F3DEC">
          <w:rPr>
            <w:rFonts w:ascii="Tahoma" w:hAnsi="Tahoma" w:cs="Tahoma"/>
            <w:sz w:val="22"/>
          </w:rPr>
          <w:fldChar w:fldCharType="end"/>
        </w:r>
        <w:r w:rsidDel="004F3DEC">
          <w:rPr>
            <w:rFonts w:ascii="Tahoma" w:hAnsi="Tahoma" w:cs="Tahoma"/>
            <w:sz w:val="22"/>
          </w:rPr>
          <w:delText xml:space="preserve"> said that f</w:delText>
        </w:r>
        <w:r w:rsidR="003128ED" w:rsidRPr="00006A6E" w:rsidDel="004F3DEC">
          <w:rPr>
            <w:rFonts w:ascii="Tahoma" w:hAnsi="Tahoma" w:cs="Tahoma"/>
            <w:sz w:val="22"/>
          </w:rPr>
          <w:delText xml:space="preserve">eeling </w:delText>
        </w:r>
        <w:r w:rsidR="003128ED" w:rsidDel="004F3DEC">
          <w:rPr>
            <w:rFonts w:ascii="Tahoma" w:hAnsi="Tahoma" w:cs="Tahoma"/>
            <w:sz w:val="22"/>
          </w:rPr>
          <w:delText>un</w:delText>
        </w:r>
        <w:r w:rsidR="003128ED" w:rsidRPr="00006A6E" w:rsidDel="004F3DEC">
          <w:rPr>
            <w:rFonts w:ascii="Tahoma" w:hAnsi="Tahoma" w:cs="Tahoma"/>
            <w:sz w:val="22"/>
          </w:rPr>
          <w:delText xml:space="preserve">safe </w:delText>
        </w:r>
        <w:r w:rsidR="003128ED" w:rsidDel="004F3DEC">
          <w:rPr>
            <w:rFonts w:ascii="Tahoma" w:hAnsi="Tahoma" w:cs="Tahoma"/>
            <w:sz w:val="22"/>
          </w:rPr>
          <w:delText>is the</w:delText>
        </w:r>
        <w:r w:rsidR="003128ED" w:rsidRPr="00006A6E" w:rsidDel="004F3DEC">
          <w:rPr>
            <w:rFonts w:ascii="Tahoma" w:hAnsi="Tahoma" w:cs="Tahoma"/>
            <w:sz w:val="22"/>
          </w:rPr>
          <w:delText xml:space="preserve"> potential largest </w:delText>
        </w:r>
        <w:r w:rsidR="003128ED" w:rsidRPr="003128ED" w:rsidDel="004F3DEC">
          <w:rPr>
            <w:rFonts w:ascii="Tahoma" w:hAnsi="Tahoma" w:cs="Tahoma"/>
            <w:sz w:val="22"/>
          </w:rPr>
          <w:delText>barrier to physical activity</w:delText>
        </w:r>
        <w:r w:rsidR="003128ED" w:rsidRPr="00006A6E" w:rsidDel="004F3DEC">
          <w:rPr>
            <w:rFonts w:ascii="Tahoma" w:hAnsi="Tahoma" w:cs="Tahoma"/>
            <w:sz w:val="22"/>
          </w:rPr>
          <w:delText xml:space="preserve"> on population levels</w:delText>
        </w:r>
        <w:r w:rsidR="003128ED" w:rsidDel="004F3DEC">
          <w:rPr>
            <w:rFonts w:ascii="Tahoma" w:hAnsi="Tahoma" w:cs="Tahoma"/>
            <w:sz w:val="22"/>
          </w:rPr>
          <w:delText>.</w:delText>
        </w:r>
        <w:r w:rsidDel="004F3DEC">
          <w:rPr>
            <w:rFonts w:ascii="Tahoma" w:hAnsi="Tahoma" w:cs="Tahoma"/>
            <w:sz w:val="22"/>
          </w:rPr>
          <w:delText xml:space="preserve"> Thus, </w:delText>
        </w:r>
        <w:r w:rsidR="00E5743D" w:rsidDel="004F3DEC">
          <w:rPr>
            <w:rFonts w:ascii="Tahoma" w:hAnsi="Tahoma" w:cs="Tahoma"/>
            <w:sz w:val="22"/>
          </w:rPr>
          <w:delText>r</w:delText>
        </w:r>
        <w:r w:rsidR="00E5743D" w:rsidRPr="00E5743D" w:rsidDel="004F3DEC">
          <w:rPr>
            <w:rFonts w:ascii="Tahoma" w:hAnsi="Tahoma" w:cs="Tahoma"/>
            <w:sz w:val="22"/>
          </w:rPr>
          <w:delText>educing crime</w:delText>
        </w:r>
        <w:r w:rsidR="00E5743D" w:rsidDel="004F3DEC">
          <w:rPr>
            <w:rFonts w:ascii="Tahoma" w:hAnsi="Tahoma" w:cs="Tahoma"/>
            <w:sz w:val="22"/>
          </w:rPr>
          <w:delText xml:space="preserve"> and solve the problem in </w:delText>
        </w:r>
        <w:r w:rsidR="00B1209D" w:rsidDel="004F3DEC">
          <w:rPr>
            <w:rFonts w:ascii="Tahoma" w:hAnsi="Tahoma" w:cs="Tahoma"/>
            <w:sz w:val="22"/>
          </w:rPr>
          <w:delText xml:space="preserve">the </w:delText>
        </w:r>
        <w:r w:rsidR="00E5743D" w:rsidDel="004F3DEC">
          <w:rPr>
            <w:rFonts w:ascii="Tahoma" w:hAnsi="Tahoma" w:cs="Tahoma"/>
            <w:sz w:val="22"/>
          </w:rPr>
          <w:delText>outdoor living environment</w:delText>
        </w:r>
        <w:r w:rsidR="00E5743D" w:rsidRPr="00E5743D" w:rsidDel="004F3DEC">
          <w:rPr>
            <w:rFonts w:ascii="Tahoma" w:hAnsi="Tahoma" w:cs="Tahoma"/>
            <w:sz w:val="22"/>
          </w:rPr>
          <w:delText xml:space="preserve"> can improve the perceived feeling of safety and therefore promote physical activity</w:delText>
        </w:r>
        <w:r w:rsidR="00E5743D" w:rsidDel="004F3DEC">
          <w:rPr>
            <w:rFonts w:ascii="Tahoma" w:hAnsi="Tahoma" w:cs="Tahoma"/>
            <w:sz w:val="22"/>
          </w:rPr>
          <w:delText xml:space="preserve"> and increase the overall health status there</w:delText>
        </w:r>
      </w:del>
      <w:del w:id="2141" w:author="冯 晓涵" w:date="2021-08-30T01:09:00Z">
        <w:r w:rsidR="00E5743D" w:rsidDel="00EC7C54">
          <w:rPr>
            <w:rFonts w:ascii="Tahoma" w:hAnsi="Tahoma" w:cs="Tahoma"/>
            <w:sz w:val="22"/>
          </w:rPr>
          <w:delText>.</w:delText>
        </w:r>
        <w:bookmarkStart w:id="2142" w:name="_Toc81214169"/>
        <w:bookmarkEnd w:id="2142"/>
      </w:del>
    </w:p>
    <w:p w14:paraId="7D790ECC" w14:textId="4DE6C3DD" w:rsidR="00671CFD" w:rsidRDefault="00B47067" w:rsidP="00371514">
      <w:pPr>
        <w:pStyle w:val="Heading2"/>
        <w:numPr>
          <w:ilvl w:val="0"/>
          <w:numId w:val="12"/>
        </w:numPr>
        <w:spacing w:before="156"/>
        <w:rPr>
          <w:rFonts w:ascii="Tahoma" w:hAnsi="Tahoma" w:cs="Tahoma"/>
          <w:b w:val="0"/>
          <w:bCs w:val="0"/>
        </w:rPr>
      </w:pPr>
      <w:bookmarkStart w:id="2143" w:name="_Toc81214170"/>
      <w:r>
        <w:rPr>
          <w:rFonts w:ascii="Tahoma" w:hAnsi="Tahoma" w:cs="Tahoma"/>
          <w:b w:val="0"/>
          <w:bCs w:val="0"/>
        </w:rPr>
        <w:t>Conclusion</w:t>
      </w:r>
      <w:r w:rsidR="00493F8B">
        <w:rPr>
          <w:rFonts w:ascii="Tahoma" w:hAnsi="Tahoma" w:cs="Tahoma"/>
          <w:b w:val="0"/>
          <w:bCs w:val="0"/>
        </w:rPr>
        <w:t xml:space="preserve"> </w:t>
      </w:r>
      <w:r w:rsidR="00493F8B">
        <w:rPr>
          <w:rFonts w:ascii="Tahoma" w:hAnsi="Tahoma" w:cs="Tahoma" w:hint="eastAsia"/>
          <w:b w:val="0"/>
          <w:bCs w:val="0"/>
        </w:rPr>
        <w:t>and</w:t>
      </w:r>
      <w:r w:rsidR="00493F8B">
        <w:rPr>
          <w:rFonts w:ascii="Tahoma" w:hAnsi="Tahoma" w:cs="Tahoma"/>
          <w:b w:val="0"/>
          <w:bCs w:val="0"/>
        </w:rPr>
        <w:t xml:space="preserve"> L</w:t>
      </w:r>
      <w:r w:rsidR="00493F8B">
        <w:rPr>
          <w:rFonts w:ascii="Tahoma" w:hAnsi="Tahoma" w:cs="Tahoma" w:hint="eastAsia"/>
          <w:b w:val="0"/>
          <w:bCs w:val="0"/>
        </w:rPr>
        <w:t>imitation</w:t>
      </w:r>
      <w:bookmarkEnd w:id="2143"/>
    </w:p>
    <w:p w14:paraId="1EBFD742" w14:textId="4B32AD0C" w:rsidR="00F6792E" w:rsidRPr="004F3DEC" w:rsidRDefault="001C04CA" w:rsidP="00EC7C54">
      <w:pPr>
        <w:spacing w:before="156"/>
        <w:rPr>
          <w:rFonts w:ascii="Tahoma" w:eastAsiaTheme="minorEastAsia" w:hAnsi="Tahoma" w:cs="Tahoma"/>
          <w:sz w:val="22"/>
          <w:rPrChange w:id="2144" w:author="冯 晓涵" w:date="2021-08-30T00:49:00Z">
            <w:rPr>
              <w:rFonts w:ascii="Tahoma" w:hAnsi="Tahoma" w:cs="Tahoma"/>
              <w:sz w:val="22"/>
            </w:rPr>
          </w:rPrChange>
        </w:rPr>
      </w:pPr>
      <w:r w:rsidRPr="00081F39">
        <w:rPr>
          <w:rFonts w:ascii="Tahoma" w:hAnsi="Tahoma" w:cs="Tahoma"/>
          <w:sz w:val="22"/>
        </w:rPr>
        <w:t>IMD is frequently used to quantify geographic deprivation</w:t>
      </w:r>
      <w:del w:id="2145" w:author="Chen, Huanfa" w:date="2021-08-26T10:29:00Z">
        <w:r w:rsidRPr="00081F39" w:rsidDel="006A176D">
          <w:rPr>
            <w:rFonts w:ascii="Tahoma" w:hAnsi="Tahoma" w:cs="Tahoma"/>
            <w:sz w:val="22"/>
          </w:rPr>
          <w:delText>,</w:delText>
        </w:r>
      </w:del>
      <w:ins w:id="2146" w:author="Chen, Huanfa" w:date="2021-08-26T10:29:00Z">
        <w:r w:rsidR="006A176D">
          <w:rPr>
            <w:rFonts w:ascii="Tahoma" w:hAnsi="Tahoma" w:cs="Tahoma"/>
            <w:sz w:val="22"/>
          </w:rPr>
          <w:t>;</w:t>
        </w:r>
      </w:ins>
      <w:r w:rsidRPr="00081F39">
        <w:rPr>
          <w:rFonts w:ascii="Tahoma" w:hAnsi="Tahoma" w:cs="Tahoma"/>
          <w:sz w:val="22"/>
        </w:rPr>
        <w:t xml:space="preserve"> </w:t>
      </w:r>
      <w:del w:id="2147" w:author="Chen, Huanfa" w:date="2021-08-26T10:29:00Z">
        <w:r w:rsidRPr="00081F39" w:rsidDel="006A176D">
          <w:rPr>
            <w:rFonts w:ascii="Tahoma" w:hAnsi="Tahoma" w:cs="Tahoma"/>
            <w:sz w:val="22"/>
          </w:rPr>
          <w:delText xml:space="preserve">though </w:delText>
        </w:r>
      </w:del>
      <w:ins w:id="2148" w:author="Chen, Huanfa" w:date="2021-08-26T10:29:00Z">
        <w:r w:rsidR="006A176D">
          <w:rPr>
            <w:rFonts w:ascii="Tahoma" w:hAnsi="Tahoma" w:cs="Tahoma"/>
            <w:sz w:val="22"/>
          </w:rPr>
          <w:t xml:space="preserve">however, </w:t>
        </w:r>
      </w:ins>
      <w:r w:rsidRPr="00081F39">
        <w:rPr>
          <w:rFonts w:ascii="Tahoma" w:hAnsi="Tahoma" w:cs="Tahoma"/>
          <w:sz w:val="22"/>
        </w:rPr>
        <w:t xml:space="preserve">it </w:t>
      </w:r>
      <w:del w:id="2149" w:author="Chen, Huanfa" w:date="2021-08-26T10:29:00Z">
        <w:r w:rsidR="009A425B" w:rsidDel="006A176D">
          <w:rPr>
            <w:rFonts w:ascii="Tahoma" w:hAnsi="Tahoma" w:cs="Tahoma"/>
            <w:sz w:val="22"/>
          </w:rPr>
          <w:delText>exists</w:delText>
        </w:r>
        <w:r w:rsidRPr="00081F39" w:rsidDel="006A176D">
          <w:rPr>
            <w:rFonts w:ascii="Tahoma" w:hAnsi="Tahoma" w:cs="Tahoma"/>
            <w:sz w:val="22"/>
          </w:rPr>
          <w:delText xml:space="preserve"> </w:delText>
        </w:r>
      </w:del>
      <w:ins w:id="2150" w:author="Chen, Huanfa" w:date="2021-08-26T10:29:00Z">
        <w:r w:rsidR="006A176D">
          <w:rPr>
            <w:rFonts w:ascii="Tahoma" w:hAnsi="Tahoma" w:cs="Tahoma"/>
            <w:sz w:val="22"/>
          </w:rPr>
          <w:t xml:space="preserve">has </w:t>
        </w:r>
      </w:ins>
      <w:r w:rsidRPr="00081F39">
        <w:rPr>
          <w:rFonts w:ascii="Tahoma" w:hAnsi="Tahoma" w:cs="Tahoma"/>
          <w:sz w:val="22"/>
        </w:rPr>
        <w:t xml:space="preserve">many limitations. The most important one is that they are the combination of multiple sub-indexes, which may face the risks we described previously. The subjectivity of the </w:t>
      </w:r>
      <w:r w:rsidRPr="00081F39">
        <w:rPr>
          <w:rFonts w:ascii="Tahoma" w:hAnsi="Tahoma" w:cs="Tahoma"/>
          <w:sz w:val="22"/>
        </w:rPr>
        <w:lastRenderedPageBreak/>
        <w:t xml:space="preserve">settings of the calculation process and the intrinsic flaw of the data may </w:t>
      </w:r>
      <w:r w:rsidR="009A425B">
        <w:rPr>
          <w:rFonts w:ascii="Tahoma" w:hAnsi="Tahoma" w:cs="Tahoma"/>
          <w:sz w:val="22"/>
        </w:rPr>
        <w:t xml:space="preserve">also </w:t>
      </w:r>
      <w:r w:rsidRPr="00081F39">
        <w:rPr>
          <w:rFonts w:ascii="Tahoma" w:hAnsi="Tahoma" w:cs="Tahoma"/>
          <w:sz w:val="22"/>
        </w:rPr>
        <w:t xml:space="preserve">cause bias </w:t>
      </w:r>
      <w:r w:rsidR="009A425B">
        <w:rPr>
          <w:rFonts w:ascii="Tahoma" w:hAnsi="Tahoma" w:cs="Tahoma"/>
          <w:sz w:val="22"/>
        </w:rPr>
        <w:t>to</w:t>
      </w:r>
      <w:r w:rsidRPr="00081F39">
        <w:rPr>
          <w:rFonts w:ascii="Tahoma" w:hAnsi="Tahoma" w:cs="Tahoma"/>
          <w:sz w:val="22"/>
        </w:rPr>
        <w:t xml:space="preserve"> the final IMD. People subconsciously assume that each domain contributes the same percentage in different places because the weight of each domain to form the IMD is fixed. </w:t>
      </w:r>
      <w:r w:rsidR="00943C9E" w:rsidRPr="00081F39">
        <w:rPr>
          <w:rFonts w:ascii="Tahoma" w:hAnsi="Tahoma" w:cs="Tahoma"/>
          <w:sz w:val="22"/>
        </w:rPr>
        <w:t>However, our study found that the contributions of seven deprivation domain scores to the IMDs in England var</w:t>
      </w:r>
      <w:r w:rsidR="00B1209D">
        <w:rPr>
          <w:rFonts w:ascii="Tahoma" w:hAnsi="Tahoma" w:cs="Tahoma"/>
          <w:sz w:val="22"/>
        </w:rPr>
        <w:t>y</w:t>
      </w:r>
      <w:r w:rsidR="00943C9E" w:rsidRPr="00081F39">
        <w:rPr>
          <w:rFonts w:ascii="Tahoma" w:hAnsi="Tahoma" w:cs="Tahoma"/>
          <w:sz w:val="22"/>
        </w:rPr>
        <w:t xml:space="preserve"> in LSOAs. It is clearer after we do the clustering and divide the similar small areas into 4 clusters. </w:t>
      </w:r>
      <w:ins w:id="2151" w:author="冯 晓涵" w:date="2021-08-30T00:52:00Z">
        <w:r w:rsidR="004F3DEC">
          <w:rPr>
            <w:rFonts w:ascii="Tahoma" w:hAnsi="Tahoma" w:cs="Tahoma"/>
            <w:sz w:val="22"/>
          </w:rPr>
          <w:t>For clusters de</w:t>
        </w:r>
      </w:ins>
      <w:ins w:id="2152" w:author="冯 晓涵" w:date="2021-08-30T00:53:00Z">
        <w:r w:rsidR="004F3DEC">
          <w:rPr>
            <w:rFonts w:ascii="Tahoma" w:hAnsi="Tahoma" w:cs="Tahoma"/>
            <w:sz w:val="22"/>
          </w:rPr>
          <w:t xml:space="preserve">rived from SHAP, </w:t>
        </w:r>
      </w:ins>
      <w:ins w:id="2153" w:author="冯 晓涵" w:date="2021-08-30T00:54:00Z">
        <w:r w:rsidR="004F3DEC">
          <w:rPr>
            <w:rFonts w:ascii="Tahoma" w:hAnsi="Tahoma" w:cs="Tahoma"/>
            <w:sz w:val="22"/>
          </w:rPr>
          <w:t xml:space="preserve">cluster 0 has the </w:t>
        </w:r>
      </w:ins>
      <w:ins w:id="2154" w:author="冯 晓涵" w:date="2021-08-30T00:53:00Z">
        <w:r w:rsidR="004F3DEC" w:rsidRPr="004F3DEC">
          <w:rPr>
            <w:rFonts w:ascii="Tahoma" w:hAnsi="Tahoma" w:cs="Tahoma"/>
            <w:sz w:val="22"/>
          </w:rPr>
          <w:t xml:space="preserve">widest land area </w:t>
        </w:r>
      </w:ins>
      <w:ins w:id="2155" w:author="冯 晓涵" w:date="2021-08-30T00:54:00Z">
        <w:r w:rsidR="004F3DEC">
          <w:rPr>
            <w:rFonts w:ascii="Tahoma" w:hAnsi="Tahoma" w:cs="Tahoma"/>
            <w:sz w:val="22"/>
          </w:rPr>
          <w:t xml:space="preserve">and it’s </w:t>
        </w:r>
      </w:ins>
      <w:del w:id="2156" w:author="冯 晓涵" w:date="2021-08-30T00:54:00Z">
        <w:r w:rsidR="00943C9E" w:rsidRPr="00081F39" w:rsidDel="004F3DEC">
          <w:rPr>
            <w:rFonts w:ascii="Tahoma" w:hAnsi="Tahoma" w:cs="Tahoma"/>
            <w:sz w:val="22"/>
          </w:rPr>
          <w:delText xml:space="preserve">Most of the </w:delText>
        </w:r>
        <w:r w:rsidR="009A425B" w:rsidDel="004F3DEC">
          <w:rPr>
            <w:rFonts w:ascii="Tahoma" w:hAnsi="Tahoma" w:cs="Tahoma"/>
            <w:sz w:val="22"/>
          </w:rPr>
          <w:delText>area</w:delText>
        </w:r>
        <w:r w:rsidR="00943C9E" w:rsidRPr="00081F39" w:rsidDel="004F3DEC">
          <w:rPr>
            <w:rFonts w:ascii="Tahoma" w:hAnsi="Tahoma" w:cs="Tahoma"/>
            <w:sz w:val="22"/>
          </w:rPr>
          <w:delText xml:space="preserve">s </w:delText>
        </w:r>
        <w:r w:rsidR="00B1209D" w:rsidDel="004F3DEC">
          <w:rPr>
            <w:rFonts w:ascii="Tahoma" w:hAnsi="Tahoma" w:cs="Tahoma"/>
            <w:sz w:val="22"/>
          </w:rPr>
          <w:delText>are</w:delText>
        </w:r>
        <w:r w:rsidR="00943C9E" w:rsidRPr="00081F39" w:rsidDel="004F3DEC">
          <w:rPr>
            <w:rFonts w:ascii="Tahoma" w:hAnsi="Tahoma" w:cs="Tahoma"/>
            <w:sz w:val="22"/>
          </w:rPr>
          <w:delText xml:space="preserve"> </w:delText>
        </w:r>
      </w:del>
      <w:r w:rsidR="00943C9E" w:rsidRPr="00081F39">
        <w:rPr>
          <w:rFonts w:ascii="Tahoma" w:hAnsi="Tahoma" w:cs="Tahoma"/>
          <w:sz w:val="22"/>
        </w:rPr>
        <w:t xml:space="preserve">deprived </w:t>
      </w:r>
      <w:ins w:id="2157" w:author="冯 晓涵" w:date="2021-08-30T00:54:00Z">
        <w:r w:rsidR="004F3DEC">
          <w:rPr>
            <w:rFonts w:ascii="Tahoma" w:hAnsi="Tahoma" w:cs="Tahoma"/>
            <w:sz w:val="22"/>
          </w:rPr>
          <w:t xml:space="preserve">severely </w:t>
        </w:r>
      </w:ins>
      <w:r w:rsidR="00943C9E" w:rsidRPr="00081F39">
        <w:rPr>
          <w:rFonts w:ascii="Tahoma" w:hAnsi="Tahoma" w:cs="Tahoma"/>
          <w:sz w:val="22"/>
        </w:rPr>
        <w:t xml:space="preserve">in </w:t>
      </w:r>
      <w:r w:rsidR="00B1209D">
        <w:rPr>
          <w:rFonts w:ascii="Tahoma" w:hAnsi="Tahoma" w:cs="Tahoma"/>
          <w:sz w:val="22"/>
        </w:rPr>
        <w:t xml:space="preserve">the </w:t>
      </w:r>
      <w:r w:rsidR="00943C9E" w:rsidRPr="00081F39">
        <w:rPr>
          <w:rFonts w:ascii="Tahoma" w:hAnsi="Tahoma" w:cs="Tahoma"/>
          <w:sz w:val="22"/>
        </w:rPr>
        <w:t xml:space="preserve">housing and service domain and live environment domain. To cope with it, it is urgent to build more affordable housing with </w:t>
      </w:r>
      <w:r w:rsidR="00B1209D">
        <w:rPr>
          <w:rFonts w:ascii="Tahoma" w:hAnsi="Tahoma" w:cs="Tahoma"/>
          <w:sz w:val="22"/>
        </w:rPr>
        <w:t xml:space="preserve">a </w:t>
      </w:r>
      <w:r w:rsidR="00943C9E" w:rsidRPr="00081F39">
        <w:rPr>
          <w:rFonts w:ascii="Tahoma" w:hAnsi="Tahoma" w:cs="Tahoma"/>
          <w:sz w:val="22"/>
        </w:rPr>
        <w:t xml:space="preserve">suitable living environment. In addition, the integration of the housing and services programs is a good way for elderly people who are in bad health. As for </w:t>
      </w:r>
      <w:ins w:id="2158" w:author="冯 晓涵" w:date="2021-08-30T00:55:00Z">
        <w:r w:rsidR="004F3DEC">
          <w:rPr>
            <w:rFonts w:ascii="Tahoma" w:hAnsi="Tahoma" w:cs="Tahoma"/>
            <w:sz w:val="22"/>
          </w:rPr>
          <w:t>cluster 3, which is suspected to be</w:t>
        </w:r>
      </w:ins>
      <w:del w:id="2159" w:author="冯 晓涵" w:date="2021-08-30T00:55:00Z">
        <w:r w:rsidR="00943C9E" w:rsidRPr="00081F39" w:rsidDel="004F3DEC">
          <w:rPr>
            <w:rFonts w:ascii="Tahoma" w:hAnsi="Tahoma" w:cs="Tahoma"/>
            <w:sz w:val="22"/>
          </w:rPr>
          <w:delText>the deprived</w:delText>
        </w:r>
      </w:del>
      <w:r w:rsidR="00943C9E" w:rsidRPr="00081F39">
        <w:rPr>
          <w:rFonts w:ascii="Tahoma" w:hAnsi="Tahoma" w:cs="Tahoma"/>
          <w:sz w:val="22"/>
        </w:rPr>
        <w:t xml:space="preserve"> rural areas, almost all domains, except for the House </w:t>
      </w:r>
      <w:ins w:id="2160" w:author="冯 晓涵" w:date="2021-08-30T01:00:00Z">
        <w:r w:rsidR="00AE5406">
          <w:rPr>
            <w:rFonts w:ascii="Tahoma" w:hAnsi="Tahoma" w:cs="Tahoma"/>
            <w:sz w:val="22"/>
          </w:rPr>
          <w:t>d</w:t>
        </w:r>
      </w:ins>
      <w:del w:id="2161" w:author="冯 晓涵" w:date="2021-08-30T01:00:00Z">
        <w:r w:rsidR="00943C9E" w:rsidRPr="00081F39" w:rsidDel="00AE5406">
          <w:rPr>
            <w:rFonts w:ascii="Tahoma" w:hAnsi="Tahoma" w:cs="Tahoma"/>
            <w:sz w:val="22"/>
          </w:rPr>
          <w:delText>D</w:delText>
        </w:r>
      </w:del>
      <w:r w:rsidR="00943C9E" w:rsidRPr="00081F39">
        <w:rPr>
          <w:rFonts w:ascii="Tahoma" w:hAnsi="Tahoma" w:cs="Tahoma"/>
          <w:sz w:val="22"/>
        </w:rPr>
        <w:t>omain</w:t>
      </w:r>
      <w:ins w:id="2162" w:author="冯 晓涵" w:date="2021-08-30T00:59:00Z">
        <w:r w:rsidR="00AE5406" w:rsidRPr="00AE5406">
          <w:rPr>
            <w:rFonts w:ascii="Tahoma" w:hAnsi="Tahoma" w:cs="Tahoma"/>
            <w:sz w:val="22"/>
            <w:rPrChange w:id="2163" w:author="冯 晓涵" w:date="2021-08-30T01:00:00Z">
              <w:rPr/>
            </w:rPrChange>
          </w:rPr>
          <w:t xml:space="preserve"> and </w:t>
        </w:r>
      </w:ins>
      <w:ins w:id="2164" w:author="冯 晓涵" w:date="2021-08-30T01:00:00Z">
        <w:r w:rsidR="00AE5406">
          <w:rPr>
            <w:rFonts w:ascii="Tahoma" w:hAnsi="Tahoma" w:cs="Tahoma"/>
            <w:sz w:val="22"/>
          </w:rPr>
          <w:t>L</w:t>
        </w:r>
      </w:ins>
      <w:ins w:id="2165" w:author="冯 晓涵" w:date="2021-08-30T00:59:00Z">
        <w:r w:rsidR="00AE5406" w:rsidRPr="00AE5406">
          <w:rPr>
            <w:rFonts w:ascii="Tahoma" w:hAnsi="Tahoma" w:cs="Tahoma"/>
            <w:sz w:val="22"/>
          </w:rPr>
          <w:t>ive</w:t>
        </w:r>
      </w:ins>
      <w:ins w:id="2166" w:author="冯 晓涵" w:date="2021-08-30T01:09:00Z">
        <w:r w:rsidR="00EC7C54" w:rsidRPr="00EC7C54">
          <w:rPr>
            <w:rFonts w:ascii="Tahoma" w:hAnsi="Tahoma" w:cs="Tahoma"/>
            <w:sz w:val="22"/>
          </w:rPr>
          <w:t xml:space="preserve"> </w:t>
        </w:r>
        <w:r w:rsidR="00EC7C54">
          <w:rPr>
            <w:rFonts w:ascii="Tahoma" w:hAnsi="Tahoma" w:cs="Tahoma"/>
            <w:sz w:val="22"/>
          </w:rPr>
          <w:t>d</w:t>
        </w:r>
        <w:r w:rsidR="00EC7C54" w:rsidRPr="00081F39">
          <w:rPr>
            <w:rFonts w:ascii="Tahoma" w:hAnsi="Tahoma" w:cs="Tahoma"/>
            <w:sz w:val="22"/>
          </w:rPr>
          <w:t>omain</w:t>
        </w:r>
      </w:ins>
      <w:r w:rsidR="00943C9E" w:rsidRPr="00081F39">
        <w:rPr>
          <w:rFonts w:ascii="Tahoma" w:hAnsi="Tahoma" w:cs="Tahoma"/>
          <w:sz w:val="22"/>
        </w:rPr>
        <w:t>, are very serious.</w:t>
      </w:r>
      <w:ins w:id="2167" w:author="冯 晓涵" w:date="2021-08-30T00:49:00Z">
        <w:r w:rsidR="004F3DEC">
          <w:rPr>
            <w:rFonts w:ascii="Tahoma" w:hAnsi="Tahoma" w:cs="Tahoma"/>
            <w:sz w:val="22"/>
          </w:rPr>
          <w:t xml:space="preserve"> These</w:t>
        </w:r>
      </w:ins>
      <w:ins w:id="2168" w:author="冯 晓涵" w:date="2021-08-30T00:57:00Z">
        <w:r w:rsidR="00AE5406">
          <w:rPr>
            <w:rFonts w:ascii="Tahoma" w:hAnsi="Tahoma" w:cs="Tahoma"/>
            <w:sz w:val="22"/>
          </w:rPr>
          <w:t xml:space="preserve"> deprived</w:t>
        </w:r>
      </w:ins>
      <w:ins w:id="2169" w:author="冯 晓涵" w:date="2021-08-30T00:49:00Z">
        <w:r w:rsidR="004F3DEC">
          <w:rPr>
            <w:rFonts w:ascii="Tahoma" w:hAnsi="Tahoma" w:cs="Tahoma"/>
            <w:sz w:val="22"/>
          </w:rPr>
          <w:t xml:space="preserve"> </w:t>
        </w:r>
      </w:ins>
      <w:del w:id="2170" w:author="冯 晓涵" w:date="2021-08-30T00:56:00Z">
        <w:r w:rsidR="00943C9E" w:rsidRPr="00081F39" w:rsidDel="004F3DEC">
          <w:rPr>
            <w:rFonts w:ascii="Tahoma" w:hAnsi="Tahoma" w:cs="Tahoma"/>
            <w:sz w:val="22"/>
          </w:rPr>
          <w:delText xml:space="preserve"> </w:delText>
        </w:r>
      </w:del>
      <w:ins w:id="2171" w:author="冯 晓涵" w:date="2021-08-30T00:56:00Z">
        <w:r w:rsidR="004F3DEC">
          <w:rPr>
            <w:rFonts w:ascii="Tahoma" w:hAnsi="Tahoma" w:cs="Tahoma"/>
            <w:sz w:val="22"/>
          </w:rPr>
          <w:t xml:space="preserve">domains are also correlated, so </w:t>
        </w:r>
        <w:r w:rsidR="004F3DEC" w:rsidRPr="00081F39">
          <w:rPr>
            <w:rFonts w:ascii="Tahoma" w:hAnsi="Tahoma" w:cs="Tahoma"/>
            <w:sz w:val="22"/>
          </w:rPr>
          <w:t>without</w:t>
        </w:r>
      </w:ins>
      <w:ins w:id="2172" w:author="冯 晓涵" w:date="2021-08-30T00:49:00Z">
        <w:r w:rsidR="004F3DEC" w:rsidRPr="004F3DEC">
          <w:rPr>
            <w:rFonts w:ascii="Tahoma" w:hAnsi="Tahoma" w:cs="Tahoma"/>
            <w:sz w:val="22"/>
          </w:rPr>
          <w:t xml:space="preserve"> intervention, the areas in cluster 3 will always be stuck in </w:t>
        </w:r>
      </w:ins>
      <w:r w:rsidR="00944B3F">
        <w:rPr>
          <w:rFonts w:ascii="Tahoma" w:hAnsi="Tahoma" w:cs="Tahoma"/>
          <w:sz w:val="22"/>
        </w:rPr>
        <w:t xml:space="preserve">a </w:t>
      </w:r>
      <w:ins w:id="2173" w:author="冯 晓涵" w:date="2021-08-30T00:49:00Z">
        <w:r w:rsidR="004F3DEC" w:rsidRPr="004F3DEC">
          <w:rPr>
            <w:rFonts w:ascii="Tahoma" w:hAnsi="Tahoma" w:cs="Tahoma"/>
            <w:sz w:val="22"/>
          </w:rPr>
          <w:t>vicious circle.</w:t>
        </w:r>
        <w:r w:rsidR="004F3DEC">
          <w:rPr>
            <w:rFonts w:ascii="Tahoma" w:hAnsi="Tahoma" w:cs="Tahoma"/>
            <w:sz w:val="22"/>
          </w:rPr>
          <w:t xml:space="preserve"> </w:t>
        </w:r>
      </w:ins>
      <w:r w:rsidR="00943C9E" w:rsidRPr="00081F39">
        <w:rPr>
          <w:rFonts w:ascii="Tahoma" w:hAnsi="Tahoma" w:cs="Tahoma"/>
          <w:sz w:val="22"/>
        </w:rPr>
        <w:t>T</w:t>
      </w:r>
      <w:ins w:id="2174" w:author="冯 晓涵" w:date="2021-08-30T00:58:00Z">
        <w:r w:rsidR="00AE5406">
          <w:rPr>
            <w:rFonts w:ascii="Tahoma" w:hAnsi="Tahoma" w:cs="Tahoma"/>
            <w:sz w:val="22"/>
          </w:rPr>
          <w:t>hus, we</w:t>
        </w:r>
      </w:ins>
      <w:del w:id="2175" w:author="冯 晓涵" w:date="2021-08-30T00:58:00Z">
        <w:r w:rsidR="00943C9E" w:rsidRPr="00081F39" w:rsidDel="00AE5406">
          <w:rPr>
            <w:rFonts w:ascii="Tahoma" w:hAnsi="Tahoma" w:cs="Tahoma"/>
            <w:sz w:val="22"/>
          </w:rPr>
          <w:delText xml:space="preserve">he basic idea to improve the situation in these areas is to develop the economy. </w:delText>
        </w:r>
        <w:r w:rsidR="009A425B" w:rsidDel="00AE5406">
          <w:rPr>
            <w:rFonts w:ascii="Tahoma" w:hAnsi="Tahoma" w:cs="Tahoma"/>
            <w:sz w:val="22"/>
          </w:rPr>
          <w:delText>Nevertheless</w:delText>
        </w:r>
        <w:r w:rsidR="00943C9E" w:rsidRPr="00081F39" w:rsidDel="00AE5406">
          <w:rPr>
            <w:rFonts w:ascii="Tahoma" w:hAnsi="Tahoma" w:cs="Tahoma"/>
            <w:sz w:val="22"/>
          </w:rPr>
          <w:delText>, in order to develop the economy, we</w:delText>
        </w:r>
      </w:del>
      <w:r w:rsidR="00943C9E" w:rsidRPr="00081F39">
        <w:rPr>
          <w:rFonts w:ascii="Tahoma" w:hAnsi="Tahoma" w:cs="Tahoma"/>
          <w:sz w:val="22"/>
        </w:rPr>
        <w:t xml:space="preserve"> need to improve </w:t>
      </w:r>
      <w:del w:id="2176" w:author="冯 晓涵" w:date="2021-08-30T01:00:00Z">
        <w:r w:rsidR="00943C9E" w:rsidRPr="00081F39" w:rsidDel="00AE5406">
          <w:rPr>
            <w:rFonts w:ascii="Tahoma" w:hAnsi="Tahoma" w:cs="Tahoma"/>
            <w:sz w:val="22"/>
          </w:rPr>
          <w:delText xml:space="preserve">other </w:delText>
        </w:r>
      </w:del>
      <w:ins w:id="2177" w:author="冯 晓涵" w:date="2021-08-30T01:00:00Z">
        <w:r w:rsidR="00AE5406">
          <w:rPr>
            <w:rFonts w:ascii="Tahoma" w:hAnsi="Tahoma" w:cs="Tahoma"/>
            <w:sz w:val="22"/>
          </w:rPr>
          <w:t>the deprived</w:t>
        </w:r>
        <w:r w:rsidR="00AE5406" w:rsidRPr="00081F39">
          <w:rPr>
            <w:rFonts w:ascii="Tahoma" w:hAnsi="Tahoma" w:cs="Tahoma"/>
            <w:sz w:val="22"/>
          </w:rPr>
          <w:t xml:space="preserve"> </w:t>
        </w:r>
      </w:ins>
      <w:r w:rsidR="00943C9E" w:rsidRPr="00081F39">
        <w:rPr>
          <w:rFonts w:ascii="Tahoma" w:hAnsi="Tahoma" w:cs="Tahoma"/>
          <w:sz w:val="22"/>
        </w:rPr>
        <w:t>domains</w:t>
      </w:r>
      <w:r w:rsidR="009A425B">
        <w:rPr>
          <w:rFonts w:ascii="Tahoma" w:hAnsi="Tahoma" w:cs="Tahoma"/>
          <w:sz w:val="22"/>
        </w:rPr>
        <w:t xml:space="preserve"> </w:t>
      </w:r>
      <w:ins w:id="2178" w:author="冯 晓涵" w:date="2021-08-30T01:01:00Z">
        <w:r w:rsidR="00AE5406">
          <w:rPr>
            <w:rFonts w:ascii="Tahoma" w:hAnsi="Tahoma" w:cs="Tahoma"/>
            <w:sz w:val="22"/>
          </w:rPr>
          <w:t xml:space="preserve">simultaneously </w:t>
        </w:r>
      </w:ins>
      <w:r w:rsidR="009A425B">
        <w:rPr>
          <w:rFonts w:ascii="Tahoma" w:hAnsi="Tahoma" w:cs="Tahoma"/>
          <w:sz w:val="22"/>
        </w:rPr>
        <w:t>using the suggestions we provide</w:t>
      </w:r>
      <w:r w:rsidR="00943C9E" w:rsidRPr="00081F39">
        <w:rPr>
          <w:rFonts w:ascii="Tahoma" w:hAnsi="Tahoma" w:cs="Tahoma"/>
          <w:sz w:val="22"/>
        </w:rPr>
        <w:t>, especially the Education Domain and the Unemployment Domain</w:t>
      </w:r>
      <w:r w:rsidR="009A425B">
        <w:rPr>
          <w:rFonts w:ascii="Tahoma" w:hAnsi="Tahoma" w:cs="Tahoma"/>
          <w:sz w:val="22"/>
        </w:rPr>
        <w:t>.</w:t>
      </w:r>
      <w:r w:rsidRPr="00081F39">
        <w:rPr>
          <w:rFonts w:ascii="Tahoma" w:hAnsi="Tahoma" w:cs="Tahoma"/>
          <w:sz w:val="22"/>
        </w:rPr>
        <w:t xml:space="preserve">  </w:t>
      </w:r>
    </w:p>
    <w:p w14:paraId="3C31D8C1" w14:textId="25B5805F" w:rsidR="009A425B" w:rsidRDefault="009A425B" w:rsidP="00977C79">
      <w:pPr>
        <w:spacing w:before="156"/>
        <w:rPr>
          <w:rFonts w:ascii="Tahoma" w:hAnsi="Tahoma" w:cs="Tahoma"/>
          <w:sz w:val="22"/>
        </w:rPr>
      </w:pPr>
      <w:r>
        <w:rPr>
          <w:rFonts w:ascii="Tahoma" w:hAnsi="Tahoma" w:cs="Tahoma"/>
          <w:sz w:val="22"/>
        </w:rPr>
        <w:t>There are also many l</w:t>
      </w:r>
      <w:r w:rsidR="00E5743D" w:rsidRPr="00081F39">
        <w:rPr>
          <w:rFonts w:ascii="Tahoma" w:hAnsi="Tahoma" w:cs="Tahoma"/>
          <w:sz w:val="22"/>
        </w:rPr>
        <w:t>imitation</w:t>
      </w:r>
      <w:r w:rsidR="00157BA1">
        <w:rPr>
          <w:rFonts w:ascii="Tahoma" w:hAnsi="Tahoma" w:cs="Tahoma" w:hint="eastAsia"/>
          <w:sz w:val="22"/>
        </w:rPr>
        <w:t>s</w:t>
      </w:r>
      <w:r>
        <w:rPr>
          <w:rFonts w:ascii="Tahoma" w:hAnsi="Tahoma" w:cs="Tahoma"/>
          <w:sz w:val="22"/>
        </w:rPr>
        <w:t xml:space="preserve"> in the article, Firstly, w</w:t>
      </w:r>
      <w:r w:rsidR="00493F8B" w:rsidRPr="00081F39">
        <w:rPr>
          <w:rFonts w:ascii="Tahoma" w:hAnsi="Tahoma" w:cs="Tahoma"/>
          <w:sz w:val="22"/>
        </w:rPr>
        <w:t xml:space="preserve">hen constructing the </w:t>
      </w:r>
      <w:r>
        <w:rPr>
          <w:rFonts w:ascii="Tahoma" w:hAnsi="Tahoma" w:cs="Tahoma"/>
          <w:sz w:val="22"/>
        </w:rPr>
        <w:t>model</w:t>
      </w:r>
      <w:r w:rsidR="00493F8B" w:rsidRPr="00081F39">
        <w:rPr>
          <w:rFonts w:ascii="Tahoma" w:hAnsi="Tahoma" w:cs="Tahoma"/>
          <w:sz w:val="22"/>
        </w:rPr>
        <w:t xml:space="preserve">, we use the average values as the references </w:t>
      </w:r>
      <w:r>
        <w:rPr>
          <w:rFonts w:ascii="Tahoma" w:hAnsi="Tahoma" w:cs="Tahoma"/>
          <w:sz w:val="22"/>
        </w:rPr>
        <w:t xml:space="preserve">instead </w:t>
      </w:r>
      <w:r w:rsidR="00493F8B" w:rsidRPr="00081F39">
        <w:rPr>
          <w:rFonts w:ascii="Tahoma" w:hAnsi="Tahoma" w:cs="Tahoma"/>
          <w:sz w:val="22"/>
        </w:rPr>
        <w:t xml:space="preserve">of </w:t>
      </w:r>
      <w:r>
        <w:rPr>
          <w:rFonts w:ascii="Tahoma" w:hAnsi="Tahoma" w:cs="Tahoma"/>
          <w:sz w:val="22"/>
        </w:rPr>
        <w:t xml:space="preserve">the randomly selected scores in </w:t>
      </w:r>
      <w:r w:rsidR="00493F8B" w:rsidRPr="00081F39">
        <w:rPr>
          <w:rFonts w:ascii="Tahoma" w:hAnsi="Tahoma" w:cs="Tahoma"/>
          <w:sz w:val="22"/>
        </w:rPr>
        <w:t>each domain. Though this setting can speed up the computation, it may l</w:t>
      </w:r>
      <w:r>
        <w:rPr>
          <w:rFonts w:ascii="Tahoma" w:hAnsi="Tahoma" w:cs="Tahoma"/>
          <w:sz w:val="22"/>
        </w:rPr>
        <w:t xml:space="preserve">ower the </w:t>
      </w:r>
      <w:r w:rsidR="00493F8B" w:rsidRPr="00081F39">
        <w:rPr>
          <w:rFonts w:ascii="Tahoma" w:hAnsi="Tahoma" w:cs="Tahoma"/>
          <w:sz w:val="22"/>
        </w:rPr>
        <w:t>accuracy.</w:t>
      </w:r>
      <w:r>
        <w:rPr>
          <w:rFonts w:ascii="Tahoma" w:hAnsi="Tahoma" w:cs="Tahoma"/>
          <w:sz w:val="22"/>
        </w:rPr>
        <w:t xml:space="preserve"> Secondly, w</w:t>
      </w:r>
      <w:r w:rsidR="00493F8B" w:rsidRPr="00081F39">
        <w:rPr>
          <w:rFonts w:ascii="Tahoma" w:hAnsi="Tahoma" w:cs="Tahoma"/>
          <w:sz w:val="22"/>
        </w:rPr>
        <w:t xml:space="preserve">e classify the results into 4 clusters, which </w:t>
      </w:r>
      <w:r w:rsidR="00B1209D">
        <w:rPr>
          <w:rFonts w:ascii="Tahoma" w:hAnsi="Tahoma" w:cs="Tahoma"/>
          <w:sz w:val="22"/>
        </w:rPr>
        <w:t>are</w:t>
      </w:r>
      <w:r w:rsidR="00493F8B" w:rsidRPr="00081F39">
        <w:rPr>
          <w:rFonts w:ascii="Tahoma" w:hAnsi="Tahoma" w:cs="Tahoma"/>
          <w:sz w:val="22"/>
        </w:rPr>
        <w:t xml:space="preserve"> subjective and empirical. In the future, we can try other clustering methods to auto-select suitable cluster numbers.</w:t>
      </w:r>
      <w:r>
        <w:rPr>
          <w:rFonts w:ascii="Tahoma" w:hAnsi="Tahoma" w:cs="Tahoma"/>
          <w:sz w:val="22"/>
        </w:rPr>
        <w:t xml:space="preserve"> Lastly, </w:t>
      </w:r>
      <w:r w:rsidRPr="00081F39">
        <w:rPr>
          <w:rFonts w:ascii="Tahoma" w:hAnsi="Tahoma" w:cs="Tahoma"/>
          <w:sz w:val="22"/>
        </w:rPr>
        <w:t>we</w:t>
      </w:r>
      <w:r w:rsidR="00493F8B" w:rsidRPr="00081F39">
        <w:rPr>
          <w:rFonts w:ascii="Tahoma" w:hAnsi="Tahoma" w:cs="Tahoma"/>
          <w:sz w:val="22"/>
        </w:rPr>
        <w:t xml:space="preserve"> only concentrate on the seven domains </w:t>
      </w:r>
      <w:r>
        <w:rPr>
          <w:rFonts w:ascii="Tahoma" w:hAnsi="Tahoma" w:cs="Tahoma"/>
          <w:sz w:val="22"/>
        </w:rPr>
        <w:t xml:space="preserve">and do not </w:t>
      </w:r>
      <w:r w:rsidR="00493F8B" w:rsidRPr="00081F39">
        <w:rPr>
          <w:rFonts w:ascii="Tahoma" w:hAnsi="Tahoma" w:cs="Tahoma"/>
          <w:sz w:val="22"/>
        </w:rPr>
        <w:t xml:space="preserve">explore more </w:t>
      </w:r>
      <w:r>
        <w:rPr>
          <w:rFonts w:ascii="Tahoma" w:hAnsi="Tahoma" w:cs="Tahoma"/>
          <w:sz w:val="22"/>
        </w:rPr>
        <w:t>on the sub-domains or even their</w:t>
      </w:r>
      <w:r w:rsidR="00493F8B" w:rsidRPr="00081F39">
        <w:rPr>
          <w:rFonts w:ascii="Tahoma" w:hAnsi="Tahoma" w:cs="Tahoma"/>
          <w:sz w:val="22"/>
        </w:rPr>
        <w:t xml:space="preserve"> indicators. </w:t>
      </w:r>
      <w:r>
        <w:rPr>
          <w:rFonts w:ascii="Tahoma" w:hAnsi="Tahoma" w:cs="Tahoma" w:hint="eastAsia"/>
          <w:sz w:val="22"/>
        </w:rPr>
        <w:t>I</w:t>
      </w:r>
      <w:r>
        <w:rPr>
          <w:rFonts w:ascii="Tahoma" w:hAnsi="Tahoma" w:cs="Tahoma"/>
          <w:sz w:val="22"/>
        </w:rPr>
        <w:t>n the future, the subdomains, and the indicators that formed them will be studied in each cluster to see the main contributors to the domain deprivation and in this case, more detailed and suitable suggestions can be given to the policymakers.</w:t>
      </w:r>
    </w:p>
    <w:p w14:paraId="060FB2A2" w14:textId="514A6BC7" w:rsidR="00A51D81" w:rsidRPr="009A425B" w:rsidRDefault="00A51D81" w:rsidP="00977C79">
      <w:pPr>
        <w:spacing w:before="156"/>
        <w:rPr>
          <w:rFonts w:ascii="Tahoma" w:hAnsi="Tahoma" w:cs="Tahoma"/>
          <w:sz w:val="22"/>
        </w:rPr>
      </w:pPr>
    </w:p>
    <w:p w14:paraId="2F159BC4" w14:textId="35A6ADA7" w:rsidR="00A51D81" w:rsidRDefault="00A51D81" w:rsidP="00977C79">
      <w:pPr>
        <w:spacing w:before="156"/>
        <w:rPr>
          <w:rFonts w:ascii="Tahoma" w:hAnsi="Tahoma" w:cs="Tahoma"/>
          <w:sz w:val="22"/>
        </w:rPr>
      </w:pPr>
    </w:p>
    <w:p w14:paraId="5660C1E6" w14:textId="58FB736A" w:rsidR="0038664A" w:rsidRDefault="0038664A" w:rsidP="00977C79">
      <w:pPr>
        <w:spacing w:before="156"/>
        <w:rPr>
          <w:rFonts w:ascii="Tahoma" w:hAnsi="Tahoma" w:cs="Tahoma"/>
          <w:sz w:val="22"/>
        </w:rPr>
      </w:pPr>
    </w:p>
    <w:p w14:paraId="418781B3" w14:textId="039CD73E" w:rsidR="0038664A" w:rsidRDefault="0038664A" w:rsidP="00977C79">
      <w:pPr>
        <w:spacing w:before="156"/>
        <w:rPr>
          <w:rFonts w:ascii="Tahoma" w:hAnsi="Tahoma" w:cs="Tahoma"/>
          <w:sz w:val="22"/>
        </w:rPr>
      </w:pPr>
    </w:p>
    <w:p w14:paraId="32FA2A75" w14:textId="540CB7D8" w:rsidR="0038664A" w:rsidRDefault="0038664A" w:rsidP="00977C79">
      <w:pPr>
        <w:spacing w:before="156"/>
        <w:rPr>
          <w:rFonts w:ascii="Tahoma" w:hAnsi="Tahoma" w:cs="Tahoma"/>
          <w:sz w:val="22"/>
        </w:rPr>
      </w:pPr>
    </w:p>
    <w:p w14:paraId="06F5BCAD" w14:textId="076F9D7E" w:rsidR="0038664A" w:rsidRDefault="0038664A" w:rsidP="00977C79">
      <w:pPr>
        <w:spacing w:before="156"/>
        <w:rPr>
          <w:rFonts w:ascii="Tahoma" w:hAnsi="Tahoma" w:cs="Tahoma"/>
          <w:sz w:val="22"/>
        </w:rPr>
      </w:pPr>
    </w:p>
    <w:p w14:paraId="5FF9A451" w14:textId="3394B346" w:rsidR="0038664A" w:rsidRDefault="0038664A" w:rsidP="00977C79">
      <w:pPr>
        <w:spacing w:before="156"/>
        <w:rPr>
          <w:rFonts w:ascii="Tahoma" w:hAnsi="Tahoma" w:cs="Tahoma"/>
          <w:sz w:val="22"/>
        </w:rPr>
      </w:pPr>
    </w:p>
    <w:p w14:paraId="6AAE65D6" w14:textId="61359F6D" w:rsidR="0038664A" w:rsidRDefault="0038664A" w:rsidP="00977C79">
      <w:pPr>
        <w:spacing w:before="156"/>
        <w:rPr>
          <w:rFonts w:ascii="Tahoma" w:hAnsi="Tahoma" w:cs="Tahoma"/>
          <w:sz w:val="22"/>
        </w:rPr>
      </w:pPr>
    </w:p>
    <w:p w14:paraId="6132004C" w14:textId="36046D4D" w:rsidR="0038664A" w:rsidRDefault="0038664A" w:rsidP="00977C79">
      <w:pPr>
        <w:spacing w:before="156"/>
        <w:rPr>
          <w:rFonts w:ascii="Tahoma" w:hAnsi="Tahoma" w:cs="Tahoma"/>
          <w:sz w:val="22"/>
        </w:rPr>
      </w:pPr>
    </w:p>
    <w:p w14:paraId="62E1EF66" w14:textId="232D975F" w:rsidR="0038664A" w:rsidRDefault="0038664A" w:rsidP="00977C79">
      <w:pPr>
        <w:spacing w:before="156"/>
        <w:rPr>
          <w:rFonts w:ascii="Tahoma" w:hAnsi="Tahoma" w:cs="Tahoma"/>
          <w:sz w:val="22"/>
        </w:rPr>
      </w:pPr>
    </w:p>
    <w:p w14:paraId="2714CD76" w14:textId="6F88313B" w:rsidR="0038664A" w:rsidRDefault="0038664A" w:rsidP="00977C79">
      <w:pPr>
        <w:spacing w:before="156"/>
        <w:rPr>
          <w:rFonts w:ascii="Tahoma" w:hAnsi="Tahoma" w:cs="Tahoma"/>
          <w:sz w:val="22"/>
        </w:rPr>
      </w:pPr>
    </w:p>
    <w:p w14:paraId="56D59580" w14:textId="77777777" w:rsidR="0038664A" w:rsidRPr="00081F39" w:rsidRDefault="0038664A" w:rsidP="00977C79">
      <w:pPr>
        <w:spacing w:before="156"/>
        <w:rPr>
          <w:rFonts w:ascii="Tahoma" w:hAnsi="Tahoma" w:cs="Tahoma"/>
          <w:sz w:val="22"/>
        </w:rPr>
      </w:pPr>
    </w:p>
    <w:p w14:paraId="29C2F76A" w14:textId="64188A5C" w:rsidR="0046650A" w:rsidRDefault="0046650A" w:rsidP="00371514">
      <w:pPr>
        <w:pStyle w:val="Heading2"/>
        <w:numPr>
          <w:ilvl w:val="0"/>
          <w:numId w:val="12"/>
        </w:numPr>
        <w:spacing w:before="156"/>
        <w:rPr>
          <w:rFonts w:ascii="Tahoma" w:hAnsi="Tahoma" w:cs="Tahoma"/>
          <w:b w:val="0"/>
          <w:bCs w:val="0"/>
        </w:rPr>
      </w:pPr>
      <w:bookmarkStart w:id="2179" w:name="_Toc81214171"/>
      <w:r w:rsidRPr="0046650A">
        <w:rPr>
          <w:rFonts w:ascii="Tahoma" w:hAnsi="Tahoma" w:cs="Tahoma"/>
          <w:b w:val="0"/>
          <w:bCs w:val="0"/>
        </w:rPr>
        <w:t>Reference</w:t>
      </w:r>
      <w:bookmarkEnd w:id="2179"/>
    </w:p>
    <w:p w14:paraId="167DB4E4" w14:textId="4F03A2A0" w:rsidR="00944B3F" w:rsidRPr="00944B3F" w:rsidRDefault="0046650A" w:rsidP="00944B3F">
      <w:pPr>
        <w:autoSpaceDE w:val="0"/>
        <w:autoSpaceDN w:val="0"/>
        <w:adjustRightInd w:val="0"/>
        <w:spacing w:before="156"/>
        <w:rPr>
          <w:rFonts w:ascii="等线" w:eastAsia="等线" w:hAnsi="等线" w:cs="Times New Roman"/>
          <w:sz w:val="20"/>
          <w:szCs w:val="24"/>
        </w:rPr>
      </w:pPr>
      <w:r>
        <w:fldChar w:fldCharType="begin" w:fldLock="1"/>
      </w:r>
      <w:r>
        <w:instrText xml:space="preserve">ADDIN Mendeley Bibliography CSL_BIBLIOGRAPHY </w:instrText>
      </w:r>
      <w:r>
        <w:fldChar w:fldCharType="separate"/>
      </w:r>
      <w:r w:rsidR="00944B3F" w:rsidRPr="00944B3F">
        <w:rPr>
          <w:rFonts w:ascii="等线" w:eastAsia="等线" w:hAnsi="等线" w:cs="Times New Roman"/>
          <w:i/>
          <w:iCs/>
          <w:sz w:val="20"/>
          <w:szCs w:val="24"/>
        </w:rPr>
        <w:t>A New Commitment to Neighbourhood Renewal</w:t>
      </w:r>
      <w:r w:rsidR="00944B3F" w:rsidRPr="00944B3F">
        <w:rPr>
          <w:rFonts w:ascii="等线" w:eastAsia="等线" w:hAnsi="等线" w:cs="Times New Roman"/>
          <w:sz w:val="20"/>
          <w:szCs w:val="24"/>
        </w:rPr>
        <w:t>. (2001). London. Available at: http://www.bris.ac.uk/poverty/downloads/keyofficialdocuments/Neighbourhood Renewal National Strategy Report.pdf.</w:t>
      </w:r>
    </w:p>
    <w:p w14:paraId="6F914AEB"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Aristondo, O. and Onaindia, E. (2020). ‘On measuring the sources of changes in poverty using the Shapley method. An application to Europe’. </w:t>
      </w:r>
      <w:r w:rsidRPr="00944B3F">
        <w:rPr>
          <w:rFonts w:ascii="等线" w:eastAsia="等线" w:hAnsi="等线" w:cs="Times New Roman"/>
          <w:i/>
          <w:iCs/>
          <w:sz w:val="20"/>
          <w:szCs w:val="24"/>
        </w:rPr>
        <w:t>Fuzzy Sets and Systems</w:t>
      </w:r>
      <w:r w:rsidRPr="00944B3F">
        <w:rPr>
          <w:rFonts w:ascii="等线" w:eastAsia="等线" w:hAnsi="等线" w:cs="Times New Roman"/>
          <w:sz w:val="20"/>
          <w:szCs w:val="24"/>
        </w:rPr>
        <w:t>. Elsevier B.V., 383, pp. 80–91. doi: 10.1016/j.fss.2018.12.011.</w:t>
      </w:r>
    </w:p>
    <w:p w14:paraId="33F40D23"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Bossel, H. (1999). </w:t>
      </w:r>
      <w:r w:rsidRPr="00944B3F">
        <w:rPr>
          <w:rFonts w:ascii="等线" w:eastAsia="等线" w:hAnsi="等线" w:cs="Times New Roman"/>
          <w:i/>
          <w:iCs/>
          <w:sz w:val="20"/>
          <w:szCs w:val="24"/>
        </w:rPr>
        <w:t>Indicators for sustainable development: theory, method, applications</w:t>
      </w:r>
      <w:r w:rsidRPr="00944B3F">
        <w:rPr>
          <w:rFonts w:ascii="等线" w:eastAsia="等线" w:hAnsi="等线" w:cs="Times New Roman"/>
          <w:sz w:val="20"/>
          <w:szCs w:val="24"/>
        </w:rPr>
        <w:t>. International Institute for Sustainable Development Winnipeg.</w:t>
      </w:r>
    </w:p>
    <w:p w14:paraId="34A8C39E"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Braakmann, N. and McDonald, S. (2020). ‘Housing subsidies and property prices: Evidence from England’. </w:t>
      </w:r>
      <w:r w:rsidRPr="00944B3F">
        <w:rPr>
          <w:rFonts w:ascii="等线" w:eastAsia="等线" w:hAnsi="等线" w:cs="Times New Roman"/>
          <w:i/>
          <w:iCs/>
          <w:sz w:val="20"/>
          <w:szCs w:val="24"/>
        </w:rPr>
        <w:t>Regional Science and Urban Economics</w:t>
      </w:r>
      <w:r w:rsidRPr="00944B3F">
        <w:rPr>
          <w:rFonts w:ascii="等线" w:eastAsia="等线" w:hAnsi="等线" w:cs="Times New Roman"/>
          <w:sz w:val="20"/>
          <w:szCs w:val="24"/>
        </w:rPr>
        <w:t>, 80. doi: 10.1016/j.regsciurbeco.2018.06.002.</w:t>
      </w:r>
    </w:p>
    <w:p w14:paraId="49655E50"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Briggs, D., Abellan, J. J. and Fecht, D. (2008). ‘Environmental inequity in England: Small area associations between socio-economic status and environmental pollution’. </w:t>
      </w:r>
      <w:r w:rsidRPr="00944B3F">
        <w:rPr>
          <w:rFonts w:ascii="等线" w:eastAsia="等线" w:hAnsi="等线" w:cs="Times New Roman"/>
          <w:i/>
          <w:iCs/>
          <w:sz w:val="20"/>
          <w:szCs w:val="24"/>
        </w:rPr>
        <w:t>Social Science and Medicine</w:t>
      </w:r>
      <w:r w:rsidRPr="00944B3F">
        <w:rPr>
          <w:rFonts w:ascii="等线" w:eastAsia="等线" w:hAnsi="等线" w:cs="Times New Roman"/>
          <w:sz w:val="20"/>
          <w:szCs w:val="24"/>
        </w:rPr>
        <w:t>. Pergamon, 67 (10), pp. 1612–1629. doi: 10.1016/j.socscimed.2008.06.040.</w:t>
      </w:r>
    </w:p>
    <w:p w14:paraId="50DFFBB4"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Bull, A. C. and Jones, B. (2006). ‘Governance and social capital in urban regeneration: A comparison between Bristol and Naples’. </w:t>
      </w:r>
      <w:r w:rsidRPr="00944B3F">
        <w:rPr>
          <w:rFonts w:ascii="等线" w:eastAsia="等线" w:hAnsi="等线" w:cs="Times New Roman"/>
          <w:i/>
          <w:iCs/>
          <w:sz w:val="20"/>
          <w:szCs w:val="24"/>
        </w:rPr>
        <w:t>Urban Studies</w:t>
      </w:r>
      <w:r w:rsidRPr="00944B3F">
        <w:rPr>
          <w:rFonts w:ascii="等线" w:eastAsia="等线" w:hAnsi="等线" w:cs="Times New Roman"/>
          <w:sz w:val="20"/>
          <w:szCs w:val="24"/>
        </w:rPr>
        <w:t>, 43 (4), pp. 767–786. doi: 10.1080/00420980600597558.</w:t>
      </w:r>
    </w:p>
    <w:p w14:paraId="3BC7FDA9"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Calaresu, M. and Triventi, M. (2019). ‘Governing by contract as a way to reduce crime? An impact evaluation of the large-scale policy of security pacts’, 52, pp. 255–279. doi: 10.1007/s11077-018-9337-1.</w:t>
      </w:r>
    </w:p>
    <w:p w14:paraId="025B0B00"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Chen, C. and Li, S. (2014). ‘Market transition and income inequality in urban China: Evidence from shapley value decomposition’. </w:t>
      </w:r>
      <w:r w:rsidRPr="00944B3F">
        <w:rPr>
          <w:rFonts w:ascii="等线" w:eastAsia="等线" w:hAnsi="等线" w:cs="Times New Roman"/>
          <w:i/>
          <w:iCs/>
          <w:sz w:val="20"/>
          <w:szCs w:val="24"/>
        </w:rPr>
        <w:t>Frontiers of Economics in China</w:t>
      </w:r>
      <w:r w:rsidRPr="00944B3F">
        <w:rPr>
          <w:rFonts w:ascii="等线" w:eastAsia="等线" w:hAnsi="等线" w:cs="Times New Roman"/>
          <w:sz w:val="20"/>
          <w:szCs w:val="24"/>
        </w:rPr>
        <w:t>, 9 (2), pp. 309–337. doi: 10.3868/s060-003-014-0016-9.</w:t>
      </w:r>
    </w:p>
    <w:p w14:paraId="79C1A0DD"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CHUN, Y., HU, C.-C. and YEH, C.-H. (2017). ‘A Strategic Implementation of the Shapley Value for the Nested Cost-Sharing Problem’. </w:t>
      </w:r>
      <w:r w:rsidRPr="00944B3F">
        <w:rPr>
          <w:rFonts w:ascii="等线" w:eastAsia="等线" w:hAnsi="等线" w:cs="Times New Roman"/>
          <w:i/>
          <w:iCs/>
          <w:sz w:val="20"/>
          <w:szCs w:val="24"/>
        </w:rPr>
        <w:t>Journal of Public Economic Theory</w:t>
      </w:r>
      <w:r w:rsidRPr="00944B3F">
        <w:rPr>
          <w:rFonts w:ascii="等线" w:eastAsia="等线" w:hAnsi="等线" w:cs="Times New Roman"/>
          <w:sz w:val="20"/>
          <w:szCs w:val="24"/>
        </w:rPr>
        <w:t>, 19 (1), pp. 219–233. doi: 10.1111/jpet.12190.</w:t>
      </w:r>
    </w:p>
    <w:p w14:paraId="14454264"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Clelland, D. and Hill, C. (2019). ‘Deprivation, policy and rurality: The limitations and applications of area-based deprivation indices in Scotland’. </w:t>
      </w:r>
      <w:r w:rsidRPr="00944B3F">
        <w:rPr>
          <w:rFonts w:ascii="等线" w:eastAsia="等线" w:hAnsi="等线" w:cs="Times New Roman"/>
          <w:i/>
          <w:iCs/>
          <w:sz w:val="20"/>
          <w:szCs w:val="24"/>
        </w:rPr>
        <w:t>Local Economy: The Journal of the Local Economy Policy Unit</w:t>
      </w:r>
      <w:r w:rsidRPr="00944B3F">
        <w:rPr>
          <w:rFonts w:ascii="等线" w:eastAsia="等线" w:hAnsi="等线" w:cs="Times New Roman"/>
          <w:sz w:val="20"/>
          <w:szCs w:val="24"/>
        </w:rPr>
        <w:t>, 34 (1), pp. 33–50. doi: 10.1177/0269094219827893.</w:t>
      </w:r>
    </w:p>
    <w:p w14:paraId="4010A35C"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DCLG. (2008). </w:t>
      </w:r>
      <w:r w:rsidRPr="00944B3F">
        <w:rPr>
          <w:rFonts w:ascii="等线" w:eastAsia="等线" w:hAnsi="等线" w:cs="Times New Roman"/>
          <w:i/>
          <w:iCs/>
          <w:sz w:val="20"/>
          <w:szCs w:val="24"/>
        </w:rPr>
        <w:t>Transforming places; changing lives: A framework for regeneration</w:t>
      </w:r>
      <w:r w:rsidRPr="00944B3F">
        <w:rPr>
          <w:rFonts w:ascii="等线" w:eastAsia="等线" w:hAnsi="等线" w:cs="Times New Roman"/>
          <w:sz w:val="20"/>
          <w:szCs w:val="24"/>
        </w:rPr>
        <w:t>. London.</w:t>
      </w:r>
    </w:p>
    <w:p w14:paraId="5957E0A1"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Deas, I., Robson, B., Wong, C. and Bradford, M. (2003). ‘Measuring neighbourhood deprivation: A critique of the Index of Multiple Deprivation’. </w:t>
      </w:r>
      <w:r w:rsidRPr="00944B3F">
        <w:rPr>
          <w:rFonts w:ascii="等线" w:eastAsia="等线" w:hAnsi="等线" w:cs="Times New Roman"/>
          <w:i/>
          <w:iCs/>
          <w:sz w:val="20"/>
          <w:szCs w:val="24"/>
        </w:rPr>
        <w:t>Environment and Planning C: Government and Policy</w:t>
      </w:r>
      <w:r w:rsidRPr="00944B3F">
        <w:rPr>
          <w:rFonts w:ascii="等线" w:eastAsia="等线" w:hAnsi="等线" w:cs="Times New Roman"/>
          <w:sz w:val="20"/>
          <w:szCs w:val="24"/>
        </w:rPr>
        <w:t>, 21 (6), pp. 883–903. doi: 10.1068/c0240.</w:t>
      </w:r>
    </w:p>
    <w:p w14:paraId="1B516306"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Dong, F., Yu, B., Pan, Y. and Hua, Y. (2020). ‘What contributes to the regional inequality of haze pollution in China? Evidence from quantile regression and Shapley value decomposition’. </w:t>
      </w:r>
      <w:r w:rsidRPr="00944B3F">
        <w:rPr>
          <w:rFonts w:ascii="等线" w:eastAsia="等线" w:hAnsi="等线" w:cs="Times New Roman"/>
          <w:i/>
          <w:iCs/>
          <w:sz w:val="20"/>
          <w:szCs w:val="24"/>
        </w:rPr>
        <w:lastRenderedPageBreak/>
        <w:t>Environmental Science and Pollution Research</w:t>
      </w:r>
      <w:r w:rsidRPr="00944B3F">
        <w:rPr>
          <w:rFonts w:ascii="等线" w:eastAsia="等线" w:hAnsi="等线" w:cs="Times New Roman"/>
          <w:sz w:val="20"/>
          <w:szCs w:val="24"/>
        </w:rPr>
        <w:t>. Environmental Science and Pollution Research, 27 (14), pp. 17093–17108. doi: 10.1007/s11356-020-07929-8.</w:t>
      </w:r>
    </w:p>
    <w:p w14:paraId="1C508B30"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Exeter, D. J., Zhao, J., Crengle, S., Lee, A. and Browne, M. (2017). ‘The New Zealand Indices of Multiple Deprivation (IMD): A new suite of indicators for social and health research in Aotearoa, New Zealand’. </w:t>
      </w:r>
      <w:r w:rsidRPr="00944B3F">
        <w:rPr>
          <w:rFonts w:ascii="等线" w:eastAsia="等线" w:hAnsi="等线" w:cs="Times New Roman"/>
          <w:i/>
          <w:iCs/>
          <w:sz w:val="20"/>
          <w:szCs w:val="24"/>
        </w:rPr>
        <w:t>Exeter, D. J., Zhao, J., Crengle, S., Lee, A. and Browne, M. (2017). ‘The New Zealand Indices of Multiple Deprivation (IMD): A new suite of indicators for social and health research in Aotearoa, New Zealand’. PLoS ONE, 12 (8), pp. 1–19. doi: 10.1371/journ</w:t>
      </w:r>
      <w:r w:rsidRPr="00944B3F">
        <w:rPr>
          <w:rFonts w:ascii="等线" w:eastAsia="等线" w:hAnsi="等线" w:cs="Times New Roman"/>
          <w:sz w:val="20"/>
          <w:szCs w:val="24"/>
        </w:rPr>
        <w:t>, 12 (8), pp. 1–19. doi: 10.1371/journal.pone.0181260.</w:t>
      </w:r>
    </w:p>
    <w:p w14:paraId="58F87825"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Golant, S. M. (2003). ‘Political and organizational barriers to satisfying low-income U.S. Seniors’ need for affordable rental housing with supportive services’. </w:t>
      </w:r>
      <w:r w:rsidRPr="00944B3F">
        <w:rPr>
          <w:rFonts w:ascii="等线" w:eastAsia="等线" w:hAnsi="等线" w:cs="Times New Roman"/>
          <w:i/>
          <w:iCs/>
          <w:sz w:val="20"/>
          <w:szCs w:val="24"/>
        </w:rPr>
        <w:t>Journal of Aging and Social Policy</w:t>
      </w:r>
      <w:r w:rsidRPr="00944B3F">
        <w:rPr>
          <w:rFonts w:ascii="等线" w:eastAsia="等线" w:hAnsi="等线" w:cs="Times New Roman"/>
          <w:sz w:val="20"/>
          <w:szCs w:val="24"/>
        </w:rPr>
        <w:t>, 15 (4), pp. 21–48. doi: 10.1300/J031v15n04_02.</w:t>
      </w:r>
    </w:p>
    <w:p w14:paraId="4F25F6C3"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Gul, F. (1989). ‘Bargaining foundations of Shapley value’. </w:t>
      </w:r>
      <w:r w:rsidRPr="00944B3F">
        <w:rPr>
          <w:rFonts w:ascii="等线" w:eastAsia="等线" w:hAnsi="等线" w:cs="Times New Roman"/>
          <w:i/>
          <w:iCs/>
          <w:sz w:val="20"/>
          <w:szCs w:val="24"/>
        </w:rPr>
        <w:t>Econometrica:</w:t>
      </w:r>
      <w:r w:rsidRPr="00944B3F">
        <w:rPr>
          <w:rFonts w:ascii="等线" w:eastAsia="等线" w:hAnsi="等线" w:cs="Times New Roman"/>
          <w:sz w:val="20"/>
          <w:szCs w:val="24"/>
        </w:rPr>
        <w:t xml:space="preserve"> JSTOR, pp. 81–95.</w:t>
      </w:r>
    </w:p>
    <w:p w14:paraId="7E787013"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Harrison, R. A., Gemmell, I. and Heller, R. F. (2007). ‘The population effect of crime and neighbourhood on physical activity: an analysis of 15 461 adults’. </w:t>
      </w:r>
      <w:r w:rsidRPr="00944B3F">
        <w:rPr>
          <w:rFonts w:ascii="等线" w:eastAsia="等线" w:hAnsi="等线" w:cs="Times New Roman"/>
          <w:i/>
          <w:iCs/>
          <w:sz w:val="20"/>
          <w:szCs w:val="24"/>
        </w:rPr>
        <w:t>Journal of Epidemiology &amp; Community Health</w:t>
      </w:r>
      <w:r w:rsidRPr="00944B3F">
        <w:rPr>
          <w:rFonts w:ascii="等线" w:eastAsia="等线" w:hAnsi="等线" w:cs="Times New Roman"/>
          <w:sz w:val="20"/>
          <w:szCs w:val="24"/>
        </w:rPr>
        <w:t>. BMJ Publishing Group Ltd, 61 (1), pp. 34–39. doi: 10.1136/JECH.2006.048389.</w:t>
      </w:r>
    </w:p>
    <w:p w14:paraId="6D7095EA"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Hyde, J. S. and Stapleton, D. C. (2017). ‘Using the Health and Retirement Study for Disability Policy Research: A Review’. </w:t>
      </w:r>
      <w:r w:rsidRPr="00944B3F">
        <w:rPr>
          <w:rFonts w:ascii="等线" w:eastAsia="等线" w:hAnsi="等线" w:cs="Times New Roman"/>
          <w:i/>
          <w:iCs/>
          <w:sz w:val="20"/>
          <w:szCs w:val="24"/>
        </w:rPr>
        <w:t>Forum for Health Economics and Policy</w:t>
      </w:r>
      <w:r w:rsidRPr="00944B3F">
        <w:rPr>
          <w:rFonts w:ascii="等线" w:eastAsia="等线" w:hAnsi="等线" w:cs="Times New Roman"/>
          <w:sz w:val="20"/>
          <w:szCs w:val="24"/>
        </w:rPr>
        <w:t>, 20 (2), pp. 1–12. doi: 10.1515/fhep-2017-0002.</w:t>
      </w:r>
    </w:p>
    <w:p w14:paraId="13342C85"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Kintrea, K. (2007). ‘Policies and Programmes for Disadvantaged Neighbourhoods: Recent English Experience’. </w:t>
      </w:r>
      <w:r w:rsidRPr="00944B3F">
        <w:rPr>
          <w:rFonts w:ascii="等线" w:eastAsia="等线" w:hAnsi="等线" w:cs="Times New Roman"/>
          <w:i/>
          <w:iCs/>
          <w:sz w:val="20"/>
          <w:szCs w:val="24"/>
        </w:rPr>
        <w:t>Housing Studies</w:t>
      </w:r>
      <w:r w:rsidRPr="00944B3F">
        <w:rPr>
          <w:rFonts w:ascii="等线" w:eastAsia="等线" w:hAnsi="等线" w:cs="Times New Roman"/>
          <w:sz w:val="20"/>
          <w:szCs w:val="24"/>
        </w:rPr>
        <w:t>, 22 (2), pp. 261–282. doi: 10.1080/02673030601132920.</w:t>
      </w:r>
    </w:p>
    <w:p w14:paraId="539C9D31"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Köthemann, D. (2020). ‘How educational systems shape the relationship between social origin and educational</w:t>
      </w:r>
      <w:r w:rsidRPr="00944B3F">
        <w:rPr>
          <w:rFonts w:ascii="Times New Roman" w:eastAsia="等线" w:hAnsi="Times New Roman" w:cs="Times New Roman"/>
          <w:sz w:val="20"/>
          <w:szCs w:val="24"/>
        </w:rPr>
        <w:t> </w:t>
      </w:r>
      <w:r w:rsidRPr="00944B3F">
        <w:rPr>
          <w:rFonts w:ascii="等线" w:eastAsia="等线" w:hAnsi="等线" w:cs="Times New Roman"/>
          <w:sz w:val="20"/>
          <w:szCs w:val="24"/>
        </w:rPr>
        <w:t xml:space="preserve">: Deprivation cross-national analyses in the first years after finishing secondary school’. </w:t>
      </w:r>
      <w:r w:rsidRPr="00944B3F">
        <w:rPr>
          <w:rFonts w:ascii="等线" w:eastAsia="等线" w:hAnsi="等线" w:cs="Times New Roman"/>
          <w:i/>
          <w:iCs/>
          <w:sz w:val="20"/>
          <w:szCs w:val="24"/>
        </w:rPr>
        <w:t>Comparative Sociology</w:t>
      </w:r>
      <w:r w:rsidRPr="00944B3F">
        <w:rPr>
          <w:rFonts w:ascii="等线" w:eastAsia="等线" w:hAnsi="等线" w:cs="Times New Roman"/>
          <w:sz w:val="20"/>
          <w:szCs w:val="24"/>
        </w:rPr>
        <w:t>, 19 (2), pp. 279–303. doi: 10.1163/15691330-BJA10013.</w:t>
      </w:r>
    </w:p>
    <w:p w14:paraId="3A474774"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Kuhn, H. W. (1997). </w:t>
      </w:r>
      <w:r w:rsidRPr="00944B3F">
        <w:rPr>
          <w:rFonts w:ascii="等线" w:eastAsia="等线" w:hAnsi="等线" w:cs="Times New Roman"/>
          <w:i/>
          <w:iCs/>
          <w:sz w:val="20"/>
          <w:szCs w:val="24"/>
        </w:rPr>
        <w:t>Classics in Game Theory</w:t>
      </w:r>
      <w:r w:rsidRPr="00944B3F">
        <w:rPr>
          <w:rFonts w:ascii="等线" w:eastAsia="等线" w:hAnsi="等线" w:cs="Times New Roman"/>
          <w:sz w:val="20"/>
          <w:szCs w:val="24"/>
        </w:rPr>
        <w:t>. Princeton University Press (Frontiers of Economic Research). Available at: https://books.google.co.uk/books?id=HyTpw6H5syUC.</w:t>
      </w:r>
    </w:p>
    <w:p w14:paraId="5B8D0122"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Lawton, M. P. (1969). ‘Supportive Services in the Context of the Housing Environment’. </w:t>
      </w:r>
      <w:r w:rsidRPr="00944B3F">
        <w:rPr>
          <w:rFonts w:ascii="等线" w:eastAsia="等线" w:hAnsi="等线" w:cs="Times New Roman"/>
          <w:i/>
          <w:iCs/>
          <w:sz w:val="20"/>
          <w:szCs w:val="24"/>
        </w:rPr>
        <w:t>The Gerontologist</w:t>
      </w:r>
      <w:r w:rsidRPr="00944B3F">
        <w:rPr>
          <w:rFonts w:ascii="等线" w:eastAsia="等线" w:hAnsi="等线" w:cs="Times New Roman"/>
          <w:sz w:val="20"/>
          <w:szCs w:val="24"/>
        </w:rPr>
        <w:t>, 9 (1), pp. 15–19. doi: 10.1093/geront/9.1.15.</w:t>
      </w:r>
    </w:p>
    <w:p w14:paraId="4B7166F1"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Li, T., Baležentis, T., Makut</w:t>
      </w:r>
      <w:r w:rsidRPr="00944B3F">
        <w:rPr>
          <w:rFonts w:ascii="Cambria" w:eastAsia="等线" w:hAnsi="Cambria" w:cs="Cambria"/>
          <w:sz w:val="20"/>
          <w:szCs w:val="24"/>
        </w:rPr>
        <w:t>ė</w:t>
      </w:r>
      <w:r w:rsidRPr="00944B3F">
        <w:rPr>
          <w:rFonts w:ascii="等线" w:eastAsia="等线" w:hAnsi="等线" w:cs="Times New Roman"/>
          <w:sz w:val="20"/>
          <w:szCs w:val="24"/>
        </w:rPr>
        <w:t>nien</w:t>
      </w:r>
      <w:r w:rsidRPr="00944B3F">
        <w:rPr>
          <w:rFonts w:ascii="Cambria" w:eastAsia="等线" w:hAnsi="Cambria" w:cs="Cambria"/>
          <w:sz w:val="20"/>
          <w:szCs w:val="24"/>
        </w:rPr>
        <w:t>ė</w:t>
      </w:r>
      <w:r w:rsidRPr="00944B3F">
        <w:rPr>
          <w:rFonts w:ascii="等线" w:eastAsia="等线" w:hAnsi="等线" w:cs="Times New Roman"/>
          <w:sz w:val="20"/>
          <w:szCs w:val="24"/>
        </w:rPr>
        <w:t>, D., Streimikiene, D. and Kriš</w:t>
      </w:r>
      <w:r w:rsidRPr="00944B3F">
        <w:rPr>
          <w:rFonts w:ascii="Cambria" w:eastAsia="等线" w:hAnsi="Cambria" w:cs="Cambria"/>
          <w:sz w:val="20"/>
          <w:szCs w:val="24"/>
        </w:rPr>
        <w:t>č</w:t>
      </w:r>
      <w:r w:rsidRPr="00944B3F">
        <w:rPr>
          <w:rFonts w:ascii="等线" w:eastAsia="等线" w:hAnsi="等线" w:cs="Times New Roman"/>
          <w:sz w:val="20"/>
          <w:szCs w:val="24"/>
        </w:rPr>
        <w:t>iukaitien</w:t>
      </w:r>
      <w:r w:rsidRPr="00944B3F">
        <w:rPr>
          <w:rFonts w:ascii="Cambria" w:eastAsia="等线" w:hAnsi="Cambria" w:cs="Cambria"/>
          <w:sz w:val="20"/>
          <w:szCs w:val="24"/>
        </w:rPr>
        <w:t>ė</w:t>
      </w:r>
      <w:r w:rsidRPr="00944B3F">
        <w:rPr>
          <w:rFonts w:ascii="等线" w:eastAsia="等线" w:hAnsi="等线" w:cs="Times New Roman"/>
          <w:sz w:val="20"/>
          <w:szCs w:val="24"/>
        </w:rPr>
        <w:t xml:space="preserve">, I. (2016). ‘Energy-related CO2 emission in European Union agriculture: Driving forces and possibilities for reduction’. </w:t>
      </w:r>
      <w:r w:rsidRPr="00944B3F">
        <w:rPr>
          <w:rFonts w:ascii="等线" w:eastAsia="等线" w:hAnsi="等线" w:cs="Times New Roman"/>
          <w:i/>
          <w:iCs/>
          <w:sz w:val="20"/>
          <w:szCs w:val="24"/>
        </w:rPr>
        <w:t>Applied Energy</w:t>
      </w:r>
      <w:r w:rsidRPr="00944B3F">
        <w:rPr>
          <w:rFonts w:ascii="等线" w:eastAsia="等线" w:hAnsi="等线" w:cs="Times New Roman"/>
          <w:sz w:val="20"/>
          <w:szCs w:val="24"/>
        </w:rPr>
        <w:t>, 180, pp. 682–694. doi: 10.1016/j.apenergy.2016.08.031.</w:t>
      </w:r>
    </w:p>
    <w:p w14:paraId="5887137A"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Liang, Y., Niu, D., Zhou, W. and Fan, Y. (2018). ‘Decomposition Analysis of Carbon Emissions from Energy Consumption in Beijing-Tianjin-Hebei, China: A Weighted-Combination Model Based on Logarithmic Mean Divisia Index and Shapley Value’. </w:t>
      </w:r>
      <w:r w:rsidRPr="00944B3F">
        <w:rPr>
          <w:rFonts w:ascii="等线" w:eastAsia="等线" w:hAnsi="等线" w:cs="Times New Roman"/>
          <w:i/>
          <w:iCs/>
          <w:sz w:val="20"/>
          <w:szCs w:val="24"/>
        </w:rPr>
        <w:t>Sustainability</w:t>
      </w:r>
      <w:r w:rsidRPr="00944B3F">
        <w:rPr>
          <w:rFonts w:ascii="等线" w:eastAsia="等线" w:hAnsi="等线" w:cs="Times New Roman"/>
          <w:sz w:val="20"/>
          <w:szCs w:val="24"/>
        </w:rPr>
        <w:t>, 10 (7), p. 2535. doi: 10.3390/su10072535.</w:t>
      </w:r>
    </w:p>
    <w:p w14:paraId="510306B0"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Lu, W., Chen, Y., Zhang, N. and Shi, Y. (2010). ‘Ticket pricing of urban rail transit based on Shapley value method’. </w:t>
      </w:r>
      <w:r w:rsidRPr="00944B3F">
        <w:rPr>
          <w:rFonts w:ascii="等线" w:eastAsia="等线" w:hAnsi="等线" w:cs="Times New Roman"/>
          <w:i/>
          <w:iCs/>
          <w:sz w:val="20"/>
          <w:szCs w:val="24"/>
        </w:rPr>
        <w:t>Proceedings - 2010 2nd IEEE International Conference on Information and Financial Engineering, ICIFE 2010</w:t>
      </w:r>
      <w:r w:rsidRPr="00944B3F">
        <w:rPr>
          <w:rFonts w:ascii="等线" w:eastAsia="等线" w:hAnsi="等线" w:cs="Times New Roman"/>
          <w:sz w:val="20"/>
          <w:szCs w:val="24"/>
        </w:rPr>
        <w:t>. IEEE, pp. 127–130. doi: 10.1109/ICIFE.2010.5609267.</w:t>
      </w:r>
    </w:p>
    <w:p w14:paraId="7C245FD5"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lastRenderedPageBreak/>
        <w:t xml:space="preserve">Lundberg, S. M., Erion, G. G. and Lee, S.-I. (2018). ‘Consistent individualized feature attribution for tree ensembles’. </w:t>
      </w:r>
      <w:r w:rsidRPr="00944B3F">
        <w:rPr>
          <w:rFonts w:ascii="等线" w:eastAsia="等线" w:hAnsi="等线" w:cs="Times New Roman"/>
          <w:i/>
          <w:iCs/>
          <w:sz w:val="20"/>
          <w:szCs w:val="24"/>
        </w:rPr>
        <w:t>arXiv preprint arXiv:1802.03888</w:t>
      </w:r>
      <w:r w:rsidRPr="00944B3F">
        <w:rPr>
          <w:rFonts w:ascii="等线" w:eastAsia="等线" w:hAnsi="等线" w:cs="Times New Roman"/>
          <w:sz w:val="20"/>
          <w:szCs w:val="24"/>
        </w:rPr>
        <w:t>.</w:t>
      </w:r>
    </w:p>
    <w:p w14:paraId="1A7D5CAD"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Lundberg, S. M. and Lee, S. I. (2017). ‘A unified approach to interpreting model predictions’. </w:t>
      </w:r>
      <w:r w:rsidRPr="00944B3F">
        <w:rPr>
          <w:rFonts w:ascii="等线" w:eastAsia="等线" w:hAnsi="等线" w:cs="Times New Roman"/>
          <w:i/>
          <w:iCs/>
          <w:sz w:val="20"/>
          <w:szCs w:val="24"/>
        </w:rPr>
        <w:t>Advances in Neural Information Processing Systems</w:t>
      </w:r>
      <w:r w:rsidRPr="00944B3F">
        <w:rPr>
          <w:rFonts w:ascii="等线" w:eastAsia="等线" w:hAnsi="等线" w:cs="Times New Roman"/>
          <w:sz w:val="20"/>
          <w:szCs w:val="24"/>
        </w:rPr>
        <w:t>, 2017-Decem (Section 2), pp. 4766–4775.</w:t>
      </w:r>
    </w:p>
    <w:p w14:paraId="56591AB5"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Macintyre, S., Macdonald, L. and Ellaway, A. (2008). ‘Do poorer people have poorer access to local resources and facilities? The distribution of local resources by area deprivation in Glasgow, Scotland’. </w:t>
      </w:r>
      <w:r w:rsidRPr="00944B3F">
        <w:rPr>
          <w:rFonts w:ascii="等线" w:eastAsia="等线" w:hAnsi="等线" w:cs="Times New Roman"/>
          <w:i/>
          <w:iCs/>
          <w:sz w:val="20"/>
          <w:szCs w:val="24"/>
        </w:rPr>
        <w:t>Social Science &amp; Medicine</w:t>
      </w:r>
      <w:r w:rsidRPr="00944B3F">
        <w:rPr>
          <w:rFonts w:ascii="等线" w:eastAsia="等线" w:hAnsi="等线" w:cs="Times New Roman"/>
          <w:sz w:val="20"/>
          <w:szCs w:val="24"/>
        </w:rPr>
        <w:t>, 67 (6), pp. 900–914. doi: 10.1016/j.socscimed.2008.05.029.</w:t>
      </w:r>
    </w:p>
    <w:p w14:paraId="336284FF"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Maier, W. (2017). ‘Indizes Multipler Deprivation zur Analyse regionaler Gesundheitsunterschiede in Deutschland’. </w:t>
      </w:r>
      <w:r w:rsidRPr="00944B3F">
        <w:rPr>
          <w:rFonts w:ascii="等线" w:eastAsia="等线" w:hAnsi="等线" w:cs="Times New Roman"/>
          <w:i/>
          <w:iCs/>
          <w:sz w:val="20"/>
          <w:szCs w:val="24"/>
        </w:rPr>
        <w:t>Bundesgesundheitsblatt - Gesundheitsforschung - Gesundheitsschutz</w:t>
      </w:r>
      <w:r w:rsidRPr="00944B3F">
        <w:rPr>
          <w:rFonts w:ascii="等线" w:eastAsia="等线" w:hAnsi="等线" w:cs="Times New Roman"/>
          <w:sz w:val="20"/>
          <w:szCs w:val="24"/>
        </w:rPr>
        <w:t>, 60 (12), pp. 1403–1412. doi: 10.1007/s00103-017-2646-2.</w:t>
      </w:r>
    </w:p>
    <w:p w14:paraId="6594EC0C"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Ministry of Housing Communities and Local Government. (2019). ‘The English Indices of Deprivation 2019: Research report’, (September), pp. 1–86. Available at: https://www.gov.uk/government/publications/english-indices-of-deprivation-2019-technical-report%0Ahttps://www.gov.uk/government/publications/english-indices-of-deprivation-2019-technical-report%0Ahttps://assets.publishing.service.gov.uk/government/uploads.</w:t>
      </w:r>
    </w:p>
    <w:p w14:paraId="1D307828"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Molnar, C. (2021). </w:t>
      </w:r>
      <w:r w:rsidRPr="00944B3F">
        <w:rPr>
          <w:rFonts w:ascii="等线" w:eastAsia="等线" w:hAnsi="等线" w:cs="Times New Roman"/>
          <w:i/>
          <w:iCs/>
          <w:sz w:val="20"/>
          <w:szCs w:val="24"/>
        </w:rPr>
        <w:t>5.9 Shapley Values | Interpretable Machine Learning</w:t>
      </w:r>
      <w:r w:rsidRPr="00944B3F">
        <w:rPr>
          <w:rFonts w:ascii="等线" w:eastAsia="等线" w:hAnsi="等线" w:cs="Times New Roman"/>
          <w:sz w:val="20"/>
          <w:szCs w:val="24"/>
        </w:rPr>
        <w:t>. Available at: https://christophm.github.io/interpretable-ml-book/shapley.html#general-idea (Accessed: 15 June 2021).</w:t>
      </w:r>
    </w:p>
    <w:p w14:paraId="677E4A4E"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Noble, M., Wright, G., Smith, G. and Dibben, C. (2006). ‘Measuring Multiple Deprivation at the Small-Area Level’. </w:t>
      </w:r>
      <w:r w:rsidRPr="00944B3F">
        <w:rPr>
          <w:rFonts w:ascii="等线" w:eastAsia="等线" w:hAnsi="等线" w:cs="Times New Roman"/>
          <w:i/>
          <w:iCs/>
          <w:sz w:val="20"/>
          <w:szCs w:val="24"/>
        </w:rPr>
        <w:t>Environment and Planning A: Economy and Space</w:t>
      </w:r>
      <w:r w:rsidRPr="00944B3F">
        <w:rPr>
          <w:rFonts w:ascii="等线" w:eastAsia="等线" w:hAnsi="等线" w:cs="Times New Roman"/>
          <w:sz w:val="20"/>
          <w:szCs w:val="24"/>
        </w:rPr>
        <w:t>, 38 (1), pp. 169–185. doi: 10.1068/a37168.</w:t>
      </w:r>
    </w:p>
    <w:p w14:paraId="72F57FE1"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OCSI. (2011). </w:t>
      </w:r>
      <w:r w:rsidRPr="00944B3F">
        <w:rPr>
          <w:rFonts w:ascii="等线" w:eastAsia="等线" w:hAnsi="等线" w:cs="Times New Roman"/>
          <w:i/>
          <w:iCs/>
          <w:sz w:val="20"/>
          <w:szCs w:val="24"/>
        </w:rPr>
        <w:t>Why the Indices of Deprivation are still important in the open data era</w:t>
      </w:r>
      <w:r w:rsidRPr="00944B3F">
        <w:rPr>
          <w:rFonts w:ascii="等线" w:eastAsia="等线" w:hAnsi="等线" w:cs="Times New Roman"/>
          <w:sz w:val="20"/>
          <w:szCs w:val="24"/>
        </w:rPr>
        <w:t xml:space="preserve">. </w:t>
      </w:r>
      <w:r w:rsidRPr="00944B3F">
        <w:rPr>
          <w:rFonts w:ascii="等线" w:eastAsia="等线" w:hAnsi="等线" w:cs="Times New Roman"/>
          <w:i/>
          <w:iCs/>
          <w:sz w:val="20"/>
          <w:szCs w:val="24"/>
        </w:rPr>
        <w:t>Oxford Consultants for Social Inclusion</w:t>
      </w:r>
      <w:r w:rsidRPr="00944B3F">
        <w:rPr>
          <w:rFonts w:ascii="等线" w:eastAsia="等线" w:hAnsi="等线" w:cs="Times New Roman"/>
          <w:sz w:val="20"/>
          <w:szCs w:val="24"/>
        </w:rPr>
        <w:t>. Available at: https://ocsi.uk/2011/03/24/why-the-imd-is-still-important-in-the-open-data-age/ (Accessed: 12 July 2021).</w:t>
      </w:r>
    </w:p>
    <w:p w14:paraId="4F37CA02"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Pérez-Castrillo, D. and Wettstein, D. (2001). ‘Bidding for the surplus: a non-cooperative approach to the Shapley value’. </w:t>
      </w:r>
      <w:r w:rsidRPr="00944B3F">
        <w:rPr>
          <w:rFonts w:ascii="等线" w:eastAsia="等线" w:hAnsi="等线" w:cs="Times New Roman"/>
          <w:i/>
          <w:iCs/>
          <w:sz w:val="20"/>
          <w:szCs w:val="24"/>
        </w:rPr>
        <w:t>Journal of economic theory</w:t>
      </w:r>
      <w:r w:rsidRPr="00944B3F">
        <w:rPr>
          <w:rFonts w:ascii="等线" w:eastAsia="等线" w:hAnsi="等线" w:cs="Times New Roman"/>
          <w:sz w:val="20"/>
          <w:szCs w:val="24"/>
        </w:rPr>
        <w:t>. Elsevier, 100 (2), pp. 274–294.</w:t>
      </w:r>
    </w:p>
    <w:p w14:paraId="2A4D7E87"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Petrosjan, L. and Zaccour, G. (2003). ‘Time-consistent Shapley value allocation of pollution cost reduction’. </w:t>
      </w:r>
      <w:r w:rsidRPr="00944B3F">
        <w:rPr>
          <w:rFonts w:ascii="等线" w:eastAsia="等线" w:hAnsi="等线" w:cs="Times New Roman"/>
          <w:i/>
          <w:iCs/>
          <w:sz w:val="20"/>
          <w:szCs w:val="24"/>
        </w:rPr>
        <w:t>Journal of Economic Dynamics and Control</w:t>
      </w:r>
      <w:r w:rsidRPr="00944B3F">
        <w:rPr>
          <w:rFonts w:ascii="等线" w:eastAsia="等线" w:hAnsi="等线" w:cs="Times New Roman"/>
          <w:sz w:val="20"/>
          <w:szCs w:val="24"/>
        </w:rPr>
        <w:t>, 27 (3), pp. 381–398. doi: 10.1016/S0165-1889(01)00053-7.</w:t>
      </w:r>
    </w:p>
    <w:p w14:paraId="79FBC5AD"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Rafique, N. and Khawaja, I. (2020). ‘Cost of Educational Deprivation: a Case of Pakistan’. </w:t>
      </w:r>
      <w:r w:rsidRPr="00944B3F">
        <w:rPr>
          <w:rFonts w:ascii="等线" w:eastAsia="等线" w:hAnsi="等线" w:cs="Times New Roman"/>
          <w:i/>
          <w:iCs/>
          <w:sz w:val="20"/>
          <w:szCs w:val="24"/>
        </w:rPr>
        <w:t>International Journal of Economics and Financial Issues</w:t>
      </w:r>
      <w:r w:rsidRPr="00944B3F">
        <w:rPr>
          <w:rFonts w:ascii="等线" w:eastAsia="等线" w:hAnsi="等线" w:cs="Times New Roman"/>
          <w:sz w:val="20"/>
          <w:szCs w:val="24"/>
        </w:rPr>
        <w:t>, 10 (5), pp. 187–202. doi: 10.32479/ijefi.10335.</w:t>
      </w:r>
    </w:p>
    <w:p w14:paraId="4ADB665F"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Reddy, P. V., Shevkoplyas, E. and Zaccour, G. (2013). ‘Time-consistent Shapley value for games played over event trees’. </w:t>
      </w:r>
      <w:r w:rsidRPr="00944B3F">
        <w:rPr>
          <w:rFonts w:ascii="等线" w:eastAsia="等线" w:hAnsi="等线" w:cs="Times New Roman"/>
          <w:i/>
          <w:iCs/>
          <w:sz w:val="20"/>
          <w:szCs w:val="24"/>
        </w:rPr>
        <w:t>Automatica</w:t>
      </w:r>
      <w:r w:rsidRPr="00944B3F">
        <w:rPr>
          <w:rFonts w:ascii="等线" w:eastAsia="等线" w:hAnsi="等线" w:cs="Times New Roman"/>
          <w:sz w:val="20"/>
          <w:szCs w:val="24"/>
        </w:rPr>
        <w:t>, 49 (6), pp. 1521–1527. doi: 10.1016/j.automatica.2013.02.029.</w:t>
      </w:r>
    </w:p>
    <w:p w14:paraId="5DF33356"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Shapley, L. S. (1953). ‘"A Value for n% person Games. Contributions to the Theory of Games’. </w:t>
      </w:r>
      <w:r w:rsidRPr="00944B3F">
        <w:rPr>
          <w:rFonts w:ascii="等线" w:eastAsia="等线" w:hAnsi="等线" w:cs="Times New Roman"/>
          <w:i/>
          <w:iCs/>
          <w:sz w:val="20"/>
          <w:szCs w:val="24"/>
        </w:rPr>
        <w:t>Annals of Mathematics Studies</w:t>
      </w:r>
      <w:r w:rsidRPr="00944B3F">
        <w:rPr>
          <w:rFonts w:ascii="等线" w:eastAsia="等线" w:hAnsi="等线" w:cs="Times New Roman"/>
          <w:sz w:val="20"/>
          <w:szCs w:val="24"/>
        </w:rPr>
        <w:t>, 28 (2), pp. 307–317.</w:t>
      </w:r>
    </w:p>
    <w:p w14:paraId="56054880"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Siano, G., Gallo, M. and Glielmo, L. (2015). ‘A method for managing transportation requests and </w:t>
      </w:r>
      <w:r w:rsidRPr="00944B3F">
        <w:rPr>
          <w:rFonts w:ascii="等线" w:eastAsia="等线" w:hAnsi="等线" w:cs="Times New Roman"/>
          <w:sz w:val="20"/>
          <w:szCs w:val="24"/>
        </w:rPr>
        <w:lastRenderedPageBreak/>
        <w:t xml:space="preserve">subdivision costs in shared mobility systems’. </w:t>
      </w:r>
      <w:r w:rsidRPr="00944B3F">
        <w:rPr>
          <w:rFonts w:ascii="等线" w:eastAsia="等线" w:hAnsi="等线" w:cs="Times New Roman"/>
          <w:i/>
          <w:iCs/>
          <w:sz w:val="20"/>
          <w:szCs w:val="24"/>
        </w:rPr>
        <w:t>VEHITS 2015 - Proceedings of the 1st International Conference on Vehicle Technology and Intelligent Transport Systems</w:t>
      </w:r>
      <w:r w:rsidRPr="00944B3F">
        <w:rPr>
          <w:rFonts w:ascii="等线" w:eastAsia="等线" w:hAnsi="等线" w:cs="Times New Roman"/>
          <w:sz w:val="20"/>
          <w:szCs w:val="24"/>
        </w:rPr>
        <w:t>, pp. 152–158. doi: 10.5220/0005459501520158.</w:t>
      </w:r>
    </w:p>
    <w:p w14:paraId="23BB43AC"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Smith, M. and Alvarez, F. (2021). ‘Identifying mortality factors from Machine Learning using Shapley values – a case of COVID19’. </w:t>
      </w:r>
      <w:r w:rsidRPr="00944B3F">
        <w:rPr>
          <w:rFonts w:ascii="等线" w:eastAsia="等线" w:hAnsi="等线" w:cs="Times New Roman"/>
          <w:i/>
          <w:iCs/>
          <w:sz w:val="20"/>
          <w:szCs w:val="24"/>
        </w:rPr>
        <w:t>Expert Systems with Applications</w:t>
      </w:r>
      <w:r w:rsidRPr="00944B3F">
        <w:rPr>
          <w:rFonts w:ascii="等线" w:eastAsia="等线" w:hAnsi="等线" w:cs="Times New Roman"/>
          <w:sz w:val="20"/>
          <w:szCs w:val="24"/>
        </w:rPr>
        <w:t>, 176, p. 114832. doi: 10.1016/j.eswa.2021.114832.</w:t>
      </w:r>
    </w:p>
    <w:p w14:paraId="621FE9E9"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i/>
          <w:iCs/>
          <w:sz w:val="20"/>
          <w:szCs w:val="24"/>
        </w:rPr>
        <w:t>Transforming Places; Changing Lives: Taking Forward the Regeneration Framework</w:t>
      </w:r>
      <w:r w:rsidRPr="00944B3F">
        <w:rPr>
          <w:rFonts w:ascii="等线" w:eastAsia="等线" w:hAnsi="等线" w:cs="Times New Roman"/>
          <w:sz w:val="20"/>
          <w:szCs w:val="24"/>
        </w:rPr>
        <w:t>. (2009). London.</w:t>
      </w:r>
    </w:p>
    <w:p w14:paraId="7D5D73F8"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University of Oxford. (2000). </w:t>
      </w:r>
      <w:r w:rsidRPr="00944B3F">
        <w:rPr>
          <w:rFonts w:ascii="等线" w:eastAsia="等线" w:hAnsi="等线" w:cs="Times New Roman"/>
          <w:i/>
          <w:iCs/>
          <w:sz w:val="20"/>
          <w:szCs w:val="24"/>
        </w:rPr>
        <w:t>Response to the Formal Consultations on the Indices of Deprivation 2000</w:t>
      </w:r>
      <w:r w:rsidRPr="00944B3F">
        <w:rPr>
          <w:rFonts w:ascii="等线" w:eastAsia="等线" w:hAnsi="等线" w:cs="Times New Roman"/>
          <w:sz w:val="20"/>
          <w:szCs w:val="24"/>
        </w:rPr>
        <w:t>.</w:t>
      </w:r>
    </w:p>
    <w:p w14:paraId="0536F99E"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Vollaard, B. and van Ours, J. C. (2011). ‘Does Regulation of Built-in Security Reduce Crime? Evidence from a Natural Experiment’. </w:t>
      </w:r>
      <w:r w:rsidRPr="00944B3F">
        <w:rPr>
          <w:rFonts w:ascii="等线" w:eastAsia="等线" w:hAnsi="等线" w:cs="Times New Roman"/>
          <w:i/>
          <w:iCs/>
          <w:sz w:val="20"/>
          <w:szCs w:val="24"/>
        </w:rPr>
        <w:t>Economic Journal</w:t>
      </w:r>
      <w:r w:rsidRPr="00944B3F">
        <w:rPr>
          <w:rFonts w:ascii="等线" w:eastAsia="等线" w:hAnsi="等线" w:cs="Times New Roman"/>
          <w:sz w:val="20"/>
          <w:szCs w:val="24"/>
        </w:rPr>
        <w:t>, 121 (552), pp. 485–504. doi: 10.1111/j.1468-0297.2011.02429.x.</w:t>
      </w:r>
    </w:p>
    <w:p w14:paraId="2912D414"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Watson, V., Dibben, C., Cox, M., Atherton, I., Sutton, M. and Ryan, M. (2019). ‘Testing the Expert Based Weights Used in the UK’s Index of Multiple Deprivation (IMD) Against Three Preference-Based Methods’. </w:t>
      </w:r>
      <w:r w:rsidRPr="00944B3F">
        <w:rPr>
          <w:rFonts w:ascii="等线" w:eastAsia="等线" w:hAnsi="等线" w:cs="Times New Roman"/>
          <w:i/>
          <w:iCs/>
          <w:sz w:val="20"/>
          <w:szCs w:val="24"/>
        </w:rPr>
        <w:t>Social Indicators Research</w:t>
      </w:r>
      <w:r w:rsidRPr="00944B3F">
        <w:rPr>
          <w:rFonts w:ascii="等线" w:eastAsia="等线" w:hAnsi="等线" w:cs="Times New Roman"/>
          <w:sz w:val="20"/>
          <w:szCs w:val="24"/>
        </w:rPr>
        <w:t>. Springer Netherlands, 144 (3), pp. 1055–1074. doi: 10.1007/s11205-018-02054-z.</w:t>
      </w:r>
    </w:p>
    <w:p w14:paraId="525EC726"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Wen, L. and Hao, Y. (2020). ‘Factor decomposition and clustering analysis of CO2 emissions from China’s power industry based on Shapley value’. </w:t>
      </w:r>
      <w:r w:rsidRPr="00944B3F">
        <w:rPr>
          <w:rFonts w:ascii="等线" w:eastAsia="等线" w:hAnsi="等线" w:cs="Times New Roman"/>
          <w:i/>
          <w:iCs/>
          <w:sz w:val="20"/>
          <w:szCs w:val="24"/>
        </w:rPr>
        <w:t>Energy Sources, Part A: Recovery, Utilization and Environmental Effects</w:t>
      </w:r>
      <w:r w:rsidRPr="00944B3F">
        <w:rPr>
          <w:rFonts w:ascii="等线" w:eastAsia="等线" w:hAnsi="等线" w:cs="Times New Roman"/>
          <w:sz w:val="20"/>
          <w:szCs w:val="24"/>
        </w:rPr>
        <w:t>. Taylor &amp; Francis, 00 (00), pp. 1–17. doi: 10.1080/15567036.2020.1776795.</w:t>
      </w:r>
    </w:p>
    <w:p w14:paraId="190AEC60"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Wusinich, C., Bond, L., Nathanson, A. and Padgett, D. K. (2019). ‘“If you’re gonna help me, help me”: Barriers to housing among unsheltered homeless adults’. </w:t>
      </w:r>
      <w:r w:rsidRPr="00944B3F">
        <w:rPr>
          <w:rFonts w:ascii="等线" w:eastAsia="等线" w:hAnsi="等线" w:cs="Times New Roman"/>
          <w:i/>
          <w:iCs/>
          <w:sz w:val="20"/>
          <w:szCs w:val="24"/>
        </w:rPr>
        <w:t>Evaluation and Program Planning</w:t>
      </w:r>
      <w:r w:rsidRPr="00944B3F">
        <w:rPr>
          <w:rFonts w:ascii="等线" w:eastAsia="等线" w:hAnsi="等线" w:cs="Times New Roman"/>
          <w:sz w:val="20"/>
          <w:szCs w:val="24"/>
        </w:rPr>
        <w:t>. Pergamon, 76, p. 101673. doi: 10.1016/J.EVALPROGPLAN.2019.101673.</w:t>
      </w:r>
    </w:p>
    <w:p w14:paraId="531AE41C"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Yan, Q., Wang, Y., Baležentis, T., Sun, Y. and Streimikiene, D. (2018). ‘Energy-Related CO2 Emission in China’s Provincial Thermal Electricity Generation: Driving Factors and Possibilities for Abatement’. </w:t>
      </w:r>
      <w:r w:rsidRPr="00944B3F">
        <w:rPr>
          <w:rFonts w:ascii="等线" w:eastAsia="等线" w:hAnsi="等线" w:cs="Times New Roman"/>
          <w:i/>
          <w:iCs/>
          <w:sz w:val="20"/>
          <w:szCs w:val="24"/>
        </w:rPr>
        <w:t>Energies</w:t>
      </w:r>
      <w:r w:rsidRPr="00944B3F">
        <w:rPr>
          <w:rFonts w:ascii="等线" w:eastAsia="等线" w:hAnsi="等线" w:cs="Times New Roman"/>
          <w:sz w:val="20"/>
          <w:szCs w:val="24"/>
        </w:rPr>
        <w:t>, 11 (5), p. 1096. doi: 10.3390/en11051096.</w:t>
      </w:r>
    </w:p>
    <w:p w14:paraId="49ADD9B7" w14:textId="77777777" w:rsidR="00944B3F" w:rsidRPr="00944B3F" w:rsidRDefault="00944B3F" w:rsidP="00944B3F">
      <w:pPr>
        <w:autoSpaceDE w:val="0"/>
        <w:autoSpaceDN w:val="0"/>
        <w:adjustRightInd w:val="0"/>
        <w:spacing w:before="156"/>
        <w:rPr>
          <w:rFonts w:ascii="等线" w:eastAsia="等线" w:hAnsi="等线" w:cs="Times New Roman"/>
          <w:sz w:val="20"/>
          <w:szCs w:val="24"/>
        </w:rPr>
      </w:pPr>
      <w:r w:rsidRPr="00944B3F">
        <w:rPr>
          <w:rFonts w:ascii="等线" w:eastAsia="等线" w:hAnsi="等线" w:cs="Times New Roman"/>
          <w:sz w:val="20"/>
          <w:szCs w:val="24"/>
        </w:rPr>
        <w:t xml:space="preserve">Yu, S., Wei, Y. M. and Wang, K. (2014). ‘Provincial allocation of carbon emission reduction targets in China: An approach based on improved fuzzy cluster and Shapley value decomposition’. </w:t>
      </w:r>
      <w:r w:rsidRPr="00944B3F">
        <w:rPr>
          <w:rFonts w:ascii="等线" w:eastAsia="等线" w:hAnsi="等线" w:cs="Times New Roman"/>
          <w:i/>
          <w:iCs/>
          <w:sz w:val="20"/>
          <w:szCs w:val="24"/>
        </w:rPr>
        <w:t>Energy Policy</w:t>
      </w:r>
      <w:r w:rsidRPr="00944B3F">
        <w:rPr>
          <w:rFonts w:ascii="等线" w:eastAsia="等线" w:hAnsi="等线" w:cs="Times New Roman"/>
          <w:sz w:val="20"/>
          <w:szCs w:val="24"/>
        </w:rPr>
        <w:t>. Elsevier, 66 (2014), pp. 630–644. doi: 10.1016/j.enpol.2013.11.025.</w:t>
      </w:r>
    </w:p>
    <w:p w14:paraId="2D862FA0" w14:textId="77777777" w:rsidR="00944B3F" w:rsidRPr="00944B3F" w:rsidRDefault="00944B3F" w:rsidP="00944B3F">
      <w:pPr>
        <w:autoSpaceDE w:val="0"/>
        <w:autoSpaceDN w:val="0"/>
        <w:adjustRightInd w:val="0"/>
        <w:spacing w:before="156"/>
        <w:rPr>
          <w:rFonts w:ascii="等线" w:eastAsia="等线" w:hAnsi="等线"/>
          <w:sz w:val="20"/>
        </w:rPr>
      </w:pPr>
      <w:r w:rsidRPr="00944B3F">
        <w:rPr>
          <w:rFonts w:ascii="等线" w:eastAsia="等线" w:hAnsi="等线" w:cs="Times New Roman"/>
          <w:sz w:val="20"/>
          <w:szCs w:val="24"/>
        </w:rPr>
        <w:t xml:space="preserve">Zhang, Y. J., Wang, A. D. and Da, Y. Bin. (2014). ‘Regional allocation of carbon emission quotas in China: Evidence from the Shapley value method’. </w:t>
      </w:r>
      <w:r w:rsidRPr="00944B3F">
        <w:rPr>
          <w:rFonts w:ascii="等线" w:eastAsia="等线" w:hAnsi="等线" w:cs="Times New Roman"/>
          <w:i/>
          <w:iCs/>
          <w:sz w:val="20"/>
          <w:szCs w:val="24"/>
        </w:rPr>
        <w:t>Energy Policy</w:t>
      </w:r>
      <w:r w:rsidRPr="00944B3F">
        <w:rPr>
          <w:rFonts w:ascii="等线" w:eastAsia="等线" w:hAnsi="等线" w:cs="Times New Roman"/>
          <w:sz w:val="20"/>
          <w:szCs w:val="24"/>
        </w:rPr>
        <w:t>. Elsevier, 74 (C), pp. 454–464. doi: 10.1016/j.enpol.2014.08.006.</w:t>
      </w:r>
    </w:p>
    <w:p w14:paraId="78567DAD" w14:textId="253E9584" w:rsidR="0046650A" w:rsidRPr="0046650A" w:rsidRDefault="0046650A" w:rsidP="0046650A">
      <w:pPr>
        <w:spacing w:before="156"/>
      </w:pPr>
      <w:r>
        <w:fldChar w:fldCharType="end"/>
      </w:r>
    </w:p>
    <w:sectPr w:rsidR="0046650A" w:rsidRPr="0046650A" w:rsidSect="00162937">
      <w:headerReference w:type="default" r:id="rId63"/>
      <w:footerReference w:type="default" r:id="rId64"/>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9" w:author="Chen, Huanfa" w:date="2021-08-26T11:09:00Z" w:initials="CH">
    <w:p w14:paraId="2327973E" w14:textId="3572A467" w:rsidR="00672CD5" w:rsidRDefault="00672CD5">
      <w:pPr>
        <w:pStyle w:val="CommentText"/>
        <w:spacing w:before="156"/>
      </w:pPr>
      <w:r>
        <w:rPr>
          <w:rStyle w:val="CommentReference"/>
        </w:rPr>
        <w:annotationRef/>
      </w:r>
      <w:r>
        <w:t>Be specific in comparing the SHAP results with the fixed official weights.</w:t>
      </w:r>
    </w:p>
  </w:comment>
  <w:comment w:id="70" w:author="Chen, Huanfa" w:date="2021-08-26T11:11:00Z" w:initials="CH">
    <w:p w14:paraId="611CFC81" w14:textId="77777777" w:rsidR="004C0ED5" w:rsidRDefault="004B08BC">
      <w:pPr>
        <w:pStyle w:val="CommentText"/>
        <w:spacing w:before="156"/>
      </w:pPr>
      <w:r>
        <w:rPr>
          <w:rStyle w:val="CommentReference"/>
        </w:rPr>
        <w:annotationRef/>
      </w:r>
      <w:r>
        <w:t>Please rewrite this part. You can discuss how many LSOAs are in the largest cluster, and what is the pattern of their SHAP value (i.e. which domain has the largest contribution). And the</w:t>
      </w:r>
      <w:r w:rsidR="004C0ED5">
        <w:t xml:space="preserve">n briefly compare this clustering result with clustering of score or decile. </w:t>
      </w:r>
    </w:p>
    <w:p w14:paraId="2522973A" w14:textId="73B83DA1" w:rsidR="004B08BC" w:rsidRDefault="004C0ED5">
      <w:pPr>
        <w:pStyle w:val="CommentText"/>
        <w:spacing w:before="156"/>
      </w:pPr>
      <w:r>
        <w:t xml:space="preserve">Don’t put too many suggestions here – they are not the focus of this study. </w:t>
      </w:r>
      <w:r w:rsidR="004B08BC">
        <w:t xml:space="preserve"> </w:t>
      </w:r>
    </w:p>
  </w:comment>
  <w:comment w:id="126" w:author="Chen, Huanfa" w:date="2021-08-26T11:16:00Z" w:initials="CH">
    <w:p w14:paraId="6703E4D8" w14:textId="3005BDD1" w:rsidR="004A5B35" w:rsidRDefault="004A5B35">
      <w:pPr>
        <w:pStyle w:val="CommentText"/>
        <w:spacing w:before="156"/>
      </w:pPr>
      <w:r>
        <w:rPr>
          <w:rStyle w:val="CommentReference"/>
        </w:rPr>
        <w:annotationRef/>
      </w:r>
      <w:r>
        <w:t>Please explain. What is the meaning of the rank of IMD here? Is it the same as the official IMD rank? Does 1 mean the most deprived? The footnote is a bit confusing and unclear.</w:t>
      </w:r>
    </w:p>
  </w:comment>
  <w:comment w:id="201" w:author="Chen, Huanfa" w:date="2021-08-26T11:17:00Z" w:initials="CH">
    <w:p w14:paraId="1BE80DB1" w14:textId="34401F46" w:rsidR="004A5B35" w:rsidRDefault="004A5B35">
      <w:pPr>
        <w:pStyle w:val="CommentText"/>
        <w:spacing w:before="156"/>
      </w:pPr>
      <w:r>
        <w:rPr>
          <w:rStyle w:val="CommentReference"/>
        </w:rPr>
        <w:annotationRef/>
      </w:r>
      <w:r>
        <w:t>Double check.</w:t>
      </w:r>
    </w:p>
  </w:comment>
  <w:comment w:id="221" w:author="Chen, Huanfa" w:date="2021-08-26T10:17:00Z" w:initials="CH">
    <w:p w14:paraId="429BF9AA" w14:textId="76D723E3" w:rsidR="00FF06A3" w:rsidRDefault="00FF06A3">
      <w:pPr>
        <w:pStyle w:val="CommentText"/>
        <w:spacing w:before="156"/>
      </w:pPr>
      <w:r>
        <w:rPr>
          <w:rStyle w:val="CommentReference"/>
        </w:rPr>
        <w:annotationRef/>
      </w:r>
      <w:r>
        <w:t>Avoid hyperlink in text</w:t>
      </w:r>
    </w:p>
  </w:comment>
  <w:comment w:id="331" w:author="Chen, Huanfa" w:date="2021-08-26T10:36:00Z" w:initials="CH">
    <w:p w14:paraId="63104E7E" w14:textId="1E720B9D" w:rsidR="00851A9D" w:rsidRDefault="00851A9D">
      <w:pPr>
        <w:pStyle w:val="CommentText"/>
        <w:spacing w:before="156"/>
      </w:pPr>
      <w:r>
        <w:rPr>
          <w:rStyle w:val="CommentReference"/>
        </w:rPr>
        <w:annotationRef/>
      </w:r>
      <w:r>
        <w:t>It is not a good idea to randomly choose</w:t>
      </w:r>
      <w:r w:rsidR="00EB69E1">
        <w:t xml:space="preserve"> two samples</w:t>
      </w:r>
      <w:r>
        <w:t xml:space="preserve">. You would need to </w:t>
      </w:r>
      <w:r w:rsidR="000D7517">
        <w:t>state the names and locations of these two samples.</w:t>
      </w:r>
    </w:p>
  </w:comment>
  <w:comment w:id="377" w:author="Chen, Huanfa" w:date="2021-08-26T10:47:00Z" w:initials="CH">
    <w:p w14:paraId="5CCA3184" w14:textId="49721556" w:rsidR="00EB69E1" w:rsidRDefault="00EB69E1">
      <w:pPr>
        <w:pStyle w:val="CommentText"/>
        <w:spacing w:before="156"/>
      </w:pPr>
      <w:r>
        <w:rPr>
          <w:rStyle w:val="CommentReference"/>
        </w:rPr>
        <w:annotationRef/>
      </w:r>
      <w:r>
        <w:t>Income has a larger shapley value than employment. Double check.</w:t>
      </w:r>
    </w:p>
  </w:comment>
  <w:comment w:id="414" w:author="Chen, Huanfa" w:date="2021-08-26T10:38:00Z" w:initials="CH">
    <w:p w14:paraId="4051D64B" w14:textId="2821CFBC" w:rsidR="000043EF" w:rsidRDefault="000043EF">
      <w:pPr>
        <w:pStyle w:val="CommentText"/>
        <w:spacing w:before="156"/>
      </w:pPr>
      <w:r>
        <w:rPr>
          <w:rStyle w:val="CommentReference"/>
        </w:rPr>
        <w:annotationRef/>
      </w:r>
      <w:r>
        <w:t>Are the dependence scatter plots the same as SHAP scatter plots?</w:t>
      </w:r>
    </w:p>
  </w:comment>
  <w:comment w:id="413" w:author="Chen, Huanfa" w:date="2021-08-26T10:39:00Z" w:initials="CH">
    <w:p w14:paraId="1EA8694A" w14:textId="11897DC0" w:rsidR="000043EF" w:rsidRDefault="000043EF">
      <w:pPr>
        <w:pStyle w:val="CommentText"/>
        <w:spacing w:before="156"/>
      </w:pPr>
      <w:r>
        <w:rPr>
          <w:rStyle w:val="CommentReference"/>
        </w:rPr>
        <w:annotationRef/>
      </w:r>
      <w:r>
        <w:t>Which plots? Be specific</w:t>
      </w:r>
    </w:p>
  </w:comment>
  <w:comment w:id="610" w:author="Chen, Huanfa" w:date="2021-08-26T10:20:00Z" w:initials="CH">
    <w:p w14:paraId="5DCAEE3B" w14:textId="4CAF4E0E" w:rsidR="00FF06A3" w:rsidRDefault="00FF06A3">
      <w:pPr>
        <w:pStyle w:val="CommentText"/>
        <w:spacing w:before="156"/>
      </w:pPr>
      <w:r>
        <w:rPr>
          <w:rStyle w:val="CommentReference"/>
        </w:rPr>
        <w:annotationRef/>
      </w:r>
      <w:r>
        <w:t>Specify the figure number</w:t>
      </w:r>
    </w:p>
  </w:comment>
  <w:comment w:id="618" w:author="Chen, Huanfa" w:date="2021-08-26T11:01:00Z" w:initials="CH">
    <w:p w14:paraId="248676FF" w14:textId="5E2D1717" w:rsidR="0006715E" w:rsidRDefault="0006715E">
      <w:pPr>
        <w:pStyle w:val="CommentText"/>
        <w:spacing w:before="156"/>
      </w:pPr>
      <w:r>
        <w:rPr>
          <w:rStyle w:val="CommentReference"/>
        </w:rPr>
        <w:annotationRef/>
      </w:r>
      <w:r>
        <w:t>What are the implications? Please add one or two sentences.</w:t>
      </w:r>
    </w:p>
  </w:comment>
  <w:comment w:id="755" w:author="Chen, Huanfa" w:date="2021-08-26T10:20:00Z" w:initials="CH">
    <w:p w14:paraId="77588DCB" w14:textId="244BCCD0" w:rsidR="00FF06A3" w:rsidRDefault="00FF06A3">
      <w:pPr>
        <w:pStyle w:val="CommentText"/>
        <w:spacing w:before="156"/>
      </w:pPr>
      <w:r>
        <w:rPr>
          <w:rStyle w:val="CommentReference"/>
        </w:rPr>
        <w:annotationRef/>
      </w:r>
      <w:r>
        <w:t>Specify the figure number</w:t>
      </w:r>
    </w:p>
  </w:comment>
  <w:comment w:id="758" w:author="Chen, Huanfa" w:date="2021-08-26T10:21:00Z" w:initials="CH">
    <w:p w14:paraId="08477DFF" w14:textId="75C6C64A" w:rsidR="00FF06A3" w:rsidRDefault="00FF06A3">
      <w:pPr>
        <w:pStyle w:val="CommentText"/>
        <w:spacing w:before="156"/>
      </w:pPr>
      <w:r>
        <w:rPr>
          <w:rStyle w:val="CommentReference"/>
        </w:rPr>
        <w:annotationRef/>
      </w:r>
      <w:r>
        <w:t>Feature value</w:t>
      </w:r>
    </w:p>
  </w:comment>
  <w:comment w:id="851" w:author="Chen, Huanfa" w:date="2021-08-26T10:23:00Z" w:initials="CH">
    <w:p w14:paraId="1E329DF4" w14:textId="77777777" w:rsidR="00FF06A3" w:rsidRDefault="00FF06A3">
      <w:pPr>
        <w:pStyle w:val="CommentText"/>
        <w:spacing w:before="156"/>
      </w:pPr>
      <w:r>
        <w:rPr>
          <w:rStyle w:val="CommentReference"/>
        </w:rPr>
        <w:annotationRef/>
      </w:r>
      <w:r>
        <w:t>Comments on map 1:</w:t>
      </w:r>
    </w:p>
    <w:p w14:paraId="43D39390" w14:textId="77777777" w:rsidR="00FF06A3" w:rsidRDefault="00FF06A3">
      <w:pPr>
        <w:pStyle w:val="CommentText"/>
        <w:spacing w:before="156"/>
      </w:pPr>
      <w:r>
        <w:t>1. Should be named as Figure * and use the numbering of figures</w:t>
      </w:r>
    </w:p>
    <w:p w14:paraId="04D2DE9B" w14:textId="77777777" w:rsidR="00FF06A3" w:rsidRDefault="00FF06A3">
      <w:pPr>
        <w:pStyle w:val="CommentText"/>
        <w:spacing w:before="156"/>
      </w:pPr>
      <w:r>
        <w:t>2. Lack North arrow and scale bar. The legend is confusing as there are 5 cluster numbers (0-5) but only four colours. Please put the cluster number in the middle of each colour in the legend. What is the meaning of blue areas? Blue is not in the legend.</w:t>
      </w:r>
    </w:p>
    <w:p w14:paraId="163A24A1" w14:textId="7E9D7424" w:rsidR="00D349FD" w:rsidRDefault="00D349FD">
      <w:pPr>
        <w:pStyle w:val="CommentText"/>
        <w:spacing w:before="156"/>
      </w:pPr>
      <w:r>
        <w:t>These comments apply to Map 2, 3, etc.</w:t>
      </w:r>
    </w:p>
  </w:comment>
  <w:comment w:id="862" w:author="Chen, Huanfa" w:date="2021-08-26T10:25:00Z" w:initials="CH">
    <w:p w14:paraId="17FF8BE2" w14:textId="380F3421" w:rsidR="00FF06A3" w:rsidRDefault="00FF06A3">
      <w:pPr>
        <w:pStyle w:val="CommentText"/>
        <w:spacing w:before="156"/>
      </w:pPr>
      <w:r>
        <w:rPr>
          <w:rStyle w:val="CommentReference"/>
        </w:rPr>
        <w:annotationRef/>
      </w:r>
      <w:r>
        <w:t>What is the last cluster</w:t>
      </w:r>
      <w:r>
        <w:rPr>
          <w:rFonts w:hint="eastAsia"/>
        </w:rPr>
        <w:t>?</w:t>
      </w:r>
    </w:p>
  </w:comment>
  <w:comment w:id="869" w:author="Chen, Huanfa" w:date="2021-08-26T10:25:00Z" w:initials="CH">
    <w:p w14:paraId="63B0DE50" w14:textId="77777777" w:rsidR="00814262" w:rsidRDefault="00814262" w:rsidP="00814262">
      <w:pPr>
        <w:pStyle w:val="CommentText"/>
        <w:spacing w:before="156"/>
      </w:pPr>
      <w:r>
        <w:rPr>
          <w:rStyle w:val="CommentReference"/>
        </w:rPr>
        <w:annotationRef/>
      </w:r>
      <w:r>
        <w:t>What is the last cluster</w:t>
      </w:r>
      <w:r>
        <w:rPr>
          <w:rFonts w:hint="eastAsia"/>
        </w:rPr>
        <w:t>?</w:t>
      </w:r>
    </w:p>
  </w:comment>
  <w:comment w:id="1537" w:author="Chen, Huanfa" w:date="2021-08-26T10:33:00Z" w:initials="CH">
    <w:p w14:paraId="056B5849" w14:textId="2CAA4874" w:rsidR="00851A9D" w:rsidRDefault="00851A9D">
      <w:pPr>
        <w:pStyle w:val="CommentText"/>
        <w:spacing w:before="156"/>
      </w:pPr>
      <w:r>
        <w:rPr>
          <w:rStyle w:val="CommentReference"/>
        </w:rPr>
        <w:annotationRef/>
      </w:r>
      <w:r>
        <w:t>How is this relationship built?</w:t>
      </w:r>
    </w:p>
  </w:comment>
  <w:comment w:id="1594" w:author="Chen, Huanfa" w:date="2021-08-26T10:42:00Z" w:initials="CH">
    <w:p w14:paraId="6C743666" w14:textId="65CC5B4F" w:rsidR="007740CA" w:rsidRDefault="007740CA">
      <w:pPr>
        <w:pStyle w:val="CommentText"/>
        <w:spacing w:before="156"/>
      </w:pPr>
      <w:r>
        <w:rPr>
          <w:rStyle w:val="CommentReference"/>
        </w:rPr>
        <w:annotationRef/>
      </w:r>
      <w:r>
        <w:t>Be specific – which figure?</w:t>
      </w:r>
    </w:p>
  </w:comment>
  <w:comment w:id="2063" w:author="Chen, Huanfa" w:date="2021-08-26T11:04:00Z" w:initials="CH">
    <w:p w14:paraId="76CD4059" w14:textId="094A8324" w:rsidR="00C15DBF" w:rsidRDefault="00C15DBF">
      <w:pPr>
        <w:pStyle w:val="CommentText"/>
        <w:spacing w:before="156"/>
      </w:pPr>
      <w:r>
        <w:rPr>
          <w:rStyle w:val="CommentReference"/>
        </w:rPr>
        <w:annotationRef/>
      </w:r>
      <w:r>
        <w:t>Please let the readers know which figure is discussed here. It is very difficult to follow up.</w:t>
      </w:r>
    </w:p>
  </w:comment>
  <w:comment w:id="2072" w:author="Chen, Huanfa" w:date="2021-08-26T11:05:00Z" w:initials="CH">
    <w:p w14:paraId="37EC341C" w14:textId="50863B72" w:rsidR="00672CD5" w:rsidRDefault="00672CD5">
      <w:pPr>
        <w:pStyle w:val="CommentText"/>
        <w:spacing w:before="156"/>
      </w:pPr>
      <w:r>
        <w:rPr>
          <w:rStyle w:val="CommentReference"/>
        </w:rPr>
        <w:annotationRef/>
      </w:r>
      <w:r>
        <w:t xml:space="preserve">Please shorten this discussion into one or two sentences, focus on the main idea. It looks irrelevant to the analysis part. </w:t>
      </w:r>
    </w:p>
  </w:comment>
  <w:comment w:id="2093" w:author="Chen, Huanfa" w:date="2021-08-26T11:07:00Z" w:initials="CH">
    <w:p w14:paraId="3DE81AD9" w14:textId="7A21DD39" w:rsidR="00672CD5" w:rsidRDefault="00672CD5">
      <w:pPr>
        <w:pStyle w:val="CommentText"/>
        <w:spacing w:before="156"/>
      </w:pPr>
      <w:r>
        <w:rPr>
          <w:rStyle w:val="CommentReference"/>
        </w:rPr>
        <w:annotationRef/>
      </w:r>
      <w:r>
        <w:t>This paragraph is super long and the main idea is not clear. Please shorten it to up to three sentences and highlight the key ideas.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27973E" w15:done="0"/>
  <w15:commentEx w15:paraId="2522973A" w15:done="0"/>
  <w15:commentEx w15:paraId="6703E4D8" w15:done="0"/>
  <w15:commentEx w15:paraId="1BE80DB1" w15:done="0"/>
  <w15:commentEx w15:paraId="429BF9AA" w15:done="0"/>
  <w15:commentEx w15:paraId="63104E7E" w15:done="0"/>
  <w15:commentEx w15:paraId="5CCA3184" w15:done="0"/>
  <w15:commentEx w15:paraId="4051D64B" w15:done="0"/>
  <w15:commentEx w15:paraId="1EA8694A" w15:done="0"/>
  <w15:commentEx w15:paraId="5DCAEE3B" w15:done="0"/>
  <w15:commentEx w15:paraId="248676FF" w15:done="0"/>
  <w15:commentEx w15:paraId="77588DCB" w15:done="0"/>
  <w15:commentEx w15:paraId="08477DFF" w15:done="0"/>
  <w15:commentEx w15:paraId="163A24A1" w15:done="0"/>
  <w15:commentEx w15:paraId="17FF8BE2" w15:done="0"/>
  <w15:commentEx w15:paraId="63B0DE50" w15:done="0"/>
  <w15:commentEx w15:paraId="056B5849" w15:done="0"/>
  <w15:commentEx w15:paraId="6C743666" w15:done="0"/>
  <w15:commentEx w15:paraId="76CD4059" w15:done="0"/>
  <w15:commentEx w15:paraId="37EC341C" w15:done="0"/>
  <w15:commentEx w15:paraId="3DE81AD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27973E" w16cid:durableId="24D1F4D7"/>
  <w16cid:commentId w16cid:paraId="2522973A" w16cid:durableId="24D1F559"/>
  <w16cid:commentId w16cid:paraId="6703E4D8" w16cid:durableId="24D1F687"/>
  <w16cid:commentId w16cid:paraId="1BE80DB1" w16cid:durableId="24D1F6DD"/>
  <w16cid:commentId w16cid:paraId="429BF9AA" w16cid:durableId="24D1E8B5"/>
  <w16cid:commentId w16cid:paraId="63104E7E" w16cid:durableId="24D1ED3E"/>
  <w16cid:commentId w16cid:paraId="5CCA3184" w16cid:durableId="24D1EFDB"/>
  <w16cid:commentId w16cid:paraId="4051D64B" w16cid:durableId="24D1EDAD"/>
  <w16cid:commentId w16cid:paraId="1EA8694A" w16cid:durableId="24D1EDD8"/>
  <w16cid:commentId w16cid:paraId="5DCAEE3B" w16cid:durableId="24D1E962"/>
  <w16cid:commentId w16cid:paraId="248676FF" w16cid:durableId="24D1F2F1"/>
  <w16cid:commentId w16cid:paraId="77588DCB" w16cid:durableId="24D1E98B"/>
  <w16cid:commentId w16cid:paraId="08477DFF" w16cid:durableId="24D1E9A2"/>
  <w16cid:commentId w16cid:paraId="163A24A1" w16cid:durableId="24D1EA21"/>
  <w16cid:commentId w16cid:paraId="17FF8BE2" w16cid:durableId="24D1EAB5"/>
  <w16cid:commentId w16cid:paraId="63B0DE50" w16cid:durableId="24D5EC5E"/>
  <w16cid:commentId w16cid:paraId="056B5849" w16cid:durableId="24D1EC62"/>
  <w16cid:commentId w16cid:paraId="6C743666" w16cid:durableId="24D1EEAF"/>
  <w16cid:commentId w16cid:paraId="76CD4059" w16cid:durableId="24D1F3B7"/>
  <w16cid:commentId w16cid:paraId="37EC341C" w16cid:durableId="24D1F3FF"/>
  <w16cid:commentId w16cid:paraId="3DE81AD9" w16cid:durableId="24D1F4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AC444E" w14:textId="77777777" w:rsidR="003F5C6C" w:rsidRDefault="003F5C6C" w:rsidP="001E7672">
      <w:pPr>
        <w:spacing w:before="120"/>
      </w:pPr>
      <w:r>
        <w:separator/>
      </w:r>
    </w:p>
  </w:endnote>
  <w:endnote w:type="continuationSeparator" w:id="0">
    <w:p w14:paraId="5E545F88" w14:textId="77777777" w:rsidR="003F5C6C" w:rsidRDefault="003F5C6C" w:rsidP="001E7672">
      <w:pPr>
        <w:spacing w:before="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Source Sans Pro"/>
    <w:charset w:val="00"/>
    <w:family w:val="swiss"/>
    <w:pitch w:val="variable"/>
    <w:sig w:usb0="600002F7" w:usb1="02000001"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D0D6D" w14:textId="77777777" w:rsidR="00784C85" w:rsidRDefault="00784C85">
    <w:pPr>
      <w:pStyle w:val="Footer"/>
      <w:spacing w:before="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BF4FB" w14:textId="77777777" w:rsidR="00784C85" w:rsidRDefault="00784C85">
    <w:pPr>
      <w:pStyle w:val="Footer"/>
      <w:spacing w:before="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06292" w14:textId="77777777" w:rsidR="00784C85" w:rsidRDefault="00784C85">
    <w:pPr>
      <w:pStyle w:val="Footer"/>
      <w:spacing w:before="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5995741"/>
      <w:docPartObj>
        <w:docPartGallery w:val="Page Numbers (Bottom of Page)"/>
        <w:docPartUnique/>
      </w:docPartObj>
    </w:sdtPr>
    <w:sdtEndPr>
      <w:rPr>
        <w:noProof/>
      </w:rPr>
    </w:sdtEndPr>
    <w:sdtContent>
      <w:p w14:paraId="67750501" w14:textId="3B5BFBA7" w:rsidR="000C11D1" w:rsidRDefault="000C11D1">
        <w:pPr>
          <w:pStyle w:val="Footer"/>
          <w:spacing w:before="120"/>
          <w:jc w:val="center"/>
        </w:pPr>
        <w:r>
          <w:fldChar w:fldCharType="begin"/>
        </w:r>
        <w:r>
          <w:instrText xml:space="preserve"> PAGE   \* MERGEFORMAT </w:instrText>
        </w:r>
        <w:r>
          <w:fldChar w:fldCharType="separate"/>
        </w:r>
        <w:r>
          <w:rPr>
            <w:noProof/>
          </w:rPr>
          <w:t>2</w:t>
        </w:r>
        <w:r>
          <w:rPr>
            <w:noProof/>
          </w:rPr>
          <w:fldChar w:fldCharType="end"/>
        </w:r>
      </w:p>
    </w:sdtContent>
  </w:sdt>
  <w:p w14:paraId="41D9FBCC" w14:textId="77777777" w:rsidR="000C11D1" w:rsidRDefault="000C11D1">
    <w:pPr>
      <w:pStyle w:val="Footer"/>
      <w:spacing w:before="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82C19" w14:textId="77777777" w:rsidR="003F5C6C" w:rsidRDefault="003F5C6C" w:rsidP="001E7672">
      <w:pPr>
        <w:spacing w:before="120"/>
      </w:pPr>
      <w:r>
        <w:separator/>
      </w:r>
    </w:p>
  </w:footnote>
  <w:footnote w:type="continuationSeparator" w:id="0">
    <w:p w14:paraId="78AD6052" w14:textId="77777777" w:rsidR="003F5C6C" w:rsidRDefault="003F5C6C" w:rsidP="001E7672">
      <w:pPr>
        <w:spacing w:before="120"/>
      </w:pPr>
      <w:r>
        <w:continuationSeparator/>
      </w:r>
    </w:p>
  </w:footnote>
  <w:footnote w:id="1">
    <w:p w14:paraId="5BBC9AE1" w14:textId="22196180" w:rsidR="000C11D1" w:rsidRDefault="000C11D1">
      <w:pPr>
        <w:pStyle w:val="FootnoteText"/>
        <w:spacing w:before="156"/>
      </w:pPr>
      <w:r w:rsidRPr="001B0828">
        <w:rPr>
          <w:rStyle w:val="FootnoteReference"/>
        </w:rPr>
        <w:footnoteRef/>
      </w:r>
      <w:r>
        <w:t xml:space="preserve"> </w:t>
      </w:r>
      <w:ins w:id="127" w:author="冯 晓涵" w:date="2021-08-28T16:13:00Z">
        <w:r w:rsidR="007F0EE6">
          <w:t>The rank in this article refers to the rank that is get by ranking the scores in an ascending order. It is different with the rank of the official IMD rank, 1 is least deprived here.</w:t>
        </w:r>
      </w:ins>
      <w:del w:id="128" w:author="冯 晓涵" w:date="2021-08-28T16:13:00Z">
        <w:r w:rsidDel="007F0EE6">
          <w:delText xml:space="preserve">The rank in this article refers to rank that is get by ranking the scores in an ascending order unless we specify the rank is the domain rank from official website. </w:delText>
        </w:r>
      </w:del>
    </w:p>
  </w:footnote>
  <w:footnote w:id="2">
    <w:p w14:paraId="45C0FED5" w14:textId="2749CA93" w:rsidR="007F0EE6" w:rsidRDefault="007F0EE6">
      <w:pPr>
        <w:pStyle w:val="FootnoteText"/>
        <w:spacing w:before="156"/>
      </w:pPr>
      <w:r>
        <w:rPr>
          <w:rStyle w:val="FootnoteReference"/>
        </w:rPr>
        <w:footnoteRef/>
      </w:r>
      <w:r>
        <w:t xml:space="preserve"> T</w:t>
      </w:r>
      <w:r>
        <w:rPr>
          <w:rFonts w:hint="eastAsia"/>
        </w:rPr>
        <w:t>h</w:t>
      </w:r>
      <w:r>
        <w:t xml:space="preserve">e dataset could be downloaded in the official website in the following link: </w:t>
      </w:r>
      <w:r w:rsidRPr="00C11410">
        <w:t>https://assets.publishing.service.gov.uk/government/uploads/system/uploads/attachment_data/file/845345/File_7_-_All_IoD2019_Scores__Ranks__Deciles_and_Population_Denominators_3.csv</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81F9A" w14:textId="77777777" w:rsidR="00784C85" w:rsidRDefault="00784C85">
    <w:pPr>
      <w:pStyle w:val="Header"/>
      <w:spacing w:before="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D2BA" w14:textId="77777777" w:rsidR="00784C85" w:rsidRDefault="00784C85" w:rsidP="00FE45EC">
    <w:pPr>
      <w:pStyle w:val="Header"/>
      <w:pBdr>
        <w:bottom w:val="none" w:sz="0" w:space="0" w:color="auto"/>
      </w:pBdr>
      <w:spacing w:before="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9E855" w14:textId="77777777" w:rsidR="00784C85" w:rsidRDefault="00784C85">
    <w:pPr>
      <w:pStyle w:val="Header"/>
      <w:spacing w:before="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1619E" w14:textId="25B2C517" w:rsidR="000C11D1" w:rsidRDefault="000C11D1" w:rsidP="00170B9A">
    <w:pPr>
      <w:pStyle w:val="Header"/>
      <w:pBdr>
        <w:bottom w:val="none" w:sz="0" w:space="0" w:color="auto"/>
      </w:pBdr>
      <w:tabs>
        <w:tab w:val="left" w:pos="1856"/>
      </w:tabs>
      <w:spacing w:before="120"/>
      <w:jc w:val="both"/>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73F18"/>
    <w:multiLevelType w:val="hybridMultilevel"/>
    <w:tmpl w:val="F3DE42D4"/>
    <w:lvl w:ilvl="0" w:tplc="CE922C2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2E7F05"/>
    <w:multiLevelType w:val="multilevel"/>
    <w:tmpl w:val="251622F4"/>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ascii="Tahoma" w:hAnsi="Tahoma" w:cs="Tahoma" w:hint="default"/>
      </w:rPr>
    </w:lvl>
    <w:lvl w:ilvl="2">
      <w:start w:val="1"/>
      <w:numFmt w:val="decimal"/>
      <w:isLgl/>
      <w:lvlText w:val="%1.%2.%3."/>
      <w:lvlJc w:val="left"/>
      <w:pPr>
        <w:ind w:left="1080" w:hanging="1080"/>
      </w:pPr>
      <w:rPr>
        <w:rFonts w:ascii="Tahoma" w:hAnsi="Tahoma" w:cs="Tahoma"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 w15:restartNumberingAfterBreak="0">
    <w:nsid w:val="117F5F95"/>
    <w:multiLevelType w:val="hybridMultilevel"/>
    <w:tmpl w:val="789C55DE"/>
    <w:lvl w:ilvl="0" w:tplc="04CA2DB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E84D95"/>
    <w:multiLevelType w:val="multilevel"/>
    <w:tmpl w:val="18B2CA58"/>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4" w15:restartNumberingAfterBreak="0">
    <w:nsid w:val="257E1AFD"/>
    <w:multiLevelType w:val="hybridMultilevel"/>
    <w:tmpl w:val="0B145110"/>
    <w:lvl w:ilvl="0" w:tplc="59ACB868">
      <w:start w:val="1"/>
      <w:numFmt w:val="bullet"/>
      <w:lvlText w:val=""/>
      <w:lvlJc w:val="left"/>
      <w:pPr>
        <w:tabs>
          <w:tab w:val="num" w:pos="720"/>
        </w:tabs>
        <w:ind w:left="720" w:hanging="360"/>
      </w:pPr>
      <w:rPr>
        <w:rFonts w:ascii="Symbol" w:hAnsi="Symbol" w:hint="default"/>
      </w:rPr>
    </w:lvl>
    <w:lvl w:ilvl="1" w:tplc="EBB4DEDE" w:tentative="1">
      <w:start w:val="1"/>
      <w:numFmt w:val="bullet"/>
      <w:lvlText w:val=""/>
      <w:lvlJc w:val="left"/>
      <w:pPr>
        <w:tabs>
          <w:tab w:val="num" w:pos="1440"/>
        </w:tabs>
        <w:ind w:left="1440" w:hanging="360"/>
      </w:pPr>
      <w:rPr>
        <w:rFonts w:ascii="Symbol" w:hAnsi="Symbol" w:hint="default"/>
      </w:rPr>
    </w:lvl>
    <w:lvl w:ilvl="2" w:tplc="A572999C" w:tentative="1">
      <w:start w:val="1"/>
      <w:numFmt w:val="bullet"/>
      <w:lvlText w:val=""/>
      <w:lvlJc w:val="left"/>
      <w:pPr>
        <w:tabs>
          <w:tab w:val="num" w:pos="2160"/>
        </w:tabs>
        <w:ind w:left="2160" w:hanging="360"/>
      </w:pPr>
      <w:rPr>
        <w:rFonts w:ascii="Symbol" w:hAnsi="Symbol" w:hint="default"/>
      </w:rPr>
    </w:lvl>
    <w:lvl w:ilvl="3" w:tplc="779ACDAE" w:tentative="1">
      <w:start w:val="1"/>
      <w:numFmt w:val="bullet"/>
      <w:lvlText w:val=""/>
      <w:lvlJc w:val="left"/>
      <w:pPr>
        <w:tabs>
          <w:tab w:val="num" w:pos="2880"/>
        </w:tabs>
        <w:ind w:left="2880" w:hanging="360"/>
      </w:pPr>
      <w:rPr>
        <w:rFonts w:ascii="Symbol" w:hAnsi="Symbol" w:hint="default"/>
      </w:rPr>
    </w:lvl>
    <w:lvl w:ilvl="4" w:tplc="1630AA64" w:tentative="1">
      <w:start w:val="1"/>
      <w:numFmt w:val="bullet"/>
      <w:lvlText w:val=""/>
      <w:lvlJc w:val="left"/>
      <w:pPr>
        <w:tabs>
          <w:tab w:val="num" w:pos="3600"/>
        </w:tabs>
        <w:ind w:left="3600" w:hanging="360"/>
      </w:pPr>
      <w:rPr>
        <w:rFonts w:ascii="Symbol" w:hAnsi="Symbol" w:hint="default"/>
      </w:rPr>
    </w:lvl>
    <w:lvl w:ilvl="5" w:tplc="4CE690B0" w:tentative="1">
      <w:start w:val="1"/>
      <w:numFmt w:val="bullet"/>
      <w:lvlText w:val=""/>
      <w:lvlJc w:val="left"/>
      <w:pPr>
        <w:tabs>
          <w:tab w:val="num" w:pos="4320"/>
        </w:tabs>
        <w:ind w:left="4320" w:hanging="360"/>
      </w:pPr>
      <w:rPr>
        <w:rFonts w:ascii="Symbol" w:hAnsi="Symbol" w:hint="default"/>
      </w:rPr>
    </w:lvl>
    <w:lvl w:ilvl="6" w:tplc="30602AD2" w:tentative="1">
      <w:start w:val="1"/>
      <w:numFmt w:val="bullet"/>
      <w:lvlText w:val=""/>
      <w:lvlJc w:val="left"/>
      <w:pPr>
        <w:tabs>
          <w:tab w:val="num" w:pos="5040"/>
        </w:tabs>
        <w:ind w:left="5040" w:hanging="360"/>
      </w:pPr>
      <w:rPr>
        <w:rFonts w:ascii="Symbol" w:hAnsi="Symbol" w:hint="default"/>
      </w:rPr>
    </w:lvl>
    <w:lvl w:ilvl="7" w:tplc="33FA86D4" w:tentative="1">
      <w:start w:val="1"/>
      <w:numFmt w:val="bullet"/>
      <w:lvlText w:val=""/>
      <w:lvlJc w:val="left"/>
      <w:pPr>
        <w:tabs>
          <w:tab w:val="num" w:pos="5760"/>
        </w:tabs>
        <w:ind w:left="5760" w:hanging="360"/>
      </w:pPr>
      <w:rPr>
        <w:rFonts w:ascii="Symbol" w:hAnsi="Symbol" w:hint="default"/>
      </w:rPr>
    </w:lvl>
    <w:lvl w:ilvl="8" w:tplc="E58267F6"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25F0179F"/>
    <w:multiLevelType w:val="multilevel"/>
    <w:tmpl w:val="BEAA2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9232F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2D3A4BBF"/>
    <w:multiLevelType w:val="hybridMultilevel"/>
    <w:tmpl w:val="4D1CC4D0"/>
    <w:lvl w:ilvl="0" w:tplc="62F8433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E750A8F"/>
    <w:multiLevelType w:val="hybridMultilevel"/>
    <w:tmpl w:val="1EF2AD8A"/>
    <w:lvl w:ilvl="0" w:tplc="8918CF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7EE693E"/>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10" w15:restartNumberingAfterBreak="0">
    <w:nsid w:val="38832D9F"/>
    <w:multiLevelType w:val="multilevel"/>
    <w:tmpl w:val="039CBE78"/>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A70AB8"/>
    <w:multiLevelType w:val="hybridMultilevel"/>
    <w:tmpl w:val="51CA4072"/>
    <w:lvl w:ilvl="0" w:tplc="A0D46052">
      <w:start w:val="1"/>
      <w:numFmt w:val="lowerLetter"/>
      <w:pStyle w:val="Heading5"/>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9192DFE"/>
    <w:multiLevelType w:val="multilevel"/>
    <w:tmpl w:val="53EAB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A82D85"/>
    <w:multiLevelType w:val="hybridMultilevel"/>
    <w:tmpl w:val="4D88E556"/>
    <w:lvl w:ilvl="0" w:tplc="BB6A44F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42660A49"/>
    <w:multiLevelType w:val="hybridMultilevel"/>
    <w:tmpl w:val="CFA69244"/>
    <w:lvl w:ilvl="0" w:tplc="CE6A4E7A">
      <w:start w:val="1"/>
      <w:numFmt w:val="decimal"/>
      <w:lvlText w:val="%1."/>
      <w:lvlJc w:val="left"/>
      <w:pPr>
        <w:ind w:left="720" w:hanging="360"/>
      </w:pPr>
      <w:rPr>
        <w:rFonts w:hint="default"/>
        <w:sz w:val="18"/>
        <w:szCs w:val="18"/>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45D00A6E"/>
    <w:multiLevelType w:val="hybridMultilevel"/>
    <w:tmpl w:val="BEA8B598"/>
    <w:lvl w:ilvl="0" w:tplc="B2A879B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924202D"/>
    <w:multiLevelType w:val="hybridMultilevel"/>
    <w:tmpl w:val="2ABCFA68"/>
    <w:lvl w:ilvl="0" w:tplc="23DAACF2">
      <w:start w:val="1"/>
      <w:numFmt w:val="decimal"/>
      <w:lvlText w:val="%1."/>
      <w:lvlJc w:val="left"/>
      <w:pPr>
        <w:ind w:left="360" w:hanging="360"/>
      </w:pPr>
      <w:rPr>
        <w:rFonts w:hint="default"/>
        <w:b/>
        <w:color w:val="3333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F5F47E7"/>
    <w:multiLevelType w:val="hybridMultilevel"/>
    <w:tmpl w:val="0FA208AC"/>
    <w:lvl w:ilvl="0" w:tplc="08B2DE4E">
      <w:start w:val="1"/>
      <w:numFmt w:val="decimal"/>
      <w:lvlText w:val="%1."/>
      <w:lvlJc w:val="left"/>
      <w:pPr>
        <w:ind w:left="360" w:hanging="360"/>
      </w:pPr>
      <w:rPr>
        <w:rFonts w:hint="default"/>
        <w:b/>
        <w:color w:val="3333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28155CF"/>
    <w:multiLevelType w:val="multilevel"/>
    <w:tmpl w:val="60169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AF4E6D"/>
    <w:multiLevelType w:val="hybridMultilevel"/>
    <w:tmpl w:val="20BE826A"/>
    <w:lvl w:ilvl="0" w:tplc="781AEAD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7F6443E"/>
    <w:multiLevelType w:val="hybridMultilevel"/>
    <w:tmpl w:val="A322CA1E"/>
    <w:lvl w:ilvl="0" w:tplc="B49E92D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B3846C4"/>
    <w:multiLevelType w:val="hybridMultilevel"/>
    <w:tmpl w:val="F048BAC8"/>
    <w:lvl w:ilvl="0" w:tplc="763E93B4">
      <w:start w:val="1"/>
      <w:numFmt w:val="decimal"/>
      <w:lvlText w:val="%1."/>
      <w:lvlJc w:val="left"/>
      <w:pPr>
        <w:ind w:left="360" w:hanging="360"/>
      </w:pPr>
      <w:rPr>
        <w:rFonts w:ascii="Source Sans Pro" w:hAnsi="Source Sans Pro" w:cstheme="minorBidi"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DC343FC"/>
    <w:multiLevelType w:val="hybridMultilevel"/>
    <w:tmpl w:val="56A2F138"/>
    <w:lvl w:ilvl="0" w:tplc="B7E205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335459C"/>
    <w:multiLevelType w:val="multilevel"/>
    <w:tmpl w:val="1C7AFA58"/>
    <w:lvl w:ilvl="0">
      <w:start w:val="1"/>
      <w:numFmt w:val="decimal"/>
      <w:lvlText w:val="%1"/>
      <w:lvlJc w:val="left"/>
      <w:pPr>
        <w:ind w:left="425" w:hanging="425"/>
      </w:pPr>
      <w:rPr>
        <w:rFonts w:hint="eastAsia"/>
      </w:rPr>
    </w:lvl>
    <w:lvl w:ilvl="1">
      <w:start w:val="1"/>
      <w:numFmt w:val="none"/>
      <w:lvlText w:val="2.1"/>
      <w:lvlJc w:val="left"/>
      <w:pPr>
        <w:ind w:left="992" w:hanging="567"/>
      </w:pPr>
      <w:rPr>
        <w:rFonts w:hint="eastAsia"/>
      </w:rPr>
    </w:lvl>
    <w:lvl w:ilvl="2">
      <w:start w:val="1"/>
      <w:numFmt w:val="none"/>
      <w:lvlText w:val=""/>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65357A1E"/>
    <w:multiLevelType w:val="multilevel"/>
    <w:tmpl w:val="42926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7E86FC5"/>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72487489"/>
    <w:multiLevelType w:val="hybridMultilevel"/>
    <w:tmpl w:val="776AA410"/>
    <w:lvl w:ilvl="0" w:tplc="2B14140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39B400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 w:numId="2">
    <w:abstractNumId w:val="16"/>
  </w:num>
  <w:num w:numId="3">
    <w:abstractNumId w:val="17"/>
  </w:num>
  <w:num w:numId="4">
    <w:abstractNumId w:val="10"/>
  </w:num>
  <w:num w:numId="5">
    <w:abstractNumId w:val="18"/>
  </w:num>
  <w:num w:numId="6">
    <w:abstractNumId w:val="21"/>
  </w:num>
  <w:num w:numId="7">
    <w:abstractNumId w:val="14"/>
  </w:num>
  <w:num w:numId="8">
    <w:abstractNumId w:val="12"/>
  </w:num>
  <w:num w:numId="9">
    <w:abstractNumId w:val="3"/>
  </w:num>
  <w:num w:numId="10">
    <w:abstractNumId w:val="4"/>
  </w:num>
  <w:num w:numId="11">
    <w:abstractNumId w:val="6"/>
  </w:num>
  <w:num w:numId="12">
    <w:abstractNumId w:val="25"/>
  </w:num>
  <w:num w:numId="13">
    <w:abstractNumId w:val="23"/>
  </w:num>
  <w:num w:numId="14">
    <w:abstractNumId w:val="9"/>
  </w:num>
  <w:num w:numId="15">
    <w:abstractNumId w:val="27"/>
  </w:num>
  <w:num w:numId="16">
    <w:abstractNumId w:val="11"/>
  </w:num>
  <w:num w:numId="17">
    <w:abstractNumId w:val="7"/>
  </w:num>
  <w:num w:numId="18">
    <w:abstractNumId w:val="22"/>
  </w:num>
  <w:num w:numId="19">
    <w:abstractNumId w:val="26"/>
  </w:num>
  <w:num w:numId="20">
    <w:abstractNumId w:val="20"/>
  </w:num>
  <w:num w:numId="21">
    <w:abstractNumId w:val="2"/>
  </w:num>
  <w:num w:numId="22">
    <w:abstractNumId w:val="13"/>
  </w:num>
  <w:num w:numId="23">
    <w:abstractNumId w:val="8"/>
  </w:num>
  <w:num w:numId="24">
    <w:abstractNumId w:val="15"/>
  </w:num>
  <w:num w:numId="25">
    <w:abstractNumId w:val="24"/>
  </w:num>
  <w:num w:numId="26">
    <w:abstractNumId w:val="19"/>
  </w:num>
  <w:num w:numId="27">
    <w:abstractNumId w:val="5"/>
  </w:num>
  <w:num w:numId="2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冯 晓涵">
    <w15:presenceInfo w15:providerId="Windows Live" w15:userId="69474063a60dd5d8"/>
  </w15:person>
  <w15:person w15:author="Chen, Huanfa">
    <w15:presenceInfo w15:providerId="None" w15:userId="Chen, Huanfa"/>
  </w15:person>
  <w15:person w15:author="LI Junjie">
    <w15:presenceInfo w15:providerId="None" w15:userId="LI Junj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HAhNDAwMDS1MDMyUdpeDU4uLM/DyQAqNaAH5Dud4sAAAA"/>
  </w:docVars>
  <w:rsids>
    <w:rsidRoot w:val="00800567"/>
    <w:rsid w:val="000020DF"/>
    <w:rsid w:val="00003013"/>
    <w:rsid w:val="000043EF"/>
    <w:rsid w:val="00006A6E"/>
    <w:rsid w:val="00012B99"/>
    <w:rsid w:val="00013443"/>
    <w:rsid w:val="00022DAE"/>
    <w:rsid w:val="00025D98"/>
    <w:rsid w:val="000269D7"/>
    <w:rsid w:val="000363BA"/>
    <w:rsid w:val="00042B4A"/>
    <w:rsid w:val="00043F00"/>
    <w:rsid w:val="00046BA1"/>
    <w:rsid w:val="00047D5D"/>
    <w:rsid w:val="00050921"/>
    <w:rsid w:val="00050BE2"/>
    <w:rsid w:val="000524BA"/>
    <w:rsid w:val="0006635D"/>
    <w:rsid w:val="0006715E"/>
    <w:rsid w:val="00070ECD"/>
    <w:rsid w:val="00074538"/>
    <w:rsid w:val="000754CA"/>
    <w:rsid w:val="00075996"/>
    <w:rsid w:val="00081F39"/>
    <w:rsid w:val="00096D20"/>
    <w:rsid w:val="000A3D37"/>
    <w:rsid w:val="000A5336"/>
    <w:rsid w:val="000B1596"/>
    <w:rsid w:val="000B6CE7"/>
    <w:rsid w:val="000B6F5D"/>
    <w:rsid w:val="000B76A8"/>
    <w:rsid w:val="000B7FE0"/>
    <w:rsid w:val="000C0EA9"/>
    <w:rsid w:val="000C11D1"/>
    <w:rsid w:val="000C7B63"/>
    <w:rsid w:val="000D7517"/>
    <w:rsid w:val="000D7F1B"/>
    <w:rsid w:val="000E6855"/>
    <w:rsid w:val="000F0F73"/>
    <w:rsid w:val="000F1351"/>
    <w:rsid w:val="0010160A"/>
    <w:rsid w:val="00105E43"/>
    <w:rsid w:val="00111A54"/>
    <w:rsid w:val="00113E75"/>
    <w:rsid w:val="0012246C"/>
    <w:rsid w:val="00141060"/>
    <w:rsid w:val="00141291"/>
    <w:rsid w:val="0014198F"/>
    <w:rsid w:val="00141C98"/>
    <w:rsid w:val="0014234D"/>
    <w:rsid w:val="00145B66"/>
    <w:rsid w:val="00147BEF"/>
    <w:rsid w:val="00151056"/>
    <w:rsid w:val="00152CB7"/>
    <w:rsid w:val="0015488C"/>
    <w:rsid w:val="00157BA1"/>
    <w:rsid w:val="00160636"/>
    <w:rsid w:val="00161B09"/>
    <w:rsid w:val="00161FFC"/>
    <w:rsid w:val="00162937"/>
    <w:rsid w:val="00164C95"/>
    <w:rsid w:val="00170B9A"/>
    <w:rsid w:val="001718FB"/>
    <w:rsid w:val="001732E7"/>
    <w:rsid w:val="001832A9"/>
    <w:rsid w:val="001850BD"/>
    <w:rsid w:val="00185F79"/>
    <w:rsid w:val="001863B9"/>
    <w:rsid w:val="00193060"/>
    <w:rsid w:val="00194F73"/>
    <w:rsid w:val="00196341"/>
    <w:rsid w:val="001A119F"/>
    <w:rsid w:val="001A4E20"/>
    <w:rsid w:val="001B0828"/>
    <w:rsid w:val="001B6B39"/>
    <w:rsid w:val="001C04CA"/>
    <w:rsid w:val="001C74F6"/>
    <w:rsid w:val="001C780F"/>
    <w:rsid w:val="001C7E4D"/>
    <w:rsid w:val="001C7F2F"/>
    <w:rsid w:val="001D0370"/>
    <w:rsid w:val="001D3334"/>
    <w:rsid w:val="001E07CB"/>
    <w:rsid w:val="001E171E"/>
    <w:rsid w:val="001E258C"/>
    <w:rsid w:val="001E631C"/>
    <w:rsid w:val="001E7672"/>
    <w:rsid w:val="001E7B17"/>
    <w:rsid w:val="001F0437"/>
    <w:rsid w:val="001F5B46"/>
    <w:rsid w:val="001F6176"/>
    <w:rsid w:val="002021F8"/>
    <w:rsid w:val="0020426E"/>
    <w:rsid w:val="00207C29"/>
    <w:rsid w:val="00212052"/>
    <w:rsid w:val="002125D3"/>
    <w:rsid w:val="00212750"/>
    <w:rsid w:val="00214536"/>
    <w:rsid w:val="002157F3"/>
    <w:rsid w:val="00221600"/>
    <w:rsid w:val="002222F7"/>
    <w:rsid w:val="00225805"/>
    <w:rsid w:val="002308F3"/>
    <w:rsid w:val="00230FE6"/>
    <w:rsid w:val="00242E10"/>
    <w:rsid w:val="002436E1"/>
    <w:rsid w:val="002444B6"/>
    <w:rsid w:val="00247380"/>
    <w:rsid w:val="002513AB"/>
    <w:rsid w:val="00251E68"/>
    <w:rsid w:val="00254A9E"/>
    <w:rsid w:val="00257946"/>
    <w:rsid w:val="0026015B"/>
    <w:rsid w:val="0026361E"/>
    <w:rsid w:val="00267BD6"/>
    <w:rsid w:val="00273FB3"/>
    <w:rsid w:val="00276114"/>
    <w:rsid w:val="00277382"/>
    <w:rsid w:val="00280D13"/>
    <w:rsid w:val="00283011"/>
    <w:rsid w:val="0028443C"/>
    <w:rsid w:val="002866D3"/>
    <w:rsid w:val="00292F27"/>
    <w:rsid w:val="00293D54"/>
    <w:rsid w:val="00294930"/>
    <w:rsid w:val="00295686"/>
    <w:rsid w:val="002A12F3"/>
    <w:rsid w:val="002A3A9D"/>
    <w:rsid w:val="002A3D4B"/>
    <w:rsid w:val="002A4A7B"/>
    <w:rsid w:val="002B6F89"/>
    <w:rsid w:val="002C073E"/>
    <w:rsid w:val="002C14DE"/>
    <w:rsid w:val="002C3C8A"/>
    <w:rsid w:val="002D1D04"/>
    <w:rsid w:val="002D4362"/>
    <w:rsid w:val="002D5A77"/>
    <w:rsid w:val="002D6A5B"/>
    <w:rsid w:val="002E1167"/>
    <w:rsid w:val="002E4B1C"/>
    <w:rsid w:val="002E5505"/>
    <w:rsid w:val="002F18D8"/>
    <w:rsid w:val="002F77E7"/>
    <w:rsid w:val="0030169B"/>
    <w:rsid w:val="00302E4B"/>
    <w:rsid w:val="00305E95"/>
    <w:rsid w:val="00306E03"/>
    <w:rsid w:val="003128ED"/>
    <w:rsid w:val="00315CC4"/>
    <w:rsid w:val="00320883"/>
    <w:rsid w:val="003240BB"/>
    <w:rsid w:val="0033557A"/>
    <w:rsid w:val="00335DC7"/>
    <w:rsid w:val="00340D32"/>
    <w:rsid w:val="00342582"/>
    <w:rsid w:val="003456A5"/>
    <w:rsid w:val="00346349"/>
    <w:rsid w:val="00346CD1"/>
    <w:rsid w:val="00357009"/>
    <w:rsid w:val="00361F8E"/>
    <w:rsid w:val="003672A3"/>
    <w:rsid w:val="0037015B"/>
    <w:rsid w:val="00371514"/>
    <w:rsid w:val="0037321A"/>
    <w:rsid w:val="00374D13"/>
    <w:rsid w:val="00382634"/>
    <w:rsid w:val="0038664A"/>
    <w:rsid w:val="00386B1E"/>
    <w:rsid w:val="00390E81"/>
    <w:rsid w:val="00391605"/>
    <w:rsid w:val="00392010"/>
    <w:rsid w:val="0039436E"/>
    <w:rsid w:val="003958EC"/>
    <w:rsid w:val="0039593D"/>
    <w:rsid w:val="003A17A1"/>
    <w:rsid w:val="003A789D"/>
    <w:rsid w:val="003C1003"/>
    <w:rsid w:val="003C3377"/>
    <w:rsid w:val="003C402F"/>
    <w:rsid w:val="003D0440"/>
    <w:rsid w:val="003D72FF"/>
    <w:rsid w:val="003E2765"/>
    <w:rsid w:val="003E42A0"/>
    <w:rsid w:val="003F39F3"/>
    <w:rsid w:val="003F5C6C"/>
    <w:rsid w:val="00410EB8"/>
    <w:rsid w:val="00425470"/>
    <w:rsid w:val="00425A5F"/>
    <w:rsid w:val="004308E1"/>
    <w:rsid w:val="004318F6"/>
    <w:rsid w:val="00433B69"/>
    <w:rsid w:val="00436E85"/>
    <w:rsid w:val="00440F9C"/>
    <w:rsid w:val="00441022"/>
    <w:rsid w:val="0044415D"/>
    <w:rsid w:val="004450BC"/>
    <w:rsid w:val="00445F8C"/>
    <w:rsid w:val="00455CE9"/>
    <w:rsid w:val="0045641A"/>
    <w:rsid w:val="00456640"/>
    <w:rsid w:val="004568F6"/>
    <w:rsid w:val="00462F43"/>
    <w:rsid w:val="00465E42"/>
    <w:rsid w:val="0046650A"/>
    <w:rsid w:val="00475283"/>
    <w:rsid w:val="00485BB4"/>
    <w:rsid w:val="0049043B"/>
    <w:rsid w:val="004905B6"/>
    <w:rsid w:val="00493672"/>
    <w:rsid w:val="00493F8B"/>
    <w:rsid w:val="00495A6F"/>
    <w:rsid w:val="004969AC"/>
    <w:rsid w:val="004A2948"/>
    <w:rsid w:val="004A5B35"/>
    <w:rsid w:val="004A60EB"/>
    <w:rsid w:val="004A7256"/>
    <w:rsid w:val="004A7516"/>
    <w:rsid w:val="004B08BC"/>
    <w:rsid w:val="004B7372"/>
    <w:rsid w:val="004C0ED5"/>
    <w:rsid w:val="004D3159"/>
    <w:rsid w:val="004D4D46"/>
    <w:rsid w:val="004D76F3"/>
    <w:rsid w:val="004E6493"/>
    <w:rsid w:val="004F33AD"/>
    <w:rsid w:val="004F3647"/>
    <w:rsid w:val="004F3DEC"/>
    <w:rsid w:val="004F4DE4"/>
    <w:rsid w:val="00504837"/>
    <w:rsid w:val="00513894"/>
    <w:rsid w:val="00517179"/>
    <w:rsid w:val="00521A86"/>
    <w:rsid w:val="00526E58"/>
    <w:rsid w:val="0053444F"/>
    <w:rsid w:val="00536EB5"/>
    <w:rsid w:val="005418C9"/>
    <w:rsid w:val="00555160"/>
    <w:rsid w:val="00556569"/>
    <w:rsid w:val="00561C30"/>
    <w:rsid w:val="0056285A"/>
    <w:rsid w:val="0056409E"/>
    <w:rsid w:val="005649DA"/>
    <w:rsid w:val="00566A55"/>
    <w:rsid w:val="00572EF0"/>
    <w:rsid w:val="00575634"/>
    <w:rsid w:val="00581BFA"/>
    <w:rsid w:val="005821DA"/>
    <w:rsid w:val="00585565"/>
    <w:rsid w:val="005A0EF8"/>
    <w:rsid w:val="005A29B6"/>
    <w:rsid w:val="005A5EC0"/>
    <w:rsid w:val="005A67C7"/>
    <w:rsid w:val="005B0268"/>
    <w:rsid w:val="005B66DF"/>
    <w:rsid w:val="005B673C"/>
    <w:rsid w:val="005B692E"/>
    <w:rsid w:val="005C4239"/>
    <w:rsid w:val="005C452C"/>
    <w:rsid w:val="005C65E4"/>
    <w:rsid w:val="005D10E2"/>
    <w:rsid w:val="005D1DA0"/>
    <w:rsid w:val="005D1DAC"/>
    <w:rsid w:val="005D2C05"/>
    <w:rsid w:val="005D3BFB"/>
    <w:rsid w:val="005D7C39"/>
    <w:rsid w:val="005E205A"/>
    <w:rsid w:val="005E3D34"/>
    <w:rsid w:val="005E4E39"/>
    <w:rsid w:val="005E6114"/>
    <w:rsid w:val="005F0374"/>
    <w:rsid w:val="005F128E"/>
    <w:rsid w:val="005F59EA"/>
    <w:rsid w:val="006043DD"/>
    <w:rsid w:val="006112E9"/>
    <w:rsid w:val="006155E9"/>
    <w:rsid w:val="00616C05"/>
    <w:rsid w:val="006200CF"/>
    <w:rsid w:val="00627DEA"/>
    <w:rsid w:val="00640ACA"/>
    <w:rsid w:val="006471CB"/>
    <w:rsid w:val="00650BB5"/>
    <w:rsid w:val="00653203"/>
    <w:rsid w:val="00657C97"/>
    <w:rsid w:val="006609A9"/>
    <w:rsid w:val="00671CFD"/>
    <w:rsid w:val="00672343"/>
    <w:rsid w:val="00672CD5"/>
    <w:rsid w:val="006754E2"/>
    <w:rsid w:val="00685379"/>
    <w:rsid w:val="00691AE1"/>
    <w:rsid w:val="00695574"/>
    <w:rsid w:val="00697657"/>
    <w:rsid w:val="006A176D"/>
    <w:rsid w:val="006A4E7D"/>
    <w:rsid w:val="006A7020"/>
    <w:rsid w:val="006C0AC3"/>
    <w:rsid w:val="006C36E0"/>
    <w:rsid w:val="006C374F"/>
    <w:rsid w:val="006D1C5F"/>
    <w:rsid w:val="006D4E55"/>
    <w:rsid w:val="006E0578"/>
    <w:rsid w:val="006E449E"/>
    <w:rsid w:val="006E4B74"/>
    <w:rsid w:val="006F4033"/>
    <w:rsid w:val="00700528"/>
    <w:rsid w:val="00702D8F"/>
    <w:rsid w:val="00704D12"/>
    <w:rsid w:val="00705150"/>
    <w:rsid w:val="00707905"/>
    <w:rsid w:val="00710DDE"/>
    <w:rsid w:val="00711F83"/>
    <w:rsid w:val="00716E88"/>
    <w:rsid w:val="00722C24"/>
    <w:rsid w:val="0073773F"/>
    <w:rsid w:val="00744557"/>
    <w:rsid w:val="007449FB"/>
    <w:rsid w:val="00746A48"/>
    <w:rsid w:val="00752379"/>
    <w:rsid w:val="00754BBE"/>
    <w:rsid w:val="00757D2B"/>
    <w:rsid w:val="0076062C"/>
    <w:rsid w:val="00770A7F"/>
    <w:rsid w:val="0077129D"/>
    <w:rsid w:val="007740CA"/>
    <w:rsid w:val="00774F2B"/>
    <w:rsid w:val="00777578"/>
    <w:rsid w:val="007778D9"/>
    <w:rsid w:val="00781163"/>
    <w:rsid w:val="00784C85"/>
    <w:rsid w:val="007876AF"/>
    <w:rsid w:val="007917A2"/>
    <w:rsid w:val="00792FC5"/>
    <w:rsid w:val="00793865"/>
    <w:rsid w:val="00796904"/>
    <w:rsid w:val="007A0251"/>
    <w:rsid w:val="007A488A"/>
    <w:rsid w:val="007B2845"/>
    <w:rsid w:val="007B38A0"/>
    <w:rsid w:val="007C17B2"/>
    <w:rsid w:val="007C62FE"/>
    <w:rsid w:val="007C7007"/>
    <w:rsid w:val="007D3444"/>
    <w:rsid w:val="007E1F68"/>
    <w:rsid w:val="007E2995"/>
    <w:rsid w:val="007E2D11"/>
    <w:rsid w:val="007E5546"/>
    <w:rsid w:val="007E74FF"/>
    <w:rsid w:val="007F0EE6"/>
    <w:rsid w:val="00800567"/>
    <w:rsid w:val="00810F4D"/>
    <w:rsid w:val="0081158D"/>
    <w:rsid w:val="00814262"/>
    <w:rsid w:val="0081590A"/>
    <w:rsid w:val="00824991"/>
    <w:rsid w:val="008318AE"/>
    <w:rsid w:val="00834FA4"/>
    <w:rsid w:val="008424E3"/>
    <w:rsid w:val="00851A9D"/>
    <w:rsid w:val="00861901"/>
    <w:rsid w:val="00861AF1"/>
    <w:rsid w:val="008735EC"/>
    <w:rsid w:val="008745AF"/>
    <w:rsid w:val="00874E92"/>
    <w:rsid w:val="00876B0B"/>
    <w:rsid w:val="00876B38"/>
    <w:rsid w:val="00876B7D"/>
    <w:rsid w:val="008803CB"/>
    <w:rsid w:val="00887267"/>
    <w:rsid w:val="0088782D"/>
    <w:rsid w:val="00890E87"/>
    <w:rsid w:val="00894CE4"/>
    <w:rsid w:val="00895514"/>
    <w:rsid w:val="008A15FA"/>
    <w:rsid w:val="008B318C"/>
    <w:rsid w:val="008B76A8"/>
    <w:rsid w:val="008C19E6"/>
    <w:rsid w:val="008C3F42"/>
    <w:rsid w:val="008C73AA"/>
    <w:rsid w:val="008D123A"/>
    <w:rsid w:val="008D44E1"/>
    <w:rsid w:val="008E4F75"/>
    <w:rsid w:val="008E716F"/>
    <w:rsid w:val="008E7C4E"/>
    <w:rsid w:val="008F20B2"/>
    <w:rsid w:val="008F6FD1"/>
    <w:rsid w:val="009024A5"/>
    <w:rsid w:val="009026B8"/>
    <w:rsid w:val="00904C32"/>
    <w:rsid w:val="009053DB"/>
    <w:rsid w:val="00906E63"/>
    <w:rsid w:val="0091208A"/>
    <w:rsid w:val="009124FE"/>
    <w:rsid w:val="00913C56"/>
    <w:rsid w:val="00913D90"/>
    <w:rsid w:val="0092354F"/>
    <w:rsid w:val="00943C9E"/>
    <w:rsid w:val="00944927"/>
    <w:rsid w:val="00944B3F"/>
    <w:rsid w:val="00951544"/>
    <w:rsid w:val="00952294"/>
    <w:rsid w:val="00955029"/>
    <w:rsid w:val="00960C7F"/>
    <w:rsid w:val="00961DAC"/>
    <w:rsid w:val="00967087"/>
    <w:rsid w:val="00972DE7"/>
    <w:rsid w:val="009765B8"/>
    <w:rsid w:val="00977B2D"/>
    <w:rsid w:val="00977C79"/>
    <w:rsid w:val="00985C8C"/>
    <w:rsid w:val="00985FB9"/>
    <w:rsid w:val="0098685D"/>
    <w:rsid w:val="00993E3B"/>
    <w:rsid w:val="00993E58"/>
    <w:rsid w:val="00995046"/>
    <w:rsid w:val="009A1603"/>
    <w:rsid w:val="009A3F3E"/>
    <w:rsid w:val="009A425B"/>
    <w:rsid w:val="009B0151"/>
    <w:rsid w:val="009B1CF0"/>
    <w:rsid w:val="009C0D1C"/>
    <w:rsid w:val="009C1DFC"/>
    <w:rsid w:val="009D1F9A"/>
    <w:rsid w:val="009D2E4A"/>
    <w:rsid w:val="009D7A4D"/>
    <w:rsid w:val="009F47C4"/>
    <w:rsid w:val="00A00C42"/>
    <w:rsid w:val="00A059D9"/>
    <w:rsid w:val="00A105FA"/>
    <w:rsid w:val="00A150BB"/>
    <w:rsid w:val="00A162AD"/>
    <w:rsid w:val="00A16F62"/>
    <w:rsid w:val="00A200CC"/>
    <w:rsid w:val="00A2161E"/>
    <w:rsid w:val="00A26562"/>
    <w:rsid w:val="00A312E1"/>
    <w:rsid w:val="00A31D3C"/>
    <w:rsid w:val="00A325A6"/>
    <w:rsid w:val="00A37865"/>
    <w:rsid w:val="00A4515D"/>
    <w:rsid w:val="00A46A43"/>
    <w:rsid w:val="00A4784F"/>
    <w:rsid w:val="00A51D81"/>
    <w:rsid w:val="00A62F8C"/>
    <w:rsid w:val="00A63C11"/>
    <w:rsid w:val="00A7035A"/>
    <w:rsid w:val="00A70F43"/>
    <w:rsid w:val="00A72354"/>
    <w:rsid w:val="00A82233"/>
    <w:rsid w:val="00A835FE"/>
    <w:rsid w:val="00A85ACF"/>
    <w:rsid w:val="00A866A4"/>
    <w:rsid w:val="00A86AC0"/>
    <w:rsid w:val="00A91CF5"/>
    <w:rsid w:val="00A967D6"/>
    <w:rsid w:val="00AA1A42"/>
    <w:rsid w:val="00AA314C"/>
    <w:rsid w:val="00AB171E"/>
    <w:rsid w:val="00AC478A"/>
    <w:rsid w:val="00AD3466"/>
    <w:rsid w:val="00AD3DB2"/>
    <w:rsid w:val="00AE2353"/>
    <w:rsid w:val="00AE2485"/>
    <w:rsid w:val="00AE5406"/>
    <w:rsid w:val="00AF2612"/>
    <w:rsid w:val="00B013D4"/>
    <w:rsid w:val="00B01736"/>
    <w:rsid w:val="00B03EEC"/>
    <w:rsid w:val="00B063EC"/>
    <w:rsid w:val="00B103D8"/>
    <w:rsid w:val="00B1209D"/>
    <w:rsid w:val="00B1327B"/>
    <w:rsid w:val="00B175E2"/>
    <w:rsid w:val="00B17B49"/>
    <w:rsid w:val="00B22BFD"/>
    <w:rsid w:val="00B25CF8"/>
    <w:rsid w:val="00B330E5"/>
    <w:rsid w:val="00B3334F"/>
    <w:rsid w:val="00B346F8"/>
    <w:rsid w:val="00B44CCA"/>
    <w:rsid w:val="00B47067"/>
    <w:rsid w:val="00B47F74"/>
    <w:rsid w:val="00B5159F"/>
    <w:rsid w:val="00B63F5B"/>
    <w:rsid w:val="00B651EC"/>
    <w:rsid w:val="00B65A2D"/>
    <w:rsid w:val="00B67595"/>
    <w:rsid w:val="00B7013B"/>
    <w:rsid w:val="00B71860"/>
    <w:rsid w:val="00B813F8"/>
    <w:rsid w:val="00B83EAD"/>
    <w:rsid w:val="00B8428B"/>
    <w:rsid w:val="00B86C49"/>
    <w:rsid w:val="00B93FCC"/>
    <w:rsid w:val="00B950F7"/>
    <w:rsid w:val="00B951DA"/>
    <w:rsid w:val="00B96D47"/>
    <w:rsid w:val="00B9773B"/>
    <w:rsid w:val="00BB0406"/>
    <w:rsid w:val="00BB3AFC"/>
    <w:rsid w:val="00BB3E0E"/>
    <w:rsid w:val="00BC147F"/>
    <w:rsid w:val="00BC5870"/>
    <w:rsid w:val="00BC5BF8"/>
    <w:rsid w:val="00BC6CFC"/>
    <w:rsid w:val="00BD1965"/>
    <w:rsid w:val="00BD5C92"/>
    <w:rsid w:val="00BD7379"/>
    <w:rsid w:val="00BE1F73"/>
    <w:rsid w:val="00BE37FF"/>
    <w:rsid w:val="00BE78F7"/>
    <w:rsid w:val="00BF1F4F"/>
    <w:rsid w:val="00BF2760"/>
    <w:rsid w:val="00BF32F8"/>
    <w:rsid w:val="00BF6929"/>
    <w:rsid w:val="00C06D1B"/>
    <w:rsid w:val="00C11065"/>
    <w:rsid w:val="00C13E81"/>
    <w:rsid w:val="00C15DBF"/>
    <w:rsid w:val="00C17970"/>
    <w:rsid w:val="00C17A05"/>
    <w:rsid w:val="00C32D99"/>
    <w:rsid w:val="00C36740"/>
    <w:rsid w:val="00C405A7"/>
    <w:rsid w:val="00C4261A"/>
    <w:rsid w:val="00C45148"/>
    <w:rsid w:val="00C46BEB"/>
    <w:rsid w:val="00C4718C"/>
    <w:rsid w:val="00C509E7"/>
    <w:rsid w:val="00C512BC"/>
    <w:rsid w:val="00C5409D"/>
    <w:rsid w:val="00C564FB"/>
    <w:rsid w:val="00C61003"/>
    <w:rsid w:val="00C66541"/>
    <w:rsid w:val="00C70CC1"/>
    <w:rsid w:val="00C7561E"/>
    <w:rsid w:val="00C80738"/>
    <w:rsid w:val="00C8185F"/>
    <w:rsid w:val="00C838CE"/>
    <w:rsid w:val="00C87B3E"/>
    <w:rsid w:val="00C91343"/>
    <w:rsid w:val="00C95DA9"/>
    <w:rsid w:val="00CA722C"/>
    <w:rsid w:val="00CB0987"/>
    <w:rsid w:val="00CB3BED"/>
    <w:rsid w:val="00CB4F76"/>
    <w:rsid w:val="00CC2B9B"/>
    <w:rsid w:val="00CC4941"/>
    <w:rsid w:val="00CD11EA"/>
    <w:rsid w:val="00CD18B9"/>
    <w:rsid w:val="00CD2A2A"/>
    <w:rsid w:val="00CD2B0B"/>
    <w:rsid w:val="00CE0541"/>
    <w:rsid w:val="00CE1456"/>
    <w:rsid w:val="00CE379A"/>
    <w:rsid w:val="00CE4774"/>
    <w:rsid w:val="00CF2D96"/>
    <w:rsid w:val="00CF4909"/>
    <w:rsid w:val="00CF4FDA"/>
    <w:rsid w:val="00D000B1"/>
    <w:rsid w:val="00D018F9"/>
    <w:rsid w:val="00D032DD"/>
    <w:rsid w:val="00D11790"/>
    <w:rsid w:val="00D14DF1"/>
    <w:rsid w:val="00D1761C"/>
    <w:rsid w:val="00D23AAE"/>
    <w:rsid w:val="00D34297"/>
    <w:rsid w:val="00D349FD"/>
    <w:rsid w:val="00D4518A"/>
    <w:rsid w:val="00D604F9"/>
    <w:rsid w:val="00D616AC"/>
    <w:rsid w:val="00D6408B"/>
    <w:rsid w:val="00D6686A"/>
    <w:rsid w:val="00D728C5"/>
    <w:rsid w:val="00D7290B"/>
    <w:rsid w:val="00D803A2"/>
    <w:rsid w:val="00D857B2"/>
    <w:rsid w:val="00D8605E"/>
    <w:rsid w:val="00DA1805"/>
    <w:rsid w:val="00DA411B"/>
    <w:rsid w:val="00DA6508"/>
    <w:rsid w:val="00DA6C61"/>
    <w:rsid w:val="00DB1366"/>
    <w:rsid w:val="00DB2C96"/>
    <w:rsid w:val="00DB6A6B"/>
    <w:rsid w:val="00DB7FE5"/>
    <w:rsid w:val="00DC227B"/>
    <w:rsid w:val="00DC5384"/>
    <w:rsid w:val="00DC6F84"/>
    <w:rsid w:val="00DD5864"/>
    <w:rsid w:val="00DD6599"/>
    <w:rsid w:val="00DD731A"/>
    <w:rsid w:val="00DE1E38"/>
    <w:rsid w:val="00DE2FDA"/>
    <w:rsid w:val="00DE77C1"/>
    <w:rsid w:val="00DF1076"/>
    <w:rsid w:val="00E026E3"/>
    <w:rsid w:val="00E02C20"/>
    <w:rsid w:val="00E04275"/>
    <w:rsid w:val="00E15CF8"/>
    <w:rsid w:val="00E1668C"/>
    <w:rsid w:val="00E16905"/>
    <w:rsid w:val="00E21EA2"/>
    <w:rsid w:val="00E25142"/>
    <w:rsid w:val="00E30588"/>
    <w:rsid w:val="00E31434"/>
    <w:rsid w:val="00E34215"/>
    <w:rsid w:val="00E53754"/>
    <w:rsid w:val="00E563AD"/>
    <w:rsid w:val="00E56799"/>
    <w:rsid w:val="00E56CFC"/>
    <w:rsid w:val="00E5743D"/>
    <w:rsid w:val="00E57B51"/>
    <w:rsid w:val="00E60EEB"/>
    <w:rsid w:val="00E66764"/>
    <w:rsid w:val="00E70EEB"/>
    <w:rsid w:val="00E756AC"/>
    <w:rsid w:val="00E8151A"/>
    <w:rsid w:val="00E82AC4"/>
    <w:rsid w:val="00E92F95"/>
    <w:rsid w:val="00E95F73"/>
    <w:rsid w:val="00EA4AFA"/>
    <w:rsid w:val="00EA55C3"/>
    <w:rsid w:val="00EB122C"/>
    <w:rsid w:val="00EB66FD"/>
    <w:rsid w:val="00EB69E1"/>
    <w:rsid w:val="00EC1504"/>
    <w:rsid w:val="00EC15DC"/>
    <w:rsid w:val="00EC2B7E"/>
    <w:rsid w:val="00EC66EF"/>
    <w:rsid w:val="00EC798A"/>
    <w:rsid w:val="00EC7C54"/>
    <w:rsid w:val="00EF424D"/>
    <w:rsid w:val="00EF7CFB"/>
    <w:rsid w:val="00F047BE"/>
    <w:rsid w:val="00F2324C"/>
    <w:rsid w:val="00F33B61"/>
    <w:rsid w:val="00F42024"/>
    <w:rsid w:val="00F4495D"/>
    <w:rsid w:val="00F4710C"/>
    <w:rsid w:val="00F6133D"/>
    <w:rsid w:val="00F649E7"/>
    <w:rsid w:val="00F66010"/>
    <w:rsid w:val="00F66425"/>
    <w:rsid w:val="00F66EBA"/>
    <w:rsid w:val="00F6792E"/>
    <w:rsid w:val="00F72745"/>
    <w:rsid w:val="00F73856"/>
    <w:rsid w:val="00F804EB"/>
    <w:rsid w:val="00F8121F"/>
    <w:rsid w:val="00F81CF7"/>
    <w:rsid w:val="00F83CEE"/>
    <w:rsid w:val="00F931CE"/>
    <w:rsid w:val="00F9487E"/>
    <w:rsid w:val="00F94B79"/>
    <w:rsid w:val="00F97E2C"/>
    <w:rsid w:val="00FA4B75"/>
    <w:rsid w:val="00FC2568"/>
    <w:rsid w:val="00FC34C4"/>
    <w:rsid w:val="00FD3942"/>
    <w:rsid w:val="00FE3DF3"/>
    <w:rsid w:val="00FE45EC"/>
    <w:rsid w:val="00FE50A8"/>
    <w:rsid w:val="00FE58E3"/>
    <w:rsid w:val="00FF06A3"/>
    <w:rsid w:val="00FF2A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E5DCC7"/>
  <w15:chartTrackingRefBased/>
  <w15:docId w15:val="{468FA265-9463-4183-8354-BE51A346F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5505"/>
    <w:pPr>
      <w:widowControl w:val="0"/>
      <w:spacing w:beforeLines="50" w:before="50"/>
      <w:jc w:val="both"/>
      <w:pPrChange w:id="0" w:author="冯 晓涵" w:date="2021-08-29T23:05:00Z">
        <w:pPr>
          <w:widowControl w:val="0"/>
          <w:jc w:val="both"/>
        </w:pPr>
      </w:pPrChange>
    </w:pPr>
    <w:rPr>
      <w:rFonts w:eastAsia="Tahoma"/>
      <w:rPrChange w:id="0" w:author="冯 晓涵" w:date="2021-08-29T23:05:00Z">
        <w:rPr>
          <w:rFonts w:asciiTheme="minorHAnsi" w:eastAsia="Tahoma" w:hAnsiTheme="minorHAnsi" w:cstheme="minorBidi"/>
          <w:kern w:val="2"/>
          <w:sz w:val="21"/>
          <w:szCs w:val="22"/>
          <w:lang w:val="en-US" w:eastAsia="zh-CN" w:bidi="ar-SA"/>
        </w:rPr>
      </w:rPrChange>
    </w:rPr>
  </w:style>
  <w:style w:type="paragraph" w:styleId="Heading1">
    <w:name w:val="heading 1"/>
    <w:basedOn w:val="Normal"/>
    <w:next w:val="Normal"/>
    <w:link w:val="Heading1Char"/>
    <w:uiPriority w:val="9"/>
    <w:qFormat/>
    <w:rsid w:val="0046650A"/>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746A48"/>
    <w:pPr>
      <w:keepNext/>
      <w:keepLines/>
      <w:spacing w:before="140" w:after="14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46650A"/>
    <w:pPr>
      <w:keepNext/>
      <w:keepLines/>
      <w:spacing w:before="20" w:after="20"/>
      <w:outlineLvl w:val="2"/>
    </w:pPr>
    <w:rPr>
      <w:bCs/>
      <w:sz w:val="28"/>
      <w:szCs w:val="32"/>
    </w:rPr>
  </w:style>
  <w:style w:type="paragraph" w:styleId="Heading4">
    <w:name w:val="heading 4"/>
    <w:basedOn w:val="Normal"/>
    <w:next w:val="Normal"/>
    <w:link w:val="Heading4Char"/>
    <w:uiPriority w:val="9"/>
    <w:unhideWhenUsed/>
    <w:qFormat/>
    <w:rsid w:val="0046650A"/>
    <w:pPr>
      <w:keepNext/>
      <w:keepLines/>
      <w:outlineLvl w:val="3"/>
    </w:pPr>
    <w:rPr>
      <w:rFonts w:asciiTheme="majorHAnsi" w:hAnsiTheme="majorHAnsi" w:cstheme="majorBidi"/>
      <w:b/>
      <w:bCs/>
      <w:sz w:val="26"/>
      <w:szCs w:val="28"/>
    </w:rPr>
  </w:style>
  <w:style w:type="paragraph" w:styleId="Heading5">
    <w:name w:val="heading 5"/>
    <w:basedOn w:val="Normal"/>
    <w:next w:val="Normal"/>
    <w:link w:val="Heading5Char"/>
    <w:autoRedefine/>
    <w:uiPriority w:val="9"/>
    <w:unhideWhenUsed/>
    <w:qFormat/>
    <w:rsid w:val="002E5505"/>
    <w:pPr>
      <w:keepNext/>
      <w:keepLines/>
      <w:numPr>
        <w:numId w:val="16"/>
      </w:numPr>
      <w:tabs>
        <w:tab w:val="num" w:pos="360"/>
      </w:tabs>
      <w:ind w:left="0" w:firstLine="0"/>
      <w:outlineLvl w:val="4"/>
      <w:pPrChange w:id="1" w:author="冯 晓涵" w:date="2021-08-29T22:59:00Z">
        <w:pPr>
          <w:keepNext/>
          <w:keepLines/>
          <w:widowControl w:val="0"/>
          <w:numPr>
            <w:numId w:val="16"/>
          </w:numPr>
          <w:tabs>
            <w:tab w:val="num" w:pos="360"/>
          </w:tabs>
          <w:ind w:left="360" w:hanging="360"/>
          <w:jc w:val="both"/>
          <w:outlineLvl w:val="4"/>
        </w:pPr>
      </w:pPrChange>
    </w:pPr>
    <w:rPr>
      <w:rFonts w:ascii="Tahoma" w:hAnsi="Tahoma" w:cs="Tahoma"/>
      <w:b/>
      <w:bCs/>
      <w:sz w:val="22"/>
      <w:szCs w:val="28"/>
      <w:rPrChange w:id="1" w:author="冯 晓涵" w:date="2021-08-29T22:59:00Z">
        <w:rPr>
          <w:rFonts w:asciiTheme="minorHAnsi" w:eastAsia="Tahoma" w:hAnsiTheme="minorHAnsi" w:cstheme="minorBidi"/>
          <w:b/>
          <w:bCs/>
          <w:kern w:val="2"/>
          <w:sz w:val="22"/>
          <w:szCs w:val="28"/>
          <w:lang w:val="en-US" w:eastAsia="zh-CN" w:bidi="ar-SA"/>
        </w:rPr>
      </w:rPrChang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72A3"/>
    <w:pPr>
      <w:ind w:firstLineChars="200" w:firstLine="420"/>
    </w:pPr>
  </w:style>
  <w:style w:type="character" w:styleId="Strong">
    <w:name w:val="Strong"/>
    <w:basedOn w:val="DefaultParagraphFont"/>
    <w:uiPriority w:val="22"/>
    <w:qFormat/>
    <w:rsid w:val="003672A3"/>
    <w:rPr>
      <w:b/>
      <w:bCs/>
    </w:rPr>
  </w:style>
  <w:style w:type="character" w:customStyle="1" w:styleId="mop">
    <w:name w:val="mop"/>
    <w:basedOn w:val="DefaultParagraphFont"/>
    <w:rsid w:val="00F4495D"/>
  </w:style>
  <w:style w:type="character" w:customStyle="1" w:styleId="mord">
    <w:name w:val="mord"/>
    <w:basedOn w:val="DefaultParagraphFont"/>
    <w:rsid w:val="00F4495D"/>
  </w:style>
  <w:style w:type="character" w:customStyle="1" w:styleId="mrel">
    <w:name w:val="mrel"/>
    <w:basedOn w:val="DefaultParagraphFont"/>
    <w:rsid w:val="00F4495D"/>
  </w:style>
  <w:style w:type="character" w:customStyle="1" w:styleId="vlist-s">
    <w:name w:val="vlist-s"/>
    <w:basedOn w:val="DefaultParagraphFont"/>
    <w:rsid w:val="00F4495D"/>
  </w:style>
  <w:style w:type="character" w:customStyle="1" w:styleId="mopen">
    <w:name w:val="mopen"/>
    <w:basedOn w:val="DefaultParagraphFont"/>
    <w:rsid w:val="00F4495D"/>
  </w:style>
  <w:style w:type="character" w:customStyle="1" w:styleId="mpunct">
    <w:name w:val="mpunct"/>
    <w:basedOn w:val="DefaultParagraphFont"/>
    <w:rsid w:val="00F4495D"/>
  </w:style>
  <w:style w:type="character" w:customStyle="1" w:styleId="mclose">
    <w:name w:val="mclose"/>
    <w:basedOn w:val="DefaultParagraphFont"/>
    <w:rsid w:val="00F4495D"/>
  </w:style>
  <w:style w:type="character" w:styleId="PlaceholderText">
    <w:name w:val="Placeholder Text"/>
    <w:basedOn w:val="DefaultParagraphFont"/>
    <w:uiPriority w:val="99"/>
    <w:semiHidden/>
    <w:rsid w:val="00D728C5"/>
    <w:rPr>
      <w:color w:val="808080"/>
    </w:rPr>
  </w:style>
  <w:style w:type="character" w:customStyle="1" w:styleId="Heading2Char">
    <w:name w:val="Heading 2 Char"/>
    <w:basedOn w:val="DefaultParagraphFont"/>
    <w:link w:val="Heading2"/>
    <w:uiPriority w:val="9"/>
    <w:rsid w:val="00746A48"/>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46650A"/>
    <w:rPr>
      <w:rFonts w:eastAsia="Tahoma"/>
      <w:bCs/>
      <w:sz w:val="28"/>
      <w:szCs w:val="32"/>
    </w:rPr>
  </w:style>
  <w:style w:type="character" w:styleId="Hyperlink">
    <w:name w:val="Hyperlink"/>
    <w:basedOn w:val="DefaultParagraphFont"/>
    <w:uiPriority w:val="99"/>
    <w:unhideWhenUsed/>
    <w:rsid w:val="00746A48"/>
    <w:rPr>
      <w:color w:val="0563C1" w:themeColor="hyperlink"/>
      <w:u w:val="single"/>
    </w:rPr>
  </w:style>
  <w:style w:type="paragraph" w:styleId="HTMLPreformatted">
    <w:name w:val="HTML Preformatted"/>
    <w:basedOn w:val="Normal"/>
    <w:link w:val="HTMLPreformattedChar"/>
    <w:uiPriority w:val="99"/>
    <w:semiHidden/>
    <w:unhideWhenUsed/>
    <w:rsid w:val="00746A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val="en-IE"/>
    </w:rPr>
  </w:style>
  <w:style w:type="character" w:customStyle="1" w:styleId="HTMLPreformattedChar">
    <w:name w:val="HTML Preformatted Char"/>
    <w:basedOn w:val="DefaultParagraphFont"/>
    <w:link w:val="HTMLPreformatted"/>
    <w:uiPriority w:val="99"/>
    <w:semiHidden/>
    <w:rsid w:val="00746A48"/>
    <w:rPr>
      <w:rFonts w:ascii="Courier New" w:eastAsia="Times New Roman" w:hAnsi="Courier New" w:cs="Courier New"/>
      <w:kern w:val="0"/>
      <w:sz w:val="20"/>
      <w:szCs w:val="20"/>
      <w:lang w:val="en-IE"/>
    </w:rPr>
  </w:style>
  <w:style w:type="character" w:customStyle="1" w:styleId="Heading4Char">
    <w:name w:val="Heading 4 Char"/>
    <w:basedOn w:val="DefaultParagraphFont"/>
    <w:link w:val="Heading4"/>
    <w:uiPriority w:val="9"/>
    <w:rsid w:val="0046650A"/>
    <w:rPr>
      <w:rFonts w:asciiTheme="majorHAnsi" w:eastAsia="Tahoma" w:hAnsiTheme="majorHAnsi" w:cstheme="majorBidi"/>
      <w:b/>
      <w:bCs/>
      <w:sz w:val="26"/>
      <w:szCs w:val="28"/>
    </w:rPr>
  </w:style>
  <w:style w:type="character" w:customStyle="1" w:styleId="Heading5Char">
    <w:name w:val="Heading 5 Char"/>
    <w:basedOn w:val="DefaultParagraphFont"/>
    <w:link w:val="Heading5"/>
    <w:uiPriority w:val="9"/>
    <w:rsid w:val="002E5505"/>
    <w:rPr>
      <w:rFonts w:ascii="Tahoma" w:eastAsia="Tahoma" w:hAnsi="Tahoma" w:cs="Tahoma"/>
      <w:b/>
      <w:bCs/>
      <w:sz w:val="22"/>
      <w:szCs w:val="28"/>
    </w:rPr>
  </w:style>
  <w:style w:type="character" w:customStyle="1" w:styleId="Heading1Char">
    <w:name w:val="Heading 1 Char"/>
    <w:basedOn w:val="DefaultParagraphFont"/>
    <w:link w:val="Heading1"/>
    <w:uiPriority w:val="9"/>
    <w:rsid w:val="0046650A"/>
    <w:rPr>
      <w:b/>
      <w:bCs/>
      <w:kern w:val="44"/>
      <w:sz w:val="44"/>
      <w:szCs w:val="44"/>
    </w:rPr>
  </w:style>
  <w:style w:type="paragraph" w:styleId="TOCHeading">
    <w:name w:val="TOC Heading"/>
    <w:basedOn w:val="Heading1"/>
    <w:next w:val="Normal"/>
    <w:uiPriority w:val="39"/>
    <w:unhideWhenUsed/>
    <w:qFormat/>
    <w:rsid w:val="0046650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2">
    <w:name w:val="toc 2"/>
    <w:basedOn w:val="Normal"/>
    <w:next w:val="Normal"/>
    <w:autoRedefine/>
    <w:uiPriority w:val="39"/>
    <w:unhideWhenUsed/>
    <w:rsid w:val="0081590A"/>
    <w:pPr>
      <w:tabs>
        <w:tab w:val="left" w:pos="840"/>
        <w:tab w:val="right" w:leader="dot" w:pos="8296"/>
      </w:tabs>
      <w:ind w:leftChars="200" w:left="420"/>
    </w:pPr>
  </w:style>
  <w:style w:type="paragraph" w:styleId="TOC3">
    <w:name w:val="toc 3"/>
    <w:basedOn w:val="Normal"/>
    <w:next w:val="Normal"/>
    <w:autoRedefine/>
    <w:uiPriority w:val="39"/>
    <w:unhideWhenUsed/>
    <w:rsid w:val="00876B7D"/>
    <w:pPr>
      <w:ind w:leftChars="400" w:left="840"/>
    </w:pPr>
  </w:style>
  <w:style w:type="paragraph" w:styleId="TOC1">
    <w:name w:val="toc 1"/>
    <w:basedOn w:val="Normal"/>
    <w:next w:val="Normal"/>
    <w:autoRedefine/>
    <w:uiPriority w:val="39"/>
    <w:unhideWhenUsed/>
    <w:rsid w:val="0081590A"/>
    <w:pPr>
      <w:widowControl/>
      <w:spacing w:after="100" w:line="259" w:lineRule="auto"/>
      <w:jc w:val="left"/>
    </w:pPr>
    <w:rPr>
      <w:rFonts w:cs="Times New Roman"/>
      <w:b/>
      <w:kern w:val="0"/>
      <w:sz w:val="22"/>
      <w:lang w:eastAsia="en-US"/>
    </w:rPr>
  </w:style>
  <w:style w:type="paragraph" w:styleId="NormalWeb">
    <w:name w:val="Normal (Web)"/>
    <w:basedOn w:val="Normal"/>
    <w:uiPriority w:val="99"/>
    <w:unhideWhenUsed/>
    <w:rsid w:val="0046650A"/>
    <w:pPr>
      <w:widowControl/>
      <w:spacing w:before="100" w:beforeAutospacing="1" w:after="100" w:afterAutospacing="1"/>
      <w:jc w:val="left"/>
    </w:pPr>
    <w:rPr>
      <w:rFonts w:ascii="宋体" w:eastAsia="宋体" w:hAnsi="宋体" w:cs="宋体"/>
      <w:kern w:val="0"/>
      <w:sz w:val="24"/>
      <w:szCs w:val="24"/>
    </w:rPr>
  </w:style>
  <w:style w:type="paragraph" w:styleId="TOC4">
    <w:name w:val="toc 4"/>
    <w:basedOn w:val="Normal"/>
    <w:next w:val="Normal"/>
    <w:autoRedefine/>
    <w:uiPriority w:val="39"/>
    <w:unhideWhenUsed/>
    <w:rsid w:val="0046650A"/>
    <w:pPr>
      <w:ind w:leftChars="600" w:left="1260"/>
    </w:pPr>
  </w:style>
  <w:style w:type="paragraph" w:styleId="TOC5">
    <w:name w:val="toc 5"/>
    <w:basedOn w:val="Normal"/>
    <w:next w:val="Normal"/>
    <w:autoRedefine/>
    <w:uiPriority w:val="39"/>
    <w:unhideWhenUsed/>
    <w:rsid w:val="0046650A"/>
    <w:pPr>
      <w:ind w:leftChars="800" w:left="1680"/>
    </w:pPr>
  </w:style>
  <w:style w:type="character" w:customStyle="1" w:styleId="mjx-char">
    <w:name w:val="mjx-char"/>
    <w:basedOn w:val="DefaultParagraphFont"/>
    <w:rsid w:val="005649DA"/>
  </w:style>
  <w:style w:type="character" w:customStyle="1" w:styleId="mjxassistivemathml">
    <w:name w:val="mjx_assistive_mathml"/>
    <w:basedOn w:val="DefaultParagraphFont"/>
    <w:rsid w:val="005649DA"/>
  </w:style>
  <w:style w:type="character" w:styleId="Emphasis">
    <w:name w:val="Emphasis"/>
    <w:basedOn w:val="DefaultParagraphFont"/>
    <w:uiPriority w:val="20"/>
    <w:qFormat/>
    <w:rsid w:val="000F0F73"/>
    <w:rPr>
      <w:i/>
      <w:iCs/>
    </w:rPr>
  </w:style>
  <w:style w:type="character" w:styleId="HTMLCode">
    <w:name w:val="HTML Code"/>
    <w:basedOn w:val="DefaultParagraphFont"/>
    <w:uiPriority w:val="99"/>
    <w:semiHidden/>
    <w:unhideWhenUsed/>
    <w:rsid w:val="00F804EB"/>
    <w:rPr>
      <w:rFonts w:ascii="宋体" w:eastAsia="宋体" w:hAnsi="宋体" w:cs="宋体"/>
      <w:sz w:val="24"/>
      <w:szCs w:val="24"/>
    </w:rPr>
  </w:style>
  <w:style w:type="character" w:styleId="UnresolvedMention">
    <w:name w:val="Unresolved Mention"/>
    <w:basedOn w:val="DefaultParagraphFont"/>
    <w:uiPriority w:val="99"/>
    <w:semiHidden/>
    <w:unhideWhenUsed/>
    <w:rsid w:val="005D3BFB"/>
    <w:rPr>
      <w:color w:val="605E5C"/>
      <w:shd w:val="clear" w:color="auto" w:fill="E1DFDD"/>
    </w:rPr>
  </w:style>
  <w:style w:type="table" w:styleId="TableGrid">
    <w:name w:val="Table Grid"/>
    <w:basedOn w:val="TableNormal"/>
    <w:uiPriority w:val="39"/>
    <w:rsid w:val="00301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D14DF1"/>
    <w:pPr>
      <w:jc w:val="center"/>
    </w:pPr>
    <w:rPr>
      <w:rFonts w:ascii="Times New Roman" w:eastAsia="Times New Roman" w:hAnsi="Times New Roman" w:cstheme="majorBidi"/>
      <w:sz w:val="22"/>
      <w:szCs w:val="20"/>
    </w:rPr>
  </w:style>
  <w:style w:type="character" w:customStyle="1" w:styleId="apple-converted-space">
    <w:name w:val="apple-converted-space"/>
    <w:basedOn w:val="DefaultParagraphFont"/>
    <w:rsid w:val="008E716F"/>
  </w:style>
  <w:style w:type="character" w:customStyle="1" w:styleId="highlighted">
    <w:name w:val="highlighted"/>
    <w:basedOn w:val="DefaultParagraphFont"/>
    <w:rsid w:val="007C7007"/>
  </w:style>
  <w:style w:type="character" w:customStyle="1" w:styleId="pre">
    <w:name w:val="pre"/>
    <w:basedOn w:val="DefaultParagraphFont"/>
    <w:rsid w:val="00B71860"/>
  </w:style>
  <w:style w:type="paragraph" w:styleId="FootnoteText">
    <w:name w:val="footnote text"/>
    <w:basedOn w:val="Normal"/>
    <w:link w:val="FootnoteTextChar"/>
    <w:uiPriority w:val="99"/>
    <w:semiHidden/>
    <w:unhideWhenUsed/>
    <w:rsid w:val="001E7672"/>
    <w:pPr>
      <w:snapToGrid w:val="0"/>
      <w:jc w:val="left"/>
    </w:pPr>
    <w:rPr>
      <w:sz w:val="18"/>
      <w:szCs w:val="18"/>
    </w:rPr>
  </w:style>
  <w:style w:type="character" w:customStyle="1" w:styleId="FootnoteTextChar">
    <w:name w:val="Footnote Text Char"/>
    <w:basedOn w:val="DefaultParagraphFont"/>
    <w:link w:val="FootnoteText"/>
    <w:uiPriority w:val="99"/>
    <w:semiHidden/>
    <w:rsid w:val="001E7672"/>
    <w:rPr>
      <w:sz w:val="18"/>
      <w:szCs w:val="18"/>
    </w:rPr>
  </w:style>
  <w:style w:type="character" w:styleId="FootnoteReference">
    <w:name w:val="footnote reference"/>
    <w:basedOn w:val="DefaultParagraphFont"/>
    <w:uiPriority w:val="99"/>
    <w:semiHidden/>
    <w:unhideWhenUsed/>
    <w:rsid w:val="001E7672"/>
    <w:rPr>
      <w:vertAlign w:val="superscript"/>
    </w:rPr>
  </w:style>
  <w:style w:type="character" w:customStyle="1" w:styleId="tran">
    <w:name w:val="tran"/>
    <w:basedOn w:val="DefaultParagraphFont"/>
    <w:rsid w:val="009026B8"/>
  </w:style>
  <w:style w:type="paragraph" w:styleId="Header">
    <w:name w:val="header"/>
    <w:basedOn w:val="Normal"/>
    <w:link w:val="HeaderChar"/>
    <w:uiPriority w:val="99"/>
    <w:unhideWhenUsed/>
    <w:rsid w:val="001E631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1E631C"/>
    <w:rPr>
      <w:sz w:val="18"/>
      <w:szCs w:val="18"/>
    </w:rPr>
  </w:style>
  <w:style w:type="paragraph" w:styleId="Footer">
    <w:name w:val="footer"/>
    <w:basedOn w:val="Normal"/>
    <w:link w:val="FooterChar"/>
    <w:uiPriority w:val="99"/>
    <w:unhideWhenUsed/>
    <w:rsid w:val="001E631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1E631C"/>
    <w:rPr>
      <w:sz w:val="18"/>
      <w:szCs w:val="18"/>
    </w:rPr>
  </w:style>
  <w:style w:type="character" w:styleId="FollowedHyperlink">
    <w:name w:val="FollowedHyperlink"/>
    <w:basedOn w:val="DefaultParagraphFont"/>
    <w:uiPriority w:val="99"/>
    <w:semiHidden/>
    <w:unhideWhenUsed/>
    <w:rsid w:val="008E4F75"/>
    <w:rPr>
      <w:color w:val="954F72" w:themeColor="followedHyperlink"/>
      <w:u w:val="single"/>
    </w:rPr>
  </w:style>
  <w:style w:type="paragraph" w:styleId="TableofFigures">
    <w:name w:val="table of figures"/>
    <w:basedOn w:val="Normal"/>
    <w:next w:val="Normal"/>
    <w:uiPriority w:val="99"/>
    <w:unhideWhenUsed/>
    <w:rsid w:val="00B1209D"/>
    <w:rPr>
      <w:rFonts w:ascii="Times New Roman" w:hAnsi="Times New Roman"/>
    </w:rPr>
  </w:style>
  <w:style w:type="character" w:styleId="EndnoteReference">
    <w:name w:val="endnote reference"/>
    <w:basedOn w:val="DefaultParagraphFont"/>
    <w:uiPriority w:val="99"/>
    <w:semiHidden/>
    <w:unhideWhenUsed/>
    <w:rsid w:val="00A059D9"/>
    <w:rPr>
      <w:vertAlign w:val="superscript"/>
    </w:rPr>
  </w:style>
  <w:style w:type="character" w:styleId="CommentReference">
    <w:name w:val="annotation reference"/>
    <w:basedOn w:val="DefaultParagraphFont"/>
    <w:uiPriority w:val="99"/>
    <w:semiHidden/>
    <w:unhideWhenUsed/>
    <w:rsid w:val="00FF06A3"/>
    <w:rPr>
      <w:sz w:val="16"/>
      <w:szCs w:val="16"/>
    </w:rPr>
  </w:style>
  <w:style w:type="paragraph" w:styleId="CommentText">
    <w:name w:val="annotation text"/>
    <w:basedOn w:val="Normal"/>
    <w:link w:val="CommentTextChar"/>
    <w:uiPriority w:val="99"/>
    <w:semiHidden/>
    <w:unhideWhenUsed/>
    <w:rsid w:val="00FF06A3"/>
    <w:rPr>
      <w:sz w:val="20"/>
      <w:szCs w:val="20"/>
    </w:rPr>
  </w:style>
  <w:style w:type="character" w:customStyle="1" w:styleId="CommentTextChar">
    <w:name w:val="Comment Text Char"/>
    <w:basedOn w:val="DefaultParagraphFont"/>
    <w:link w:val="CommentText"/>
    <w:uiPriority w:val="99"/>
    <w:semiHidden/>
    <w:rsid w:val="00FF06A3"/>
    <w:rPr>
      <w:sz w:val="20"/>
      <w:szCs w:val="20"/>
    </w:rPr>
  </w:style>
  <w:style w:type="paragraph" w:styleId="CommentSubject">
    <w:name w:val="annotation subject"/>
    <w:basedOn w:val="CommentText"/>
    <w:next w:val="CommentText"/>
    <w:link w:val="CommentSubjectChar"/>
    <w:uiPriority w:val="99"/>
    <w:semiHidden/>
    <w:unhideWhenUsed/>
    <w:rsid w:val="00FF06A3"/>
    <w:rPr>
      <w:b/>
      <w:bCs/>
    </w:rPr>
  </w:style>
  <w:style w:type="character" w:customStyle="1" w:styleId="CommentSubjectChar">
    <w:name w:val="Comment Subject Char"/>
    <w:basedOn w:val="CommentTextChar"/>
    <w:link w:val="CommentSubject"/>
    <w:uiPriority w:val="99"/>
    <w:semiHidden/>
    <w:rsid w:val="00FF06A3"/>
    <w:rPr>
      <w:b/>
      <w:bCs/>
      <w:sz w:val="20"/>
      <w:szCs w:val="20"/>
    </w:rPr>
  </w:style>
  <w:style w:type="paragraph" w:styleId="BalloonText">
    <w:name w:val="Balloon Text"/>
    <w:basedOn w:val="Normal"/>
    <w:link w:val="BalloonTextChar"/>
    <w:uiPriority w:val="99"/>
    <w:semiHidden/>
    <w:unhideWhenUsed/>
    <w:rsid w:val="00FF06A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06A3"/>
    <w:rPr>
      <w:rFonts w:ascii="Segoe UI" w:hAnsi="Segoe UI" w:cs="Segoe UI"/>
      <w:sz w:val="18"/>
      <w:szCs w:val="18"/>
    </w:rPr>
  </w:style>
  <w:style w:type="table" w:customStyle="1" w:styleId="TableGrid1">
    <w:name w:val="Table Grid1"/>
    <w:basedOn w:val="TableNormal"/>
    <w:next w:val="TableGrid"/>
    <w:uiPriority w:val="39"/>
    <w:rsid w:val="004441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rc">
    <w:name w:val="src"/>
    <w:basedOn w:val="Normal"/>
    <w:rsid w:val="00113E75"/>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19979">
      <w:bodyDiv w:val="1"/>
      <w:marLeft w:val="0"/>
      <w:marRight w:val="0"/>
      <w:marTop w:val="0"/>
      <w:marBottom w:val="0"/>
      <w:divBdr>
        <w:top w:val="none" w:sz="0" w:space="0" w:color="auto"/>
        <w:left w:val="none" w:sz="0" w:space="0" w:color="auto"/>
        <w:bottom w:val="none" w:sz="0" w:space="0" w:color="auto"/>
        <w:right w:val="none" w:sz="0" w:space="0" w:color="auto"/>
      </w:divBdr>
    </w:div>
    <w:div w:id="288173451">
      <w:bodyDiv w:val="1"/>
      <w:marLeft w:val="0"/>
      <w:marRight w:val="0"/>
      <w:marTop w:val="0"/>
      <w:marBottom w:val="0"/>
      <w:divBdr>
        <w:top w:val="none" w:sz="0" w:space="0" w:color="auto"/>
        <w:left w:val="none" w:sz="0" w:space="0" w:color="auto"/>
        <w:bottom w:val="none" w:sz="0" w:space="0" w:color="auto"/>
        <w:right w:val="none" w:sz="0" w:space="0" w:color="auto"/>
      </w:divBdr>
    </w:div>
    <w:div w:id="295523843">
      <w:bodyDiv w:val="1"/>
      <w:marLeft w:val="0"/>
      <w:marRight w:val="0"/>
      <w:marTop w:val="0"/>
      <w:marBottom w:val="0"/>
      <w:divBdr>
        <w:top w:val="none" w:sz="0" w:space="0" w:color="auto"/>
        <w:left w:val="none" w:sz="0" w:space="0" w:color="auto"/>
        <w:bottom w:val="none" w:sz="0" w:space="0" w:color="auto"/>
        <w:right w:val="none" w:sz="0" w:space="0" w:color="auto"/>
      </w:divBdr>
    </w:div>
    <w:div w:id="365833310">
      <w:bodyDiv w:val="1"/>
      <w:marLeft w:val="0"/>
      <w:marRight w:val="0"/>
      <w:marTop w:val="0"/>
      <w:marBottom w:val="0"/>
      <w:divBdr>
        <w:top w:val="none" w:sz="0" w:space="0" w:color="auto"/>
        <w:left w:val="none" w:sz="0" w:space="0" w:color="auto"/>
        <w:bottom w:val="none" w:sz="0" w:space="0" w:color="auto"/>
        <w:right w:val="none" w:sz="0" w:space="0" w:color="auto"/>
      </w:divBdr>
    </w:div>
    <w:div w:id="440757908">
      <w:bodyDiv w:val="1"/>
      <w:marLeft w:val="0"/>
      <w:marRight w:val="0"/>
      <w:marTop w:val="0"/>
      <w:marBottom w:val="0"/>
      <w:divBdr>
        <w:top w:val="none" w:sz="0" w:space="0" w:color="auto"/>
        <w:left w:val="none" w:sz="0" w:space="0" w:color="auto"/>
        <w:bottom w:val="none" w:sz="0" w:space="0" w:color="auto"/>
        <w:right w:val="none" w:sz="0" w:space="0" w:color="auto"/>
      </w:divBdr>
    </w:div>
    <w:div w:id="448941080">
      <w:bodyDiv w:val="1"/>
      <w:marLeft w:val="0"/>
      <w:marRight w:val="0"/>
      <w:marTop w:val="0"/>
      <w:marBottom w:val="0"/>
      <w:divBdr>
        <w:top w:val="none" w:sz="0" w:space="0" w:color="auto"/>
        <w:left w:val="none" w:sz="0" w:space="0" w:color="auto"/>
        <w:bottom w:val="none" w:sz="0" w:space="0" w:color="auto"/>
        <w:right w:val="none" w:sz="0" w:space="0" w:color="auto"/>
      </w:divBdr>
    </w:div>
    <w:div w:id="521096154">
      <w:bodyDiv w:val="1"/>
      <w:marLeft w:val="0"/>
      <w:marRight w:val="0"/>
      <w:marTop w:val="0"/>
      <w:marBottom w:val="0"/>
      <w:divBdr>
        <w:top w:val="none" w:sz="0" w:space="0" w:color="auto"/>
        <w:left w:val="none" w:sz="0" w:space="0" w:color="auto"/>
        <w:bottom w:val="none" w:sz="0" w:space="0" w:color="auto"/>
        <w:right w:val="none" w:sz="0" w:space="0" w:color="auto"/>
      </w:divBdr>
    </w:div>
    <w:div w:id="545070918">
      <w:bodyDiv w:val="1"/>
      <w:marLeft w:val="0"/>
      <w:marRight w:val="0"/>
      <w:marTop w:val="0"/>
      <w:marBottom w:val="0"/>
      <w:divBdr>
        <w:top w:val="none" w:sz="0" w:space="0" w:color="auto"/>
        <w:left w:val="none" w:sz="0" w:space="0" w:color="auto"/>
        <w:bottom w:val="none" w:sz="0" w:space="0" w:color="auto"/>
        <w:right w:val="none" w:sz="0" w:space="0" w:color="auto"/>
      </w:divBdr>
    </w:div>
    <w:div w:id="547642453">
      <w:bodyDiv w:val="1"/>
      <w:marLeft w:val="0"/>
      <w:marRight w:val="0"/>
      <w:marTop w:val="0"/>
      <w:marBottom w:val="0"/>
      <w:divBdr>
        <w:top w:val="none" w:sz="0" w:space="0" w:color="auto"/>
        <w:left w:val="none" w:sz="0" w:space="0" w:color="auto"/>
        <w:bottom w:val="none" w:sz="0" w:space="0" w:color="auto"/>
        <w:right w:val="none" w:sz="0" w:space="0" w:color="auto"/>
      </w:divBdr>
    </w:div>
    <w:div w:id="570429611">
      <w:bodyDiv w:val="1"/>
      <w:marLeft w:val="0"/>
      <w:marRight w:val="0"/>
      <w:marTop w:val="0"/>
      <w:marBottom w:val="0"/>
      <w:divBdr>
        <w:top w:val="none" w:sz="0" w:space="0" w:color="auto"/>
        <w:left w:val="none" w:sz="0" w:space="0" w:color="auto"/>
        <w:bottom w:val="none" w:sz="0" w:space="0" w:color="auto"/>
        <w:right w:val="none" w:sz="0" w:space="0" w:color="auto"/>
      </w:divBdr>
    </w:div>
    <w:div w:id="588277093">
      <w:bodyDiv w:val="1"/>
      <w:marLeft w:val="0"/>
      <w:marRight w:val="0"/>
      <w:marTop w:val="0"/>
      <w:marBottom w:val="0"/>
      <w:divBdr>
        <w:top w:val="none" w:sz="0" w:space="0" w:color="auto"/>
        <w:left w:val="none" w:sz="0" w:space="0" w:color="auto"/>
        <w:bottom w:val="none" w:sz="0" w:space="0" w:color="auto"/>
        <w:right w:val="none" w:sz="0" w:space="0" w:color="auto"/>
      </w:divBdr>
    </w:div>
    <w:div w:id="728456412">
      <w:bodyDiv w:val="1"/>
      <w:marLeft w:val="0"/>
      <w:marRight w:val="0"/>
      <w:marTop w:val="0"/>
      <w:marBottom w:val="0"/>
      <w:divBdr>
        <w:top w:val="none" w:sz="0" w:space="0" w:color="auto"/>
        <w:left w:val="none" w:sz="0" w:space="0" w:color="auto"/>
        <w:bottom w:val="none" w:sz="0" w:space="0" w:color="auto"/>
        <w:right w:val="none" w:sz="0" w:space="0" w:color="auto"/>
      </w:divBdr>
    </w:div>
    <w:div w:id="753941610">
      <w:bodyDiv w:val="1"/>
      <w:marLeft w:val="0"/>
      <w:marRight w:val="0"/>
      <w:marTop w:val="0"/>
      <w:marBottom w:val="0"/>
      <w:divBdr>
        <w:top w:val="none" w:sz="0" w:space="0" w:color="auto"/>
        <w:left w:val="none" w:sz="0" w:space="0" w:color="auto"/>
        <w:bottom w:val="none" w:sz="0" w:space="0" w:color="auto"/>
        <w:right w:val="none" w:sz="0" w:space="0" w:color="auto"/>
      </w:divBdr>
    </w:div>
    <w:div w:id="846405213">
      <w:bodyDiv w:val="1"/>
      <w:marLeft w:val="0"/>
      <w:marRight w:val="0"/>
      <w:marTop w:val="0"/>
      <w:marBottom w:val="0"/>
      <w:divBdr>
        <w:top w:val="none" w:sz="0" w:space="0" w:color="auto"/>
        <w:left w:val="none" w:sz="0" w:space="0" w:color="auto"/>
        <w:bottom w:val="none" w:sz="0" w:space="0" w:color="auto"/>
        <w:right w:val="none" w:sz="0" w:space="0" w:color="auto"/>
      </w:divBdr>
    </w:div>
    <w:div w:id="946816832">
      <w:bodyDiv w:val="1"/>
      <w:marLeft w:val="0"/>
      <w:marRight w:val="0"/>
      <w:marTop w:val="0"/>
      <w:marBottom w:val="0"/>
      <w:divBdr>
        <w:top w:val="none" w:sz="0" w:space="0" w:color="auto"/>
        <w:left w:val="none" w:sz="0" w:space="0" w:color="auto"/>
        <w:bottom w:val="none" w:sz="0" w:space="0" w:color="auto"/>
        <w:right w:val="none" w:sz="0" w:space="0" w:color="auto"/>
      </w:divBdr>
    </w:div>
    <w:div w:id="964189478">
      <w:bodyDiv w:val="1"/>
      <w:marLeft w:val="0"/>
      <w:marRight w:val="0"/>
      <w:marTop w:val="0"/>
      <w:marBottom w:val="0"/>
      <w:divBdr>
        <w:top w:val="none" w:sz="0" w:space="0" w:color="auto"/>
        <w:left w:val="none" w:sz="0" w:space="0" w:color="auto"/>
        <w:bottom w:val="none" w:sz="0" w:space="0" w:color="auto"/>
        <w:right w:val="none" w:sz="0" w:space="0" w:color="auto"/>
      </w:divBdr>
    </w:div>
    <w:div w:id="964314617">
      <w:bodyDiv w:val="1"/>
      <w:marLeft w:val="0"/>
      <w:marRight w:val="0"/>
      <w:marTop w:val="0"/>
      <w:marBottom w:val="0"/>
      <w:divBdr>
        <w:top w:val="none" w:sz="0" w:space="0" w:color="auto"/>
        <w:left w:val="none" w:sz="0" w:space="0" w:color="auto"/>
        <w:bottom w:val="none" w:sz="0" w:space="0" w:color="auto"/>
        <w:right w:val="none" w:sz="0" w:space="0" w:color="auto"/>
      </w:divBdr>
    </w:div>
    <w:div w:id="993534885">
      <w:bodyDiv w:val="1"/>
      <w:marLeft w:val="0"/>
      <w:marRight w:val="0"/>
      <w:marTop w:val="0"/>
      <w:marBottom w:val="0"/>
      <w:divBdr>
        <w:top w:val="none" w:sz="0" w:space="0" w:color="auto"/>
        <w:left w:val="none" w:sz="0" w:space="0" w:color="auto"/>
        <w:bottom w:val="none" w:sz="0" w:space="0" w:color="auto"/>
        <w:right w:val="none" w:sz="0" w:space="0" w:color="auto"/>
      </w:divBdr>
    </w:div>
    <w:div w:id="1119883566">
      <w:bodyDiv w:val="1"/>
      <w:marLeft w:val="0"/>
      <w:marRight w:val="0"/>
      <w:marTop w:val="0"/>
      <w:marBottom w:val="0"/>
      <w:divBdr>
        <w:top w:val="none" w:sz="0" w:space="0" w:color="auto"/>
        <w:left w:val="none" w:sz="0" w:space="0" w:color="auto"/>
        <w:bottom w:val="none" w:sz="0" w:space="0" w:color="auto"/>
        <w:right w:val="none" w:sz="0" w:space="0" w:color="auto"/>
      </w:divBdr>
    </w:div>
    <w:div w:id="1133059112">
      <w:bodyDiv w:val="1"/>
      <w:marLeft w:val="0"/>
      <w:marRight w:val="0"/>
      <w:marTop w:val="0"/>
      <w:marBottom w:val="0"/>
      <w:divBdr>
        <w:top w:val="none" w:sz="0" w:space="0" w:color="auto"/>
        <w:left w:val="none" w:sz="0" w:space="0" w:color="auto"/>
        <w:bottom w:val="none" w:sz="0" w:space="0" w:color="auto"/>
        <w:right w:val="none" w:sz="0" w:space="0" w:color="auto"/>
      </w:divBdr>
    </w:div>
    <w:div w:id="1155344160">
      <w:bodyDiv w:val="1"/>
      <w:marLeft w:val="0"/>
      <w:marRight w:val="0"/>
      <w:marTop w:val="0"/>
      <w:marBottom w:val="0"/>
      <w:divBdr>
        <w:top w:val="none" w:sz="0" w:space="0" w:color="auto"/>
        <w:left w:val="none" w:sz="0" w:space="0" w:color="auto"/>
        <w:bottom w:val="none" w:sz="0" w:space="0" w:color="auto"/>
        <w:right w:val="none" w:sz="0" w:space="0" w:color="auto"/>
      </w:divBdr>
    </w:div>
    <w:div w:id="1259287558">
      <w:bodyDiv w:val="1"/>
      <w:marLeft w:val="0"/>
      <w:marRight w:val="0"/>
      <w:marTop w:val="0"/>
      <w:marBottom w:val="0"/>
      <w:divBdr>
        <w:top w:val="none" w:sz="0" w:space="0" w:color="auto"/>
        <w:left w:val="none" w:sz="0" w:space="0" w:color="auto"/>
        <w:bottom w:val="none" w:sz="0" w:space="0" w:color="auto"/>
        <w:right w:val="none" w:sz="0" w:space="0" w:color="auto"/>
      </w:divBdr>
    </w:div>
    <w:div w:id="1297221008">
      <w:bodyDiv w:val="1"/>
      <w:marLeft w:val="0"/>
      <w:marRight w:val="0"/>
      <w:marTop w:val="0"/>
      <w:marBottom w:val="0"/>
      <w:divBdr>
        <w:top w:val="none" w:sz="0" w:space="0" w:color="auto"/>
        <w:left w:val="none" w:sz="0" w:space="0" w:color="auto"/>
        <w:bottom w:val="none" w:sz="0" w:space="0" w:color="auto"/>
        <w:right w:val="none" w:sz="0" w:space="0" w:color="auto"/>
      </w:divBdr>
    </w:div>
    <w:div w:id="1361248827">
      <w:bodyDiv w:val="1"/>
      <w:marLeft w:val="0"/>
      <w:marRight w:val="0"/>
      <w:marTop w:val="0"/>
      <w:marBottom w:val="0"/>
      <w:divBdr>
        <w:top w:val="none" w:sz="0" w:space="0" w:color="auto"/>
        <w:left w:val="none" w:sz="0" w:space="0" w:color="auto"/>
        <w:bottom w:val="none" w:sz="0" w:space="0" w:color="auto"/>
        <w:right w:val="none" w:sz="0" w:space="0" w:color="auto"/>
      </w:divBdr>
    </w:div>
    <w:div w:id="1376392830">
      <w:bodyDiv w:val="1"/>
      <w:marLeft w:val="0"/>
      <w:marRight w:val="0"/>
      <w:marTop w:val="0"/>
      <w:marBottom w:val="0"/>
      <w:divBdr>
        <w:top w:val="none" w:sz="0" w:space="0" w:color="auto"/>
        <w:left w:val="none" w:sz="0" w:space="0" w:color="auto"/>
        <w:bottom w:val="none" w:sz="0" w:space="0" w:color="auto"/>
        <w:right w:val="none" w:sz="0" w:space="0" w:color="auto"/>
      </w:divBdr>
    </w:div>
    <w:div w:id="1526749042">
      <w:bodyDiv w:val="1"/>
      <w:marLeft w:val="0"/>
      <w:marRight w:val="0"/>
      <w:marTop w:val="0"/>
      <w:marBottom w:val="0"/>
      <w:divBdr>
        <w:top w:val="none" w:sz="0" w:space="0" w:color="auto"/>
        <w:left w:val="none" w:sz="0" w:space="0" w:color="auto"/>
        <w:bottom w:val="none" w:sz="0" w:space="0" w:color="auto"/>
        <w:right w:val="none" w:sz="0" w:space="0" w:color="auto"/>
      </w:divBdr>
    </w:div>
    <w:div w:id="1533297728">
      <w:bodyDiv w:val="1"/>
      <w:marLeft w:val="0"/>
      <w:marRight w:val="0"/>
      <w:marTop w:val="0"/>
      <w:marBottom w:val="0"/>
      <w:divBdr>
        <w:top w:val="none" w:sz="0" w:space="0" w:color="auto"/>
        <w:left w:val="none" w:sz="0" w:space="0" w:color="auto"/>
        <w:bottom w:val="none" w:sz="0" w:space="0" w:color="auto"/>
        <w:right w:val="none" w:sz="0" w:space="0" w:color="auto"/>
      </w:divBdr>
    </w:div>
    <w:div w:id="1551183303">
      <w:bodyDiv w:val="1"/>
      <w:marLeft w:val="0"/>
      <w:marRight w:val="0"/>
      <w:marTop w:val="0"/>
      <w:marBottom w:val="0"/>
      <w:divBdr>
        <w:top w:val="none" w:sz="0" w:space="0" w:color="auto"/>
        <w:left w:val="none" w:sz="0" w:space="0" w:color="auto"/>
        <w:bottom w:val="none" w:sz="0" w:space="0" w:color="auto"/>
        <w:right w:val="none" w:sz="0" w:space="0" w:color="auto"/>
      </w:divBdr>
    </w:div>
    <w:div w:id="1551459708">
      <w:bodyDiv w:val="1"/>
      <w:marLeft w:val="0"/>
      <w:marRight w:val="0"/>
      <w:marTop w:val="0"/>
      <w:marBottom w:val="0"/>
      <w:divBdr>
        <w:top w:val="none" w:sz="0" w:space="0" w:color="auto"/>
        <w:left w:val="none" w:sz="0" w:space="0" w:color="auto"/>
        <w:bottom w:val="none" w:sz="0" w:space="0" w:color="auto"/>
        <w:right w:val="none" w:sz="0" w:space="0" w:color="auto"/>
      </w:divBdr>
    </w:div>
    <w:div w:id="1553038555">
      <w:bodyDiv w:val="1"/>
      <w:marLeft w:val="0"/>
      <w:marRight w:val="0"/>
      <w:marTop w:val="0"/>
      <w:marBottom w:val="0"/>
      <w:divBdr>
        <w:top w:val="none" w:sz="0" w:space="0" w:color="auto"/>
        <w:left w:val="none" w:sz="0" w:space="0" w:color="auto"/>
        <w:bottom w:val="none" w:sz="0" w:space="0" w:color="auto"/>
        <w:right w:val="none" w:sz="0" w:space="0" w:color="auto"/>
      </w:divBdr>
    </w:div>
    <w:div w:id="1644118639">
      <w:bodyDiv w:val="1"/>
      <w:marLeft w:val="0"/>
      <w:marRight w:val="0"/>
      <w:marTop w:val="0"/>
      <w:marBottom w:val="0"/>
      <w:divBdr>
        <w:top w:val="none" w:sz="0" w:space="0" w:color="auto"/>
        <w:left w:val="none" w:sz="0" w:space="0" w:color="auto"/>
        <w:bottom w:val="none" w:sz="0" w:space="0" w:color="auto"/>
        <w:right w:val="none" w:sz="0" w:space="0" w:color="auto"/>
      </w:divBdr>
    </w:div>
    <w:div w:id="1783106292">
      <w:bodyDiv w:val="1"/>
      <w:marLeft w:val="0"/>
      <w:marRight w:val="0"/>
      <w:marTop w:val="0"/>
      <w:marBottom w:val="0"/>
      <w:divBdr>
        <w:top w:val="none" w:sz="0" w:space="0" w:color="auto"/>
        <w:left w:val="none" w:sz="0" w:space="0" w:color="auto"/>
        <w:bottom w:val="none" w:sz="0" w:space="0" w:color="auto"/>
        <w:right w:val="none" w:sz="0" w:space="0" w:color="auto"/>
      </w:divBdr>
      <w:divsChild>
        <w:div w:id="895555401">
          <w:marLeft w:val="547"/>
          <w:marRight w:val="0"/>
          <w:marTop w:val="0"/>
          <w:marBottom w:val="0"/>
          <w:divBdr>
            <w:top w:val="none" w:sz="0" w:space="0" w:color="auto"/>
            <w:left w:val="none" w:sz="0" w:space="0" w:color="auto"/>
            <w:bottom w:val="none" w:sz="0" w:space="0" w:color="auto"/>
            <w:right w:val="none" w:sz="0" w:space="0" w:color="auto"/>
          </w:divBdr>
        </w:div>
      </w:divsChild>
    </w:div>
    <w:div w:id="1835802503">
      <w:bodyDiv w:val="1"/>
      <w:marLeft w:val="0"/>
      <w:marRight w:val="0"/>
      <w:marTop w:val="0"/>
      <w:marBottom w:val="0"/>
      <w:divBdr>
        <w:top w:val="none" w:sz="0" w:space="0" w:color="auto"/>
        <w:left w:val="none" w:sz="0" w:space="0" w:color="auto"/>
        <w:bottom w:val="none" w:sz="0" w:space="0" w:color="auto"/>
        <w:right w:val="none" w:sz="0" w:space="0" w:color="auto"/>
      </w:divBdr>
    </w:div>
    <w:div w:id="1838114151">
      <w:bodyDiv w:val="1"/>
      <w:marLeft w:val="0"/>
      <w:marRight w:val="0"/>
      <w:marTop w:val="0"/>
      <w:marBottom w:val="0"/>
      <w:divBdr>
        <w:top w:val="none" w:sz="0" w:space="0" w:color="auto"/>
        <w:left w:val="none" w:sz="0" w:space="0" w:color="auto"/>
        <w:bottom w:val="none" w:sz="0" w:space="0" w:color="auto"/>
        <w:right w:val="none" w:sz="0" w:space="0" w:color="auto"/>
      </w:divBdr>
    </w:div>
    <w:div w:id="1851722794">
      <w:bodyDiv w:val="1"/>
      <w:marLeft w:val="0"/>
      <w:marRight w:val="0"/>
      <w:marTop w:val="0"/>
      <w:marBottom w:val="0"/>
      <w:divBdr>
        <w:top w:val="none" w:sz="0" w:space="0" w:color="auto"/>
        <w:left w:val="none" w:sz="0" w:space="0" w:color="auto"/>
        <w:bottom w:val="none" w:sz="0" w:space="0" w:color="auto"/>
        <w:right w:val="none" w:sz="0" w:space="0" w:color="auto"/>
      </w:divBdr>
    </w:div>
    <w:div w:id="1993750057">
      <w:bodyDiv w:val="1"/>
      <w:marLeft w:val="0"/>
      <w:marRight w:val="0"/>
      <w:marTop w:val="0"/>
      <w:marBottom w:val="0"/>
      <w:divBdr>
        <w:top w:val="none" w:sz="0" w:space="0" w:color="auto"/>
        <w:left w:val="none" w:sz="0" w:space="0" w:color="auto"/>
        <w:bottom w:val="none" w:sz="0" w:space="0" w:color="auto"/>
        <w:right w:val="none" w:sz="0" w:space="0" w:color="auto"/>
      </w:divBdr>
    </w:div>
    <w:div w:id="2053260020">
      <w:bodyDiv w:val="1"/>
      <w:marLeft w:val="0"/>
      <w:marRight w:val="0"/>
      <w:marTop w:val="0"/>
      <w:marBottom w:val="0"/>
      <w:divBdr>
        <w:top w:val="none" w:sz="0" w:space="0" w:color="auto"/>
        <w:left w:val="none" w:sz="0" w:space="0" w:color="auto"/>
        <w:bottom w:val="none" w:sz="0" w:space="0" w:color="auto"/>
        <w:right w:val="none" w:sz="0" w:space="0" w:color="auto"/>
      </w:divBdr>
    </w:div>
    <w:div w:id="2127040746">
      <w:bodyDiv w:val="1"/>
      <w:marLeft w:val="0"/>
      <w:marRight w:val="0"/>
      <w:marTop w:val="0"/>
      <w:marBottom w:val="0"/>
      <w:divBdr>
        <w:top w:val="none" w:sz="0" w:space="0" w:color="auto"/>
        <w:left w:val="none" w:sz="0" w:space="0" w:color="auto"/>
        <w:bottom w:val="none" w:sz="0" w:space="0" w:color="auto"/>
        <w:right w:val="none" w:sz="0" w:space="0" w:color="auto"/>
      </w:divBdr>
    </w:div>
    <w:div w:id="2145927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40.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microsoft.com/office/2011/relationships/people" Target="peop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tmp"/><Relationship Id="rId61" Type="http://schemas.openxmlformats.org/officeDocument/2006/relationships/image" Target="media/image43.png"/><Relationship Id="rId10" Type="http://schemas.microsoft.com/office/2016/09/relationships/commentsIds" Target="commentsId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oter" Target="footer4.xml"/><Relationship Id="rId8" Type="http://schemas.openxmlformats.org/officeDocument/2006/relationships/comments" Target="comments.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20.png"/><Relationship Id="rId54" Type="http://schemas.openxmlformats.org/officeDocument/2006/relationships/image" Target="media/image36.png"/><Relationship Id="rId6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E5954C-FC7F-4151-A1E0-E0C9BF809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45</Pages>
  <Words>36402</Words>
  <Characters>207493</Characters>
  <Application>Microsoft Office Word</Application>
  <DocSecurity>0</DocSecurity>
  <Lines>1729</Lines>
  <Paragraphs>486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冯 晓涵</dc:creator>
  <cp:keywords/>
  <dc:description/>
  <cp:lastModifiedBy>冯 晓涵</cp:lastModifiedBy>
  <cp:revision>4</cp:revision>
  <dcterms:created xsi:type="dcterms:W3CDTF">2021-08-30T06:25:00Z</dcterms:created>
  <dcterms:modified xsi:type="dcterms:W3CDTF">2021-08-30T07:18:00Z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http://www.zotero.org/styles/ucl-institute-of-education-harvard</vt:lpwstr>
  </property>
  <property fmtid="{D5CDD505-2E9C-101B-9397-08002B2CF9AE}" pid="21" name="Mendeley Recent Style Name 9_1">
    <vt:lpwstr>UCL Institute of Education - Harvard</vt:lpwstr>
  </property>
  <property fmtid="{D5CDD505-2E9C-101B-9397-08002B2CF9AE}" pid="22" name="Mendeley Document_1">
    <vt:lpwstr>True</vt:lpwstr>
  </property>
  <property fmtid="{D5CDD505-2E9C-101B-9397-08002B2CF9AE}" pid="23" name="Mendeley Unique User Id_1">
    <vt:lpwstr>d45da4de-88a1-3f96-b801-a4e9c4f43bc4</vt:lpwstr>
  </property>
  <property fmtid="{D5CDD505-2E9C-101B-9397-08002B2CF9AE}" pid="24" name="Mendeley Citation Style_1">
    <vt:lpwstr>http://www.zotero.org/styles/ucl-institute-of-education-harvard</vt:lpwstr>
  </property>
</Properties>
</file>